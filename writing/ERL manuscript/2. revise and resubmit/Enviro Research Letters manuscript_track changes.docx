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616B192B"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r w:rsidR="00A62AD8">
        <w:t>median</w:t>
      </w:r>
      <w:r w:rsidR="0001515D">
        <w:t xml:space="preserve"> of </w:t>
      </w:r>
      <w:r w:rsidR="007727CC">
        <w:t>0.29</w:t>
      </w:r>
      <w:r w:rsidR="0001515D">
        <w:t xml:space="preserve"> additional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6" w:author="Martin, Greta Katherine" w:date="2025-04-08T20:07:00Z" w16du:dateUtc="2025-04-09T00:07:00Z">
            <w:rPr/>
          </w:rPrChange>
        </w:rPr>
        <w:t>.</w:t>
      </w:r>
      <w:r w:rsidR="00841A64" w:rsidRPr="008740AE">
        <w:rPr>
          <w:color w:val="000000" w:themeColor="text1"/>
          <w:rPrChange w:id="7" w:author="Martin, Greta Katherine" w:date="2025-04-08T20:07:00Z" w16du:dateUtc="2025-04-09T00:07:00Z">
            <w:rPr/>
          </w:rPrChange>
        </w:rPr>
        <w:t xml:space="preserve"> </w:t>
      </w:r>
      <w:del w:id="8" w:author="Martin, Greta Katherine" w:date="2025-04-08T20:06:00Z" w16du:dateUtc="2025-04-09T00:06:00Z">
        <w:r w:rsidR="0075549E" w:rsidRPr="008740AE" w:rsidDel="008740AE">
          <w:rPr>
            <w:color w:val="000000" w:themeColor="text1"/>
            <w:rPrChange w:id="9" w:author="Martin, Greta Katherine" w:date="2025-04-08T20:07:00Z" w16du:dateUtc="2025-04-09T00:07:00Z">
              <w:rPr/>
            </w:rPrChange>
          </w:rPr>
          <w:delText>NDVI</w:delText>
        </w:r>
        <w:r w:rsidR="00841A64" w:rsidRPr="008740AE" w:rsidDel="008740AE">
          <w:rPr>
            <w:color w:val="000000" w:themeColor="text1"/>
            <w:rPrChange w:id="10"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1" w:author="Martin, Greta Katherine" w:date="2025-04-08T20:07:00Z" w16du:dateUtc="2025-04-09T00:07:00Z">
              <w:rPr/>
            </w:rPrChange>
          </w:rPr>
          <w:delText>epidemiologic</w:delText>
        </w:r>
        <w:r w:rsidR="00841A64" w:rsidRPr="008740AE" w:rsidDel="008740AE">
          <w:rPr>
            <w:color w:val="000000" w:themeColor="text1"/>
            <w:rPrChange w:id="12" w:author="Martin, Greta Katherine" w:date="2025-04-08T20:07:00Z" w16du:dateUtc="2025-04-09T00:07:00Z">
              <w:rPr/>
            </w:rPrChange>
          </w:rPr>
          <w:delText xml:space="preserve"> </w:delText>
        </w:r>
        <w:r w:rsidR="00227D90" w:rsidRPr="008740AE" w:rsidDel="008740AE">
          <w:rPr>
            <w:color w:val="000000" w:themeColor="text1"/>
            <w:rPrChange w:id="13" w:author="Martin, Greta Katherine" w:date="2025-04-08T20:07:00Z" w16du:dateUtc="2025-04-09T00:07:00Z">
              <w:rPr/>
            </w:rPrChange>
          </w:rPr>
          <w:delText xml:space="preserve">studies </w:delText>
        </w:r>
        <w:r w:rsidR="00841A64" w:rsidRPr="008740AE" w:rsidDel="008740AE">
          <w:rPr>
            <w:color w:val="000000" w:themeColor="text1"/>
            <w:rPrChange w:id="14" w:author="Martin, Greta Katherine" w:date="2025-04-08T20:07:00Z" w16du:dateUtc="2025-04-09T00:07:00Z">
              <w:rPr/>
            </w:rPrChange>
          </w:rPr>
          <w:delText xml:space="preserve">and </w:delText>
        </w:r>
      </w:del>
      <w:ins w:id="15" w:author="Martin, Greta Katherine" w:date="2025-04-08T20:05:00Z" w16du:dateUtc="2025-04-09T00:05:00Z">
        <w:r w:rsidR="008740AE" w:rsidRPr="008740AE">
          <w:rPr>
            <w:color w:val="000000" w:themeColor="text1"/>
            <w:rPrChange w:id="16" w:author="Martin, Greta Katherine" w:date="2025-04-08T20:07:00Z" w16du:dateUtc="2025-04-09T00:07:00Z">
              <w:rPr>
                <w:color w:val="156082" w:themeColor="accent1"/>
              </w:rPr>
            </w:rPrChange>
          </w:rPr>
          <w:t>H</w:t>
        </w:r>
      </w:ins>
      <w:del w:id="17" w:author="Martin, Greta Katherine" w:date="2025-04-08T20:05:00Z" w16du:dateUtc="2025-04-09T00:05:00Z">
        <w:r w:rsidR="00841A64" w:rsidRPr="008740AE" w:rsidDel="008740AE">
          <w:rPr>
            <w:color w:val="000000" w:themeColor="text1"/>
            <w:rPrChange w:id="18" w:author="Martin, Greta Katherine" w:date="2025-04-08T20:07:00Z" w16du:dateUtc="2025-04-09T00:07:00Z">
              <w:rPr/>
            </w:rPrChange>
          </w:rPr>
          <w:delText>h</w:delText>
        </w:r>
      </w:del>
      <w:r w:rsidR="00841A64" w:rsidRPr="008740AE">
        <w:rPr>
          <w:color w:val="000000" w:themeColor="text1"/>
          <w:rPrChange w:id="19" w:author="Martin, Greta Katherine" w:date="2025-04-08T20:07:00Z" w16du:dateUtc="2025-04-09T00:07:00Z">
            <w:rPr/>
          </w:rPrChange>
        </w:rPr>
        <w:t xml:space="preserve">ealth impact </w:t>
      </w:r>
      <w:r w:rsidR="00227D90" w:rsidRPr="008740AE">
        <w:rPr>
          <w:color w:val="000000" w:themeColor="text1"/>
          <w:rPrChange w:id="20" w:author="Martin, Greta Katherine" w:date="2025-04-08T20:07:00Z" w16du:dateUtc="2025-04-09T00:07:00Z">
            <w:rPr/>
          </w:rPrChange>
        </w:rPr>
        <w:t>assessments</w:t>
      </w:r>
      <w:r w:rsidR="00841A64" w:rsidRPr="008740AE">
        <w:rPr>
          <w:color w:val="000000" w:themeColor="text1"/>
          <w:rPrChange w:id="21" w:author="Martin, Greta Katherine" w:date="2025-04-08T20:07:00Z" w16du:dateUtc="2025-04-09T00:07:00Z">
            <w:rPr/>
          </w:rPrChange>
        </w:rPr>
        <w:t xml:space="preserve"> of NDVI and all-cause mortality have </w:t>
      </w:r>
      <w:del w:id="22" w:author="Martin, Greta Katherine" w:date="2025-04-08T20:06:00Z" w16du:dateUtc="2025-04-09T00:06:00Z">
        <w:r w:rsidR="00841A64" w:rsidRPr="008740AE" w:rsidDel="008740AE">
          <w:rPr>
            <w:color w:val="000000" w:themeColor="text1"/>
            <w:rPrChange w:id="23" w:author="Martin, Greta Katherine" w:date="2025-04-08T20:07:00Z" w16du:dateUtc="2025-04-09T00:07:00Z">
              <w:rPr/>
            </w:rPrChange>
          </w:rPr>
          <w:delText>focused</w:delText>
        </w:r>
      </w:del>
      <w:ins w:id="24" w:author="Martin, Greta Katherine" w:date="2025-04-08T20:06:00Z" w16du:dateUtc="2025-04-09T00:06:00Z">
        <w:r w:rsidR="008740AE" w:rsidRPr="008740AE">
          <w:rPr>
            <w:color w:val="000000" w:themeColor="text1"/>
            <w:rPrChange w:id="25" w:author="Martin, Greta Katherine" w:date="2025-04-08T20:07:00Z" w16du:dateUtc="2025-04-09T00:07:00Z">
              <w:rPr>
                <w:color w:val="156082" w:themeColor="accent1"/>
              </w:rPr>
            </w:rPrChange>
          </w:rPr>
          <w:t xml:space="preserve">largely been conducted in European and North American cities, where we found </w:t>
        </w:r>
      </w:ins>
      <w:ins w:id="26" w:author="Martin, Greta Katherine" w:date="2025-04-08T20:07:00Z" w16du:dateUtc="2025-04-09T00:07:00Z">
        <w:r w:rsidR="008740AE" w:rsidRPr="008740AE">
          <w:rPr>
            <w:color w:val="000000" w:themeColor="text1"/>
            <w:rPrChange w:id="27" w:author="Martin, Greta Katherine" w:date="2025-04-08T20:07:00Z" w16du:dateUtc="2025-04-09T00:07:00Z">
              <w:rPr>
                <w:color w:val="156082" w:themeColor="accent1"/>
              </w:rPr>
            </w:rPrChange>
          </w:rPr>
          <w:t xml:space="preserve">NDVI was generally </w:t>
        </w:r>
      </w:ins>
      <w:ins w:id="28" w:author="Martin, Greta Katherine" w:date="2025-04-08T20:06:00Z" w16du:dateUtc="2025-04-09T00:06:00Z">
        <w:r w:rsidR="008740AE" w:rsidRPr="008740AE">
          <w:rPr>
            <w:color w:val="000000" w:themeColor="text1"/>
            <w:rPrChange w:id="29" w:author="Martin, Greta Katherine" w:date="2025-04-08T20:07:00Z" w16du:dateUtc="2025-04-09T00:07:00Z">
              <w:rPr>
                <w:color w:val="156082" w:themeColor="accent1"/>
              </w:rPr>
            </w:rPrChange>
          </w:rPr>
          <w:t>higher and more st</w:t>
        </w:r>
      </w:ins>
      <w:ins w:id="30" w:author="Martin, Greta Katherine" w:date="2025-04-08T20:07:00Z" w16du:dateUtc="2025-04-09T00:07:00Z">
        <w:r w:rsidR="008740AE" w:rsidRPr="008740AE">
          <w:rPr>
            <w:color w:val="000000" w:themeColor="text1"/>
            <w:rPrChange w:id="31" w:author="Martin, Greta Katherine" w:date="2025-04-08T20:07:00Z" w16du:dateUtc="2025-04-09T00:07:00Z">
              <w:rPr>
                <w:color w:val="156082" w:themeColor="accent1"/>
              </w:rPr>
            </w:rPrChange>
          </w:rPr>
          <w:t>able</w:t>
        </w:r>
      </w:ins>
      <w:r w:rsidR="00841A64" w:rsidRPr="008740AE">
        <w:rPr>
          <w:color w:val="000000" w:themeColor="text1"/>
          <w:rPrChange w:id="32" w:author="Martin, Greta Katherine" w:date="2025-04-08T20:07:00Z" w16du:dateUtc="2025-04-09T00:07:00Z">
            <w:rPr/>
          </w:rPrChange>
        </w:rPr>
        <w:t xml:space="preserve">. Our results highlight large </w:t>
      </w:r>
      <w:r w:rsidR="009E4029" w:rsidRPr="008740AE">
        <w:rPr>
          <w:color w:val="000000" w:themeColor="text1"/>
          <w:rPrChange w:id="33" w:author="Martin, Greta Katherine" w:date="2025-04-08T20:07:00Z" w16du:dateUtc="2025-04-09T00:07:00Z">
            <w:rPr/>
          </w:rPrChange>
        </w:rPr>
        <w:t>heterogeneity</w:t>
      </w:r>
      <w:r w:rsidR="00841A64" w:rsidRPr="008740AE">
        <w:rPr>
          <w:color w:val="000000" w:themeColor="text1"/>
          <w:rPrChange w:id="34" w:author="Martin, Greta Katherine" w:date="2025-04-08T20:07:00Z" w16du:dateUtc="2025-04-09T00:07:00Z">
            <w:rPr/>
          </w:rPrChange>
        </w:rPr>
        <w:t xml:space="preserve"> in urban greenspace </w:t>
      </w:r>
      <w:r w:rsidR="001507B3" w:rsidRPr="008740AE">
        <w:rPr>
          <w:color w:val="000000" w:themeColor="text1"/>
          <w:rPrChange w:id="35" w:author="Martin, Greta Katherine" w:date="2025-04-08T20:07:00Z" w16du:dateUtc="2025-04-09T00:07:00Z">
            <w:rPr/>
          </w:rPrChange>
        </w:rPr>
        <w:t xml:space="preserve">extent and variability </w:t>
      </w:r>
      <w:r w:rsidR="00227D90" w:rsidRPr="008740AE">
        <w:rPr>
          <w:color w:val="000000" w:themeColor="text1"/>
          <w:rPrChange w:id="36" w:author="Martin, Greta Katherine" w:date="2025-04-08T20:07:00Z" w16du:dateUtc="2025-04-09T00:07:00Z">
            <w:rPr/>
          </w:rPrChange>
        </w:rPr>
        <w:t>across global cities</w:t>
      </w:r>
      <w:r w:rsidR="00841A64" w:rsidRPr="008740AE">
        <w:rPr>
          <w:color w:val="000000" w:themeColor="text1"/>
          <w:rPrChange w:id="37" w:author="Martin, Greta Katherine" w:date="2025-04-08T20:07:00Z" w16du:dateUtc="2025-04-09T00:07:00Z">
            <w:rPr/>
          </w:rPrChange>
        </w:rPr>
        <w:t xml:space="preserve"> and the </w:t>
      </w:r>
      <w:r w:rsidR="00BE3370" w:rsidRPr="008740AE">
        <w:rPr>
          <w:color w:val="000000" w:themeColor="text1"/>
          <w:rPrChange w:id="38" w:author="Martin, Greta Katherine" w:date="2025-04-08T20:07:00Z" w16du:dateUtc="2025-04-09T00:07:00Z">
            <w:rPr/>
          </w:rPrChange>
        </w:rPr>
        <w:t>importance of characterizing</w:t>
      </w:r>
      <w:r w:rsidR="00841A64" w:rsidRPr="008740AE">
        <w:rPr>
          <w:color w:val="000000" w:themeColor="text1"/>
          <w:rPrChange w:id="39" w:author="Martin, Greta Katherine" w:date="2025-04-08T20:07:00Z" w16du:dateUtc="2025-04-09T00:07:00Z">
            <w:rPr/>
          </w:rPrChange>
        </w:rPr>
        <w:t xml:space="preserve"> the </w:t>
      </w:r>
      <w:ins w:id="40" w:author="Martin, Greta Katherine" w:date="2025-04-08T20:07:00Z" w16du:dateUtc="2025-04-09T00:07:00Z">
        <w:r w:rsidR="008740AE" w:rsidRPr="008740AE">
          <w:rPr>
            <w:color w:val="000000" w:themeColor="text1"/>
            <w:rPrChange w:id="41" w:author="Martin, Greta Katherine" w:date="2025-04-08T20:07:00Z" w16du:dateUtc="2025-04-09T00:07:00Z">
              <w:rPr/>
            </w:rPrChange>
          </w:rPr>
          <w:t xml:space="preserve">relationship between </w:t>
        </w:r>
      </w:ins>
      <w:r w:rsidR="00841A64" w:rsidRPr="008740AE">
        <w:rPr>
          <w:color w:val="000000" w:themeColor="text1"/>
          <w:rPrChange w:id="42" w:author="Martin, Greta Katherine" w:date="2025-04-08T20:07:00Z" w16du:dateUtc="2025-04-09T00:07:00Z">
            <w:rPr/>
          </w:rPrChange>
        </w:rPr>
        <w:t xml:space="preserve">health </w:t>
      </w:r>
      <w:del w:id="43" w:author="Martin, Greta Katherine" w:date="2025-04-08T20:07:00Z" w16du:dateUtc="2025-04-09T00:07:00Z">
        <w:r w:rsidR="00227D90" w:rsidRPr="008740AE" w:rsidDel="008740AE">
          <w:rPr>
            <w:color w:val="000000" w:themeColor="text1"/>
            <w:rPrChange w:id="44" w:author="Martin, Greta Katherine" w:date="2025-04-08T20:07:00Z" w16du:dateUtc="2025-04-09T00:07:00Z">
              <w:rPr/>
            </w:rPrChange>
          </w:rPr>
          <w:delText>implications</w:delText>
        </w:r>
        <w:r w:rsidR="00841A64" w:rsidRPr="008740AE" w:rsidDel="008740AE">
          <w:rPr>
            <w:color w:val="000000" w:themeColor="text1"/>
            <w:rPrChange w:id="45" w:author="Martin, Greta Katherine" w:date="2025-04-08T20:07:00Z" w16du:dateUtc="2025-04-09T00:07:00Z">
              <w:rPr/>
            </w:rPrChange>
          </w:rPr>
          <w:delText xml:space="preserve"> of</w:delText>
        </w:r>
      </w:del>
      <w:ins w:id="46" w:author="Martin, Greta Katherine" w:date="2025-04-08T20:07:00Z" w16du:dateUtc="2025-04-09T00:07:00Z">
        <w:r w:rsidR="008740AE" w:rsidRPr="008740AE">
          <w:rPr>
            <w:color w:val="000000" w:themeColor="text1"/>
            <w:rPrChange w:id="47" w:author="Martin, Greta Katherine" w:date="2025-04-08T20:07:00Z" w16du:dateUtc="2025-04-09T00:07:00Z">
              <w:rPr/>
            </w:rPrChange>
          </w:rPr>
          <w:t>and</w:t>
        </w:r>
      </w:ins>
      <w:r w:rsidR="00841A64" w:rsidRPr="008740AE">
        <w:rPr>
          <w:color w:val="000000" w:themeColor="text1"/>
          <w:rPrChange w:id="48" w:author="Martin, Greta Katherine" w:date="2025-04-08T20:07:00Z" w16du:dateUtc="2025-04-09T00:07:00Z">
            <w:rPr/>
          </w:rPrChange>
        </w:rPr>
        <w:t xml:space="preserve"> NDVI </w:t>
      </w:r>
      <w:r w:rsidR="001507B3" w:rsidRPr="008740AE">
        <w:rPr>
          <w:color w:val="000000" w:themeColor="text1"/>
          <w:rPrChange w:id="49" w:author="Martin, Greta Katherine" w:date="2025-04-08T20:07:00Z" w16du:dateUtc="2025-04-09T00:07:00Z">
            <w:rPr/>
          </w:rPrChange>
        </w:rPr>
        <w:t>in more diverse contexts</w:t>
      </w:r>
      <w:r w:rsidR="00227D90" w:rsidRPr="008740AE">
        <w:rPr>
          <w:color w:val="000000" w:themeColor="text1"/>
          <w:rPrChange w:id="50" w:author="Martin, Greta Katherine" w:date="2025-04-08T20:07:00Z" w16du:dateUtc="2025-04-09T00:07:00Z">
            <w:rPr/>
          </w:rPrChange>
        </w:rPr>
        <w:t>.</w:t>
      </w:r>
      <w:r w:rsidR="00841A64" w:rsidRPr="008740AE">
        <w:rPr>
          <w:color w:val="000000" w:themeColor="text1"/>
          <w:rPrChange w:id="51"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2" w:author="Martin, Greta Katherine" w:date="2025-04-02T15:23:00Z" w16du:dateUtc="2025-04-02T19:23:00Z"/>
        </w:rPr>
      </w:pPr>
    </w:p>
    <w:p w14:paraId="1D446D11" w14:textId="77777777" w:rsidR="00C472FA" w:rsidRDefault="00C472FA" w:rsidP="00551D54"/>
    <w:p w14:paraId="6C68D377" w14:textId="66F514CA" w:rsidR="00227D90" w:rsidRDefault="00227D90" w:rsidP="00551D54"/>
    <w:p w14:paraId="5E5D4CC8" w14:textId="17641B83" w:rsidR="00551D54" w:rsidRPr="00E150CA" w:rsidRDefault="00551D54" w:rsidP="00551D54">
      <w:pPr>
        <w:rPr>
          <w:b/>
          <w:bCs/>
        </w:rPr>
      </w:pPr>
      <w:r w:rsidRPr="00E150CA">
        <w:rPr>
          <w:b/>
          <w:bCs/>
        </w:rPr>
        <w:t>Introduction</w:t>
      </w:r>
    </w:p>
    <w:p w14:paraId="7A313FEB" w14:textId="76803A64" w:rsidR="00751D10" w:rsidRPr="00E150CA" w:rsidDel="00AB1FFE" w:rsidRDefault="00751D10" w:rsidP="00551D54">
      <w:pPr>
        <w:rPr>
          <w:del w:id="53" w:author="Martin, Greta Katherine" w:date="2025-03-27T11:48:00Z" w16du:dateUtc="2025-03-27T15:48:00Z"/>
        </w:rPr>
      </w:pPr>
    </w:p>
    <w:p w14:paraId="65577297" w14:textId="5CDE2C36" w:rsidR="00AF54A8" w:rsidDel="00AB1FFE" w:rsidRDefault="00AF54A8" w:rsidP="00AF54A8">
      <w:pPr>
        <w:rPr>
          <w:moveFrom w:id="54" w:author="Martin, Greta Katherine" w:date="2025-03-27T11:48:00Z" w16du:dateUtc="2025-03-27T15:48:00Z"/>
          <w:color w:val="000000" w:themeColor="text1"/>
        </w:rPr>
      </w:pPr>
      <w:moveFromRangeStart w:id="55" w:author="Martin, Greta Katherine" w:date="2025-03-27T11:48:00Z" w:name="move193968517"/>
      <w:moveFrom w:id="56"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5"/>
    <w:p w14:paraId="6EF598EA" w14:textId="587FF7A9" w:rsidR="00AF54A8" w:rsidRPr="00E150CA" w:rsidRDefault="00AF54A8" w:rsidP="00AF54A8">
      <w:pPr>
        <w:rPr>
          <w:color w:val="000000" w:themeColor="text1"/>
        </w:rPr>
      </w:pPr>
    </w:p>
    <w:p w14:paraId="3F69CF97" w14:textId="080040EB" w:rsidR="00580922" w:rsidRDefault="00377F9E" w:rsidP="007B6224">
      <w:pPr>
        <w:rPr>
          <w:ins w:id="57"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58"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59"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0"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1"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2"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3"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4"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5"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6" w:author="Martin, Greta Katherine" w:date="2025-04-08T20:17:00Z" w16du:dateUtc="2025-04-09T00:17:00Z">
            <w:rPr>
              <w:color w:val="000000"/>
              <w:shd w:val="clear" w:color="auto" w:fill="FFFFFF"/>
            </w:rPr>
          </w:rPrChange>
        </w:rPr>
        <w:t xml:space="preserve"> emissions per capita</w:t>
      </w:r>
      <w:ins w:id="67" w:author="Martin, Greta Katherine" w:date="2025-04-08T20:16:00Z" w16du:dateUtc="2025-04-09T00:16:00Z">
        <w:r w:rsidR="00F06C1D" w:rsidRPr="00F06C1D">
          <w:rPr>
            <w:color w:val="000000" w:themeColor="text1"/>
            <w:shd w:val="clear" w:color="auto" w:fill="FFFFFF"/>
            <w:rPrChange w:id="68"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0"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1"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3"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4"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6"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77"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78"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79"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0"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1"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2"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3" w:author="Martin, Greta Katherine" w:date="2025-03-27T11:48:00Z" w16du:dateUtc="2025-03-27T15:48:00Z"/>
          <w:color w:val="000000" w:themeColor="text1"/>
        </w:rPr>
      </w:pPr>
    </w:p>
    <w:p w14:paraId="44B09B69" w14:textId="44E0D8F1" w:rsidR="00AB1FFE" w:rsidDel="00AB1FFE" w:rsidRDefault="00AB1FFE" w:rsidP="007B6224">
      <w:pPr>
        <w:rPr>
          <w:del w:id="84" w:author="Martin, Greta Katherine" w:date="2025-03-27T11:49:00Z" w16du:dateUtc="2025-03-27T15:49:00Z"/>
          <w:color w:val="000000" w:themeColor="text1"/>
        </w:rPr>
      </w:pPr>
      <w:moveToRangeStart w:id="85" w:author="Martin, Greta Katherine" w:date="2025-03-27T11:48:00Z" w:name="move193968517"/>
      <w:moveTo w:id="86"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87"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88"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89" w:author="Martin, Greta Katherine" w:date="2025-03-27T11:48:00Z" w16du:dateUtc="2025-03-27T15:48:00Z">
        <w:r w:rsidRPr="00E150CA">
          <w:rPr>
            <w:color w:val="000000" w:themeColor="text1"/>
          </w:rPr>
          <w:fldChar w:fldCharType="end"/>
        </w:r>
      </w:moveTo>
      <w:ins w:id="90"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1" w:author="Martin, Greta Katherine" w:date="2025-04-01T13:19:00Z" w16du:dateUtc="2025-04-01T17:19:00Z">
        <w:r w:rsidR="006422ED" w:rsidRPr="006422ED">
          <w:rPr>
            <w:color w:val="000000" w:themeColor="text1"/>
          </w:rPr>
          <w:t>decreased risk of depression and anxiety</w:t>
        </w:r>
      </w:ins>
      <w:ins w:id="92"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3"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4"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5"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6" w:author="Martin, Greta Katherine" w:date="2025-04-01T13:23:00Z" w16du:dateUtc="2025-04-01T17:23:00Z">
        <w:r w:rsidR="001F7B29">
          <w:rPr>
            <w:color w:val="000000" w:themeColor="text1"/>
          </w:rPr>
          <w:t xml:space="preserve"> </w:t>
        </w:r>
      </w:ins>
      <w:ins w:id="97"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98"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99"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0" w:author="Martin, Greta Katherine" w:date="2025-04-01T13:23:00Z" w16du:dateUtc="2025-04-01T17:23:00Z">
        <w:r w:rsidR="001F7B29" w:rsidRPr="006422ED">
          <w:rPr>
            <w:color w:val="000000" w:themeColor="text1"/>
          </w:rPr>
          <w:t>lung and prostate cancer mortality</w:t>
        </w:r>
      </w:ins>
      <w:ins w:id="101" w:author="Martin, Greta Katherine" w:date="2025-04-01T13:39:00Z" w16du:dateUtc="2025-04-01T17:39:00Z">
        <w:r w:rsidR="00E34A08">
          <w:rPr>
            <w:color w:val="000000" w:themeColor="text1"/>
          </w:rPr>
          <w:t>,</w:t>
        </w:r>
      </w:ins>
      <w:ins w:id="102"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3"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4"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5" w:author="Martin, Greta Katherine" w:date="2025-04-01T13:39:00Z" w16du:dateUtc="2025-04-01T17:39:00Z">
        <w:r w:rsidR="00E34A08" w:rsidRPr="006422ED">
          <w:rPr>
            <w:color w:val="000000" w:themeColor="text1"/>
          </w:rPr>
          <w:t>and all-cause mortalit</w:t>
        </w:r>
      </w:ins>
      <w:ins w:id="106" w:author="Martin, Greta Katherine" w:date="2025-04-01T13:40:00Z" w16du:dateUtc="2025-04-01T17:40:00Z">
        <w:r w:rsidR="00E34A08">
          <w:rPr>
            <w:color w:val="000000" w:themeColor="text1"/>
          </w:rPr>
          <w:t>y</w:t>
        </w:r>
      </w:ins>
      <w:ins w:id="107"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08" w:author="Martin, Greta Katherine" w:date="2025-04-01T13:18:00Z">
        <w:r w:rsidR="006422ED" w:rsidRPr="006422ED">
          <w:rPr>
            <w:color w:val="000000" w:themeColor="text1"/>
          </w:rPr>
          <w:t xml:space="preserve"> </w:t>
        </w:r>
      </w:ins>
      <w:moveTo w:id="109" w:author="Martin, Greta Katherine" w:date="2025-03-27T11:48:00Z" w16du:dateUtc="2025-03-27T15:48:00Z">
        <w:del w:id="110"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1"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2"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3"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4"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5" w:author="Martin, Greta Katherine" w:date="2025-04-01T11:33:00Z" w16du:dateUtc="2025-04-01T15:33:00Z">
        <w:r w:rsidR="007A02E0">
          <w:rPr>
            <w:color w:val="000000" w:themeColor="text1"/>
          </w:rPr>
          <w:t xml:space="preserve"> Th</w:t>
        </w:r>
      </w:ins>
      <w:ins w:id="116" w:author="Martin, Greta Katherine" w:date="2025-04-01T11:36:00Z" w16du:dateUtc="2025-04-01T15:36:00Z">
        <w:r w:rsidR="007A02E0">
          <w:rPr>
            <w:color w:val="000000" w:themeColor="text1"/>
          </w:rPr>
          <w:t>re</w:t>
        </w:r>
      </w:ins>
      <w:ins w:id="117" w:author="Martin, Greta Katherine" w:date="2025-04-01T11:33:00Z" w16du:dateUtc="2025-04-01T15:33:00Z">
        <w:r w:rsidR="007A02E0">
          <w:rPr>
            <w:color w:val="000000" w:themeColor="text1"/>
          </w:rPr>
          <w:t xml:space="preserve">e main </w:t>
        </w:r>
      </w:ins>
      <w:ins w:id="118" w:author="Martin, Greta Katherine" w:date="2025-04-01T11:36:00Z" w16du:dateUtc="2025-04-01T15:36:00Z">
        <w:r w:rsidR="007A02E0">
          <w:rPr>
            <w:color w:val="000000" w:themeColor="text1"/>
          </w:rPr>
          <w:t>pathways have been hypothesized to link greenspace with health: reduced environmental harm (</w:t>
        </w:r>
      </w:ins>
      <w:ins w:id="119" w:author="Martin, Greta Katherine" w:date="2025-04-01T11:37:00Z" w16du:dateUtc="2025-04-01T15:37:00Z">
        <w:r w:rsidR="007A02E0">
          <w:rPr>
            <w:color w:val="000000" w:themeColor="text1"/>
          </w:rPr>
          <w:t>i.e.</w:t>
        </w:r>
      </w:ins>
      <w:ins w:id="120"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1" w:author="Martin, Greta Katherine" w:date="2025-04-01T11:37:00Z" w16du:dateUtc="2025-04-01T15:37:00Z">
        <w:r w:rsidR="007A02E0">
          <w:rPr>
            <w:color w:val="000000"/>
          </w:rPr>
          <w:t>ation</w:t>
        </w:r>
      </w:ins>
      <w:ins w:id="122"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3"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4" w:author="Martin, Greta Katherine" w:date="2025-04-01T11:58:00Z" w16du:dateUtc="2025-04-01T15:58:00Z">
        <w:r w:rsidR="00722DE3">
          <w:rPr>
            <w:color w:val="000000"/>
          </w:rPr>
          <w:t xml:space="preserve"> </w:t>
        </w:r>
      </w:ins>
      <w:ins w:id="125" w:author="Martin, Greta Katherine" w:date="2025-04-01T11:59:00Z" w16du:dateUtc="2025-04-01T15:59:00Z">
        <w:r w:rsidR="00722DE3">
          <w:rPr>
            <w:color w:val="000000"/>
          </w:rPr>
          <w:t>Mediation studies</w:t>
        </w:r>
      </w:ins>
      <w:ins w:id="126" w:author="Martin, Greta Katherine" w:date="2025-04-15T08:39:00Z" w16du:dateUtc="2025-04-15T12:39:00Z">
        <w:r w:rsidR="00861214">
          <w:rPr>
            <w:color w:val="000000"/>
          </w:rPr>
          <w:t xml:space="preserve"> </w:t>
        </w:r>
      </w:ins>
      <w:ins w:id="127"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28"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29" w:author="Martin, Greta Katherine" w:date="2025-04-01T11:59:00Z" w16du:dateUtc="2025-04-01T15:59:00Z">
        <w:r w:rsidR="00722DE3" w:rsidDel="007B4DCE">
          <w:rPr>
            <w:color w:val="000000"/>
          </w:rPr>
          <w:t xml:space="preserve"> </w:t>
        </w:r>
      </w:ins>
      <w:del w:id="130"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1" w:author="Martin, Greta Katherine" w:date="2025-03-27T11:49:00Z" w16du:dateUtc="2025-03-27T15:49:00Z"/>
          <w:moveTo w:id="132" w:author="Martin, Greta Katherine" w:date="2025-03-27T11:48:00Z" w16du:dateUtc="2025-03-27T15:48:00Z"/>
          <w:color w:val="000000" w:themeColor="text1"/>
        </w:rPr>
      </w:pPr>
    </w:p>
    <w:moveToRangeEnd w:id="85"/>
    <w:p w14:paraId="59F2B528" w14:textId="77777777" w:rsidR="00AB1FFE" w:rsidDel="007A02E0" w:rsidRDefault="00AB1FFE" w:rsidP="007B6224">
      <w:pPr>
        <w:rPr>
          <w:del w:id="133"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1A80122F" w:rsidR="00FA2EC9" w:rsidRPr="00E150CA" w:rsidRDefault="006036D8" w:rsidP="00551D54">
      <w:r w:rsidRPr="00E150CA">
        <w:rPr>
          <w:color w:val="000000"/>
          <w:shd w:val="clear" w:color="auto" w:fill="FFFFFF"/>
        </w:rPr>
        <w:lastRenderedPageBreak/>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4" w:author="Martin, Greta Katherine" w:date="2025-04-02T09:47:00Z" w16du:dateUtc="2025-04-02T13:47:00Z">
        <w:r w:rsidR="00D86A16">
          <w:rPr>
            <w:color w:val="000000"/>
            <w:shd w:val="clear" w:color="auto" w:fill="FFFFFF"/>
          </w:rPr>
          <w:t>We chose five-year time periods to</w:t>
        </w:r>
      </w:ins>
      <w:ins w:id="135" w:author="Martin, Greta Katherine" w:date="2025-04-02T09:48:00Z" w16du:dateUtc="2025-04-02T13:48:00Z">
        <w:r w:rsidR="00D86A16">
          <w:rPr>
            <w:color w:val="000000"/>
            <w:shd w:val="clear" w:color="auto" w:fill="FFFFFF"/>
          </w:rPr>
          <w:t xml:space="preserve"> minimize the</w:t>
        </w:r>
      </w:ins>
      <w:ins w:id="136" w:author="Martin, Greta Katherine" w:date="2025-04-08T10:50:00Z" w16du:dateUtc="2025-04-08T14:50:00Z">
        <w:r w:rsidR="00CE2519">
          <w:rPr>
            <w:color w:val="000000"/>
            <w:shd w:val="clear" w:color="auto" w:fill="FFFFFF"/>
          </w:rPr>
          <w:t xml:space="preserve"> effect of year-to-y</w:t>
        </w:r>
      </w:ins>
      <w:ins w:id="137" w:author="Martin, Greta Katherine" w:date="2025-04-08T10:51:00Z" w16du:dateUtc="2025-04-08T14:51:00Z">
        <w:r w:rsidR="00CE2519">
          <w:rPr>
            <w:color w:val="000000"/>
            <w:shd w:val="clear" w:color="auto" w:fill="FFFFFF"/>
          </w:rPr>
          <w:t>ear extremes and</w:t>
        </w:r>
      </w:ins>
      <w:ins w:id="138" w:author="Martin, Greta Katherine" w:date="2025-04-02T09:47:00Z" w16du:dateUtc="2025-04-02T13:47:00Z">
        <w:r w:rsidR="00D86A16">
          <w:rPr>
            <w:color w:val="000000"/>
            <w:shd w:val="clear" w:color="auto" w:fill="FFFFFF"/>
          </w:rPr>
          <w:t xml:space="preserve"> capture</w:t>
        </w:r>
      </w:ins>
      <w:ins w:id="139" w:author="Martin, Greta Katherine" w:date="2025-04-08T10:51:00Z" w16du:dateUtc="2025-04-08T14:51:00Z">
        <w:r w:rsidR="00CE2519">
          <w:rPr>
            <w:color w:val="000000"/>
            <w:shd w:val="clear" w:color="auto" w:fill="FFFFFF"/>
          </w:rPr>
          <w:t xml:space="preserve"> longer-term trends in urban greenspace exposure.</w:t>
        </w:r>
      </w:ins>
      <w:ins w:id="140"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1" w:author="Martin, Greta Katherine" w:date="2025-04-08T19:57:00Z" w16du:dateUtc="2025-04-08T23:57:00Z">
        <w:r w:rsidR="00F5233A">
          <w:t xml:space="preserve">We included the 1,041 cities </w:t>
        </w:r>
      </w:ins>
      <w:ins w:id="142" w:author="Martin, Greta Katherine" w:date="2025-04-08T19:58:00Z" w16du:dateUtc="2025-04-08T23:58:00Z">
        <w:r w:rsidR="00F5233A">
          <w:t xml:space="preserve">for which urban greenspace was estimated by the </w:t>
        </w:r>
      </w:ins>
      <w:ins w:id="143" w:author="Martin, Greta Katherine" w:date="2025-04-08T19:55:00Z" w16du:dateUtc="2025-04-08T23:55:00Z">
        <w:r w:rsidR="00F5233A">
          <w:t>Lancet Countdown</w:t>
        </w:r>
      </w:ins>
      <w:ins w:id="144" w:author="Martin, Greta Katherine" w:date="2025-04-08T19:56:00Z" w16du:dateUtc="2025-04-08T23:56:00Z">
        <w:r w:rsidR="00F5233A">
          <w:t xml:space="preserve"> on health and climate change</w:t>
        </w:r>
      </w:ins>
      <w:ins w:id="145" w:author="Martin, Greta Katherine" w:date="2025-04-08T19:58:00Z" w16du:dateUtc="2025-04-08T23:58:00Z">
        <w:r w:rsidR="00F5233A">
          <w:t>.</w:t>
        </w:r>
      </w:ins>
      <w:ins w:id="146" w:author="Martin, Greta Katherine" w:date="2025-04-08T19:55:00Z" w16du:dateUtc="2025-04-08T23:55:00Z">
        <w:r w:rsidR="00F5233A">
          <w:t xml:space="preserve"> </w:t>
        </w:r>
      </w:ins>
      <w:del w:id="147" w:author="Martin, Greta Katherine" w:date="2025-04-08T19:58:00Z" w16du:dateUtc="2025-04-08T23:58:00Z">
        <w:r w:rsidR="00B723B6" w:rsidRPr="007C220F" w:rsidDel="00F5233A">
          <w:delText>Cities were</w:delText>
        </w:r>
      </w:del>
      <w:ins w:id="148" w:author="Martin, Greta Katherine" w:date="2025-04-08T19:58:00Z" w16du:dateUtc="2025-04-08T23:58:00Z">
        <w:r w:rsidR="00F5233A">
          <w:t>The Lancet Countdown</w:t>
        </w:r>
      </w:ins>
      <w:r w:rsidR="00B723B6" w:rsidRPr="007C220F">
        <w:t xml:space="preserve"> included </w:t>
      </w:r>
      <w:ins w:id="149"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BA9697F"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0" w:author="Martin, Greta Katherine" w:date="2025-04-01T14:33:00Z" w16du:dateUtc="2025-04-01T18:33:00Z">
        <w:r w:rsidR="00FA1C0B">
          <w:t xml:space="preserve">Following </w:t>
        </w:r>
      </w:ins>
      <w:ins w:id="151" w:author="Martin, Greta Katherine" w:date="2025-04-01T14:35:00Z" w16du:dateUtc="2025-04-01T18:35:00Z">
        <w:r w:rsidR="00FA1C0B">
          <w:t>the methods used by many of the studies included in the</w:t>
        </w:r>
      </w:ins>
      <w:ins w:id="152" w:author="Martin, Greta Katherine" w:date="2025-04-01T14:36:00Z" w16du:dateUtc="2025-04-01T18:36:00Z">
        <w:r w:rsidR="00FA1C0B">
          <w:t xml:space="preserve"> meta-analysis of</w:t>
        </w:r>
      </w:ins>
      <w:ins w:id="153" w:author="Martin, Greta Katherine" w:date="2025-04-01T14:35:00Z" w16du:dateUtc="2025-04-01T18:35:00Z">
        <w:r w:rsidR="00FA1C0B">
          <w:t xml:space="preserve"> greenspace and mor</w:t>
        </w:r>
      </w:ins>
      <w:ins w:id="154" w:author="Martin, Greta Katherine" w:date="2025-04-01T14:36:00Z" w16du:dateUtc="2025-04-01T18:36:00Z">
        <w:r w:rsidR="00FA1C0B">
          <w:t xml:space="preserve">tality that we use for our health impact </w:t>
        </w:r>
        <w:proofErr w:type="gramStart"/>
        <w:r w:rsidR="00FA1C0B">
          <w:t>assessment,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55" w:author="Martin, Greta Katherine" w:date="2025-04-02T15:20:00Z" w16du:dateUtc="2025-04-02T19:20:00Z">
        <w:r w:rsidR="00827425" w:rsidDel="00B53F41">
          <w:delText>Commission</w:delText>
        </w:r>
        <w:r w:rsidR="006E45F4" w:rsidDel="00B53F41">
          <w:delText xml:space="preserve"> </w:delText>
        </w:r>
      </w:del>
      <w:ins w:id="156"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57" w:author="Martin, Greta Katherine" w:date="2025-04-08T20:20:00Z" w16du:dateUtc="2025-04-09T00:20:00Z">
        <w:r w:rsidR="00F06C1D">
          <w:t xml:space="preserve"> We then downscaled the NDVI dataset to the 100m resolution to align with our population dataset.</w:t>
        </w:r>
      </w:ins>
      <w:del w:id="158"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59" w:author="Martin, Greta Katherine" w:date="2025-04-02T09:38:00Z" w16du:dateUtc="2025-04-02T13:38:00Z">
        <w:r w:rsidR="00CA27EC">
          <w:t>The</w:t>
        </w:r>
      </w:ins>
      <w:ins w:id="160" w:author="Martin, Greta Katherine" w:date="2025-04-02T09:36:00Z" w16du:dateUtc="2025-04-02T13:36:00Z">
        <w:r w:rsidR="00CA27EC">
          <w:t xml:space="preserve"> nine </w:t>
        </w:r>
      </w:ins>
      <w:ins w:id="161" w:author="Martin, Greta Katherine" w:date="2025-04-02T09:40:00Z" w16du:dateUtc="2025-04-02T13:40:00Z">
        <w:r w:rsidR="00CA27EC">
          <w:t xml:space="preserve">longitudinal </w:t>
        </w:r>
      </w:ins>
      <w:ins w:id="162" w:author="Martin, Greta Katherine" w:date="2025-04-02T09:36:00Z" w16du:dateUtc="2025-04-02T13:36:00Z">
        <w:r w:rsidR="00CA27EC">
          <w:t>studies included</w:t>
        </w:r>
      </w:ins>
      <w:ins w:id="163" w:author="Martin, Greta Katherine" w:date="2025-04-02T09:38:00Z" w16du:dateUtc="2025-04-02T13:38:00Z">
        <w:r w:rsidR="00CA27EC">
          <w:t xml:space="preserve"> in th</w:t>
        </w:r>
      </w:ins>
      <w:ins w:id="164" w:author="Martin, Greta Katherine" w:date="2025-04-02T09:40:00Z" w16du:dateUtc="2025-04-02T13:40:00Z">
        <w:r w:rsidR="00CA27EC">
          <w:t>is</w:t>
        </w:r>
      </w:ins>
      <w:ins w:id="165" w:author="Martin, Greta Katherine" w:date="2025-04-02T09:38:00Z" w16du:dateUtc="2025-04-02T13:38:00Z">
        <w:r w:rsidR="00CA27EC">
          <w:t xml:space="preserve"> meta-analysis had follow-up periods ranging from four </w:t>
        </w:r>
      </w:ins>
      <w:ins w:id="166" w:author="Martin, Greta Katherine" w:date="2025-04-02T09:39:00Z" w16du:dateUtc="2025-04-02T13:39:00Z">
        <w:r w:rsidR="00CA27EC">
          <w:t xml:space="preserve">to 18 years and </w:t>
        </w:r>
      </w:ins>
      <w:ins w:id="167" w:author="Martin, Greta Katherine" w:date="2025-04-02T09:36:00Z" w16du:dateUtc="2025-04-02T13:36:00Z">
        <w:r w:rsidR="00CA27EC">
          <w:t>measure</w:t>
        </w:r>
      </w:ins>
      <w:ins w:id="168" w:author="Martin, Greta Katherine" w:date="2025-04-02T09:39:00Z" w16du:dateUtc="2025-04-02T13:39:00Z">
        <w:r w:rsidR="00CA27EC">
          <w:t>d</w:t>
        </w:r>
      </w:ins>
      <w:ins w:id="169" w:author="Martin, Greta Katherine" w:date="2025-04-02T09:36:00Z" w16du:dateUtc="2025-04-02T13:36:00Z">
        <w:r w:rsidR="00CA27EC">
          <w:t xml:space="preserve"> urban greenspace </w:t>
        </w:r>
      </w:ins>
      <w:ins w:id="170" w:author="Martin, Greta Katherine" w:date="2025-04-02T09:39:00Z" w16du:dateUtc="2025-04-02T13:39:00Z">
        <w:r w:rsidR="00CA27EC">
          <w:t>using</w:t>
        </w:r>
      </w:ins>
      <w:ins w:id="171" w:author="Martin, Greta Katherine" w:date="2025-04-02T09:37:00Z" w16du:dateUtc="2025-04-02T13:37:00Z">
        <w:r w:rsidR="00CA27EC">
          <w:t xml:space="preserve"> NDVI. </w:t>
        </w:r>
      </w:ins>
      <w:del w:id="172" w:author="Martin, Greta Katherine" w:date="2025-04-02T09:40:00Z" w16du:dateUtc="2025-04-02T13:40:00Z">
        <w:r w:rsidR="003A23CA" w:rsidDel="00CA27EC">
          <w:delText>This meta-analysis</w:delText>
        </w:r>
        <w:r w:rsidR="00024A18" w:rsidDel="00CA27EC">
          <w:delText xml:space="preserve"> includes</w:delText>
        </w:r>
      </w:del>
      <w:ins w:id="173" w:author="Martin, Greta Katherine" w:date="2025-04-02T09:40:00Z" w16du:dateUtc="2025-04-02T13:40:00Z">
        <w:r w:rsidR="00CA27EC">
          <w:t>Three studies</w:t>
        </w:r>
      </w:ins>
      <w:del w:id="174" w:author="Martin, Greta Katherine" w:date="2025-04-02T09:40:00Z" w16du:dateUtc="2025-04-02T13:40:00Z">
        <w:r w:rsidR="00024A18" w:rsidDel="00CA27EC">
          <w:delText xml:space="preserve"> </w:delText>
        </w:r>
      </w:del>
      <w:del w:id="175" w:author="Martin, Greta Katherine" w:date="2025-04-02T09:36:00Z" w16du:dateUtc="2025-04-02T13:36:00Z">
        <w:r w:rsidR="00024A18" w:rsidDel="00CA27EC">
          <w:delText>s</w:delText>
        </w:r>
        <w:r w:rsidR="00024A18" w:rsidRPr="00435A59" w:rsidDel="00CA27EC">
          <w:delText xml:space="preserve">everal </w:delText>
        </w:r>
      </w:del>
      <w:del w:id="176"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77" w:author="Martin, Greta Katherine" w:date="2025-04-02T09:42:00Z" w16du:dateUtc="2025-04-02T13:42:00Z">
        <w:r w:rsidR="00CA27EC">
          <w:t xml:space="preserve"> of each year</w:t>
        </w:r>
      </w:ins>
      <w:ins w:id="178" w:author="Martin, Greta Katherine" w:date="2025-04-02T09:41:00Z" w16du:dateUtc="2025-04-02T13:41:00Z">
        <w:r w:rsidR="00CA27EC">
          <w:t xml:space="preserve"> </w:t>
        </w:r>
      </w:ins>
      <w:ins w:id="179" w:author="Martin, Greta Katherine" w:date="2025-04-02T09:42:00Z" w16du:dateUtc="2025-04-02T13:42:00Z">
        <w:r w:rsidR="00CA27EC">
          <w:t>within the</w:t>
        </w:r>
      </w:ins>
      <w:ins w:id="180" w:author="Martin, Greta Katherine" w:date="2025-04-02T09:41:00Z" w16du:dateUtc="2025-04-02T13:41:00Z">
        <w:r w:rsidR="00CA27EC">
          <w:t xml:space="preserve"> study period</w:t>
        </w:r>
      </w:ins>
      <w:ins w:id="181" w:author="Martin, Greta Katherine" w:date="2025-04-02T09:34:00Z" w16du:dateUtc="2025-04-02T13:34:00Z">
        <w:r w:rsidR="00CA27EC">
          <w:t>,</w:t>
        </w:r>
      </w:ins>
      <w:ins w:id="182" w:author="Martin, Greta Katherine" w:date="2025-04-01T14:47:00Z" w16du:dateUtc="2025-04-01T18:47:00Z">
        <w:r w:rsidR="00343620">
          <w:t xml:space="preserve"> </w:t>
        </w:r>
      </w:ins>
      <w:ins w:id="183" w:author="Martin, Greta Katherine" w:date="2025-04-02T09:41:00Z" w16du:dateUtc="2025-04-02T13:41:00Z">
        <w:r w:rsidR="00CA27EC">
          <w:t>while</w:t>
        </w:r>
      </w:ins>
      <w:ins w:id="184" w:author="Martin, Greta Katherine" w:date="2025-04-01T14:48:00Z" w16du:dateUtc="2025-04-01T18:48:00Z">
        <w:r w:rsidR="00343620">
          <w:t xml:space="preserve"> </w:t>
        </w:r>
      </w:ins>
      <w:ins w:id="185" w:author="Martin, Greta Katherine" w:date="2025-04-02T09:34:00Z" w16du:dateUtc="2025-04-02T13:34:00Z">
        <w:r w:rsidR="00CA27EC">
          <w:t>four</w:t>
        </w:r>
      </w:ins>
      <w:ins w:id="186" w:author="Martin, Greta Katherine" w:date="2025-04-01T14:48:00Z" w16du:dateUtc="2025-04-01T18:48:00Z">
        <w:r w:rsidR="00343620">
          <w:t xml:space="preserve"> others use</w:t>
        </w:r>
      </w:ins>
      <w:ins w:id="187" w:author="Martin, Greta Katherine" w:date="2025-04-02T09:41:00Z" w16du:dateUtc="2025-04-02T13:41:00Z">
        <w:r w:rsidR="00CA27EC">
          <w:t>s</w:t>
        </w:r>
      </w:ins>
      <w:ins w:id="188" w:author="Martin, Greta Katherine" w:date="2025-04-01T14:48:00Z" w16du:dateUtc="2025-04-01T18:48:00Z">
        <w:r w:rsidR="00343620">
          <w:t xml:space="preserve"> the greenest day or greenest month</w:t>
        </w:r>
      </w:ins>
      <w:ins w:id="189" w:author="Martin, Greta Katherine" w:date="2025-04-02T09:33:00Z" w16du:dateUtc="2025-04-02T13:33:00Z">
        <w:r w:rsidR="00CA27EC">
          <w:t xml:space="preserve"> </w:t>
        </w:r>
      </w:ins>
      <w:ins w:id="190" w:author="Martin, Greta Katherine" w:date="2025-04-02T09:34:00Z" w16du:dateUtc="2025-04-02T13:34:00Z">
        <w:r w:rsidR="00CA27EC">
          <w:t xml:space="preserve">from a representative year </w:t>
        </w:r>
      </w:ins>
      <w:ins w:id="191"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2" w:author="Martin, Greta Katherine" w:date="2025-04-02T09:44:00Z" w16du:dateUtc="2025-04-02T13:44:00Z">
        <w:r w:rsidR="006648D7">
          <w:t xml:space="preserve">To align </w:t>
        </w:r>
      </w:ins>
      <w:ins w:id="193" w:author="Martin, Greta Katherine" w:date="2025-04-02T09:45:00Z" w16du:dateUtc="2025-04-02T13:45:00Z">
        <w:r w:rsidR="006648D7">
          <w:t>with the most commonly used exposure metric by the studies included in this meta-analysis, w</w:t>
        </w:r>
      </w:ins>
      <w:del w:id="194" w:author="Martin, Greta Katherine" w:date="2025-04-02T09:45:00Z" w16du:dateUtc="2025-04-02T13:45:00Z">
        <w:r w:rsidR="00024A18" w:rsidDel="006648D7">
          <w:delText>W</w:delText>
        </w:r>
      </w:del>
      <w:r w:rsidR="00024A18">
        <w:t xml:space="preserve">e therefore calculated the </w:t>
      </w:r>
      <w:r w:rsidR="00024A18">
        <w:lastRenderedPageBreak/>
        <w:t>population-weighted greenest season NDVI</w:t>
      </w:r>
      <w:del w:id="195" w:author="Martin, Greta Katherine" w:date="2025-04-02T09:45:00Z" w16du:dateUtc="2025-04-02T13:45:00Z">
        <w:r w:rsidR="00024A18" w:rsidDel="006648D7">
          <w:delText xml:space="preserve"> </w:delText>
        </w:r>
      </w:del>
      <w:ins w:id="196" w:author="Martin, Greta Katherine" w:date="2025-04-02T09:45:00Z" w16du:dateUtc="2025-04-02T13:45:00Z">
        <w:r w:rsidR="006648D7">
          <w:t xml:space="preserve">. </w:t>
        </w:r>
      </w:ins>
      <w:del w:id="197" w:author="Martin, Greta Katherine" w:date="2025-04-02T09:45:00Z" w16du:dateUtc="2025-04-02T13:45:00Z">
        <w:r w:rsidR="00024A18" w:rsidDel="006648D7">
          <w:delText>to align with th</w:delText>
        </w:r>
      </w:del>
      <w:del w:id="198" w:author="Martin, Greta Katherine" w:date="2025-04-01T14:48:00Z" w16du:dateUtc="2025-04-01T18:48:00Z">
        <w:r w:rsidR="00024A18" w:rsidDel="00886996">
          <w:delText xml:space="preserve">is </w:delText>
        </w:r>
      </w:del>
      <w:del w:id="199"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0"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1" w:author="Martin, Greta Katherine" w:date="2025-04-03T09:23:00Z" w16du:dateUtc="2025-04-03T13:23:00Z">
        <w:r>
          <w:t xml:space="preserve">This dataset is updated every five years. </w:t>
        </w:r>
      </w:ins>
      <w:r w:rsidR="00024A18">
        <w:t>We used t</w:t>
      </w:r>
      <w:r w:rsidR="00B356A6">
        <w:t xml:space="preserve">he 2015 population </w:t>
      </w:r>
      <w:ins w:id="202" w:author="Martin, Greta Katherine" w:date="2025-04-03T09:24:00Z" w16du:dateUtc="2025-04-03T13:24:00Z">
        <w:r>
          <w:t xml:space="preserve">spatial </w:t>
        </w:r>
      </w:ins>
      <w:r w:rsidR="00BC6708">
        <w:t xml:space="preserve">distribution </w:t>
      </w:r>
      <w:r w:rsidR="00B356A6">
        <w:t>for years 2014-2018 and the 2020 population</w:t>
      </w:r>
      <w:ins w:id="203"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719E1739"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04"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05"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06" w:author="Martin, Greta Katherine" w:date="2025-04-08T11:20:00Z" w16du:dateUtc="2025-04-08T15:20:00Z">
        <w:r w:rsidR="000A48F0">
          <w:rPr>
            <w:color w:val="000000" w:themeColor="text1"/>
            <w:shd w:val="clear" w:color="auto" w:fill="FFFFFF"/>
          </w:rPr>
          <w:t xml:space="preserve"> (Equation 2)</w:t>
        </w:r>
      </w:ins>
      <w:ins w:id="207"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08" w:author="Martin, Greta Katherine" w:date="2025-04-08T10:57:00Z" w:name="move195002270"/>
      <w:moveTo w:id="209"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0"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1" w:author="Martin, Greta Katherine" w:date="2025-04-08T11:18:00Z" w16du:dateUtc="2025-04-08T15:18:00Z">
        <w:r w:rsidR="000A48F0">
          <w:t xml:space="preserve">the resolution of </w:t>
        </w:r>
      </w:ins>
      <w:ins w:id="212" w:author="Martin, Greta Katherine" w:date="2025-04-08T11:17:00Z" w16du:dateUtc="2025-04-08T15:17:00Z">
        <w:r w:rsidR="000A48F0">
          <w:t>our population dataset</w:t>
        </w:r>
      </w:ins>
      <w:moveTo w:id="213"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14" w:author="Martin, Greta Katherine" w:date="2025-04-08T10:57:00Z" w16du:dateUtc="2025-04-08T14:57:00Z">
          <w:r w:rsidR="005E2A24">
            <w:rPr>
              <w:rFonts w:eastAsiaTheme="minorEastAsia"/>
            </w:rPr>
            <w:t>)</w:t>
          </w:r>
          <w:r w:rsidR="005E2A24" w:rsidRPr="00435A59">
            <w:t xml:space="preserve">. </w:t>
          </w:r>
          <w:r w:rsidR="005E2A24">
            <w:t xml:space="preserve">We opted to use a five-year average rather than compare individual years, because we observed large inter-annual variability in NDVI. </w:t>
          </w:r>
        </w:moveTo>
        <w:ins w:id="215" w:author="Martin, Greta Katherine" w:date="2025-04-08T10:58:00Z" w16du:dateUtc="2025-04-08T14:58:00Z">
          <w:r w:rsidR="005E2A24" w:rsidRPr="00E32FAA">
            <w:fldChar w:fldCharType="begin"/>
          </w:r>
          <w:r w:rsidR="005E2A24">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5E2A24" w:rsidRPr="00E32FAA">
            <w:fldChar w:fldCharType="separate"/>
          </w:r>
          <w:r w:rsidR="005E2A24" w:rsidRPr="00B050E8">
            <w:rPr>
              <w:color w:val="000000"/>
              <w:vertAlign w:val="superscript"/>
            </w:rPr>
            <w:t>9</w:t>
          </w:r>
          <w:r w:rsidR="005E2A24" w:rsidRPr="00E32FAA">
            <w:fldChar w:fldCharType="end"/>
          </w:r>
          <w:r w:rsidR="005E2A24">
            <w:t xml:space="preserve"> </w:t>
          </w:r>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16"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r w:rsidR="000A48F0">
            <w:t xml:space="preserve"> </w:t>
          </w:r>
        </w:ins>
        <w:ins w:id="217" w:author="Martin, Greta Katherine" w:date="2025-04-08T11:19:00Z" w16du:dateUtc="2025-04-08T15:19:00Z">
          <w:r w:rsidR="000A48F0">
            <w:t>We</w:t>
          </w:r>
        </w:ins>
        <w:ins w:id="218" w:author="Martin, Greta Katherine" w:date="2025-04-08T10:58:00Z" w16du:dateUtc="2025-04-08T14:58:00Z">
          <w:r w:rsidR="005E2A24">
            <w:rPr>
              <w:color w:val="000000" w:themeColor="text1"/>
              <w:shd w:val="clear" w:color="auto" w:fill="FFFFFF"/>
            </w:rPr>
            <w:t xml:space="preserve"> </w:t>
          </w:r>
        </w:ins>
        <w:ins w:id="219" w:author="Martin, Greta Katherine" w:date="2025-04-08T11:20:00Z" w16du:dateUtc="2025-04-08T15:20:00Z">
          <w:r w:rsidR="000A48F0">
            <w:rPr>
              <w:color w:val="000000" w:themeColor="text1"/>
              <w:shd w:val="clear" w:color="auto" w:fill="FFFFFF"/>
            </w:rPr>
            <w:t>scaled changes in NDVI</w:t>
          </w:r>
        </w:ins>
        <w:ins w:id="220" w:author="Martin, Greta Katherine" w:date="2025-04-08T10:58:00Z" w16du:dateUtc="2025-04-08T14:58:00Z">
          <w:r w:rsidR="005E2A24">
            <w:t xml:space="preserve"> by the unit increase of the hazard-ratio (0.1 increases in NDVI). </w:t>
          </w:r>
        </w:ins>
        <w:moveTo w:id="221" w:author="Martin, Greta Katherine" w:date="2025-04-08T10:57:00Z" w16du:dateUtc="2025-04-08T14:57:00Z">
          <w:del w:id="222"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23" w:author="Martin, Greta Katherine" w:date="2025-04-08T10:57:00Z" w16du:dateUtc="2025-04-08T14:57:00Z">
            <w:r w:rsidR="005E2A24" w:rsidDel="005E2A24">
              <w:rPr>
                <w:color w:val="000000" w:themeColor="text1"/>
                <w:shd w:val="clear" w:color="auto" w:fill="FFFFFF"/>
              </w:rPr>
              <w:delText>e</w:delText>
            </w:r>
          </w:del>
          <w:del w:id="224"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25" w:author="Martin, Greta Katherine" w:date="2025-04-08T11:21:00Z" w16du:dateUtc="2025-04-08T15:21:00Z">
                <w:rPr>
                  <w:rFonts w:ascii="Cambria Math" w:hAnsi="Cambria Math"/>
                </w:rPr>
                <m:t>ΔNDV</m:t>
              </w:del>
            </m:r>
            <m:sSub>
              <m:sSubPr>
                <m:ctrlPr>
                  <w:del w:id="226" w:author="Martin, Greta Katherine" w:date="2025-04-08T11:21:00Z" w16du:dateUtc="2025-04-08T15:21:00Z">
                    <w:rPr>
                      <w:rFonts w:ascii="Cambria Math" w:hAnsi="Cambria Math"/>
                      <w:i/>
                    </w:rPr>
                  </w:del>
                </m:ctrlPr>
              </m:sSubPr>
              <m:e>
                <m:r>
                  <w:del w:id="227" w:author="Martin, Greta Katherine" w:date="2025-04-08T11:21:00Z" w16du:dateUtc="2025-04-08T15:21:00Z">
                    <w:rPr>
                      <w:rFonts w:ascii="Cambria Math" w:hAnsi="Cambria Math"/>
                    </w:rPr>
                    <m:t>I</m:t>
                  </w:del>
                </m:r>
              </m:e>
              <m:sub>
                <m:r>
                  <w:del w:id="228" w:author="Martin, Greta Katherine" w:date="2025-04-08T11:21:00Z" w16du:dateUtc="2025-04-08T15:21:00Z">
                    <w:rPr>
                      <w:rFonts w:ascii="Cambria Math" w:hAnsi="Cambria Math"/>
                    </w:rPr>
                    <m:t>i</m:t>
                  </w:del>
                </m:r>
              </m:sub>
            </m:sSub>
          </m:oMath>
          <w:moveTo w:id="229" w:author="Martin, Greta Katherine" w:date="2025-04-08T10:57:00Z" w16du:dateUtc="2025-04-08T14:57:00Z">
            <w:del w:id="230"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31"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32"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08"/>
          <w:del w:id="233" w:author="Martin, Greta Katherine" w:date="2025-04-08T10:54:00Z" w16du:dateUtc="2025-04-08T14:54:00Z">
            <w:r w:rsidR="00E32FAA" w:rsidDel="005E2A24">
              <w:rPr>
                <w:color w:val="000000" w:themeColor="text1"/>
                <w:shd w:val="clear" w:color="auto" w:fill="FFFFFF"/>
              </w:rPr>
              <w:delText xml:space="preserve">using </w:delText>
            </w:r>
          </w:del>
          <w:del w:id="234" w:author="Martin, Greta Katherine" w:date="2025-04-03T09:27:00Z" w16du:dateUtc="2025-04-03T13:27:00Z">
            <w:r w:rsidR="00E32FAA" w:rsidDel="001F1B3D">
              <w:rPr>
                <w:color w:val="000000" w:themeColor="text1"/>
                <w:shd w:val="clear" w:color="auto" w:fill="FFFFFF"/>
              </w:rPr>
              <w:delText xml:space="preserve">the </w:delText>
            </w:r>
          </w:del>
          <w:del w:id="235"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36" w:author="Martin, Greta Katherine" w:date="2025-04-08T10:55:00Z" w16du:dateUtc="2025-04-08T14:55:00Z">
            <w:r w:rsidR="00E32FAA" w:rsidDel="005E2A24">
              <w:rPr>
                <w:color w:val="000000" w:themeColor="text1"/>
                <w:shd w:val="clear" w:color="auto" w:fill="FFFFFF"/>
              </w:rPr>
              <w:delText xml:space="preserve"> </w:delText>
            </w:r>
          </w:del>
          <w:del w:id="237"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38" w:author="Martin, Greta Katherine" w:date="2025-04-08T10:55:00Z" w16du:dateUtc="2025-04-08T14:55:00Z">
            <w:r w:rsidR="007B7598" w:rsidDel="005E2A24">
              <w:rPr>
                <w:color w:val="000000" w:themeColor="text1"/>
                <w:shd w:val="clear" w:color="auto" w:fill="FFFFFF"/>
              </w:rPr>
              <w:delText xml:space="preserve">scaled </w:delText>
            </w:r>
          </w:del>
          <w:del w:id="239"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40" w:author="Martin, Greta Katherine" w:date="2025-04-08T10:58:00Z" w16du:dateUtc="2025-04-08T14:58:00Z">
                <w:rPr>
                  <w:rFonts w:ascii="Cambria Math" w:hAnsi="Cambria Math"/>
                </w:rPr>
                <m:t>ΔNDVI</m:t>
              </w:del>
            </m:r>
          </m:oMath>
          <w:del w:id="241" w:author="Martin, Greta Katherine" w:date="2025-04-08T10:58:00Z" w16du:dateUtc="2025-04-08T14:58:00Z">
            <w:r w:rsidR="00E32FAA" w:rsidRPr="000444D7" w:rsidDel="005E2A24">
              <w:delText>)</w:delText>
            </w:r>
          </w:del>
          <w:ins w:id="242" w:author="Martin, Greta Katherine" w:date="2025-04-08T10:55:00Z" w16du:dateUtc="2025-04-08T14:55:00Z">
            <w:r w:rsidR="005E2A24">
              <w:t>We c</w:t>
            </w:r>
          </w:ins>
          <w:ins w:id="243" w:author="Martin, Greta Katherine" w:date="2025-04-08T10:56:00Z" w16du:dateUtc="2025-04-08T14:56:00Z">
            <w:r w:rsidR="005E2A24">
              <w:t>alculated this value for</w:t>
            </w:r>
          </w:ins>
          <w:del w:id="244"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45"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46" w:author="Martin, Greta Katherine" w:date="2025-04-08T11:28:00Z" w16du:dateUtc="2025-04-08T15:28:00Z"/>
        </w:rPr>
      </w:pPr>
      <w:moveFromRangeStart w:id="247" w:author="Martin, Greta Katherine" w:date="2025-04-08T10:57:00Z" w:name="move195002270"/>
      <w:moveFrom w:id="248" w:author="Martin, Greta Katherine" w:date="2025-04-08T10:57:00Z" w16du:dateUtc="2025-04-08T14:57:00Z">
        <w:del w:id="249"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50" w:author="Martin, Greta Katherine" w:date="2025-04-08T11:28:00Z" w16du:dateUtc="2025-04-08T15:28:00Z">
              <w:rPr>
                <w:rFonts w:ascii="Cambria Math" w:hAnsi="Cambria Math"/>
              </w:rPr>
              <m:t>ΔNDV</m:t>
            </w:del>
          </m:r>
          <m:sSub>
            <m:sSubPr>
              <m:ctrlPr>
                <w:del w:id="251" w:author="Martin, Greta Katherine" w:date="2025-04-08T11:28:00Z" w16du:dateUtc="2025-04-08T15:28:00Z">
                  <w:rPr>
                    <w:rFonts w:ascii="Cambria Math" w:hAnsi="Cambria Math"/>
                    <w:i/>
                  </w:rPr>
                </w:del>
              </m:ctrlPr>
            </m:sSubPr>
            <m:e>
              <m:r>
                <w:del w:id="252" w:author="Martin, Greta Katherine" w:date="2025-04-08T11:28:00Z" w16du:dateUtc="2025-04-08T15:28:00Z">
                  <w:rPr>
                    <w:rFonts w:ascii="Cambria Math" w:hAnsi="Cambria Math"/>
                  </w:rPr>
                  <m:t>I</m:t>
                </w:del>
              </m:r>
            </m:e>
            <m:sub>
              <m:r>
                <w:del w:id="253" w:author="Martin, Greta Katherine" w:date="2025-04-08T11:28:00Z" w16du:dateUtc="2025-04-08T15:28:00Z">
                  <w:rPr>
                    <w:rFonts w:ascii="Cambria Math" w:hAnsi="Cambria Math"/>
                  </w:rPr>
                  <m:t>i</m:t>
                </w:del>
              </m:r>
            </m:sub>
          </m:sSub>
        </m:oMath>
        <w:moveFrom w:id="254" w:author="Martin, Greta Katherine" w:date="2025-04-08T10:57:00Z" w16du:dateUtc="2025-04-08T14:57:00Z">
          <w:del w:id="255"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56" w:author="Martin, Greta Katherine" w:date="2025-04-08T11:28:00Z" w16du:dateUtc="2025-04-08T15:28:00Z">
                <w:rPr>
                  <w:rFonts w:ascii="Cambria Math" w:hAnsi="Cambria Math"/>
                </w:rPr>
                <m:t>ΔNDV</m:t>
              </w:del>
            </m:r>
            <m:sSub>
              <m:sSubPr>
                <m:ctrlPr>
                  <w:del w:id="257" w:author="Martin, Greta Katherine" w:date="2025-04-08T11:28:00Z" w16du:dateUtc="2025-04-08T15:28:00Z">
                    <w:rPr>
                      <w:rFonts w:ascii="Cambria Math" w:hAnsi="Cambria Math"/>
                      <w:i/>
                    </w:rPr>
                  </w:del>
                </m:ctrlPr>
              </m:sSubPr>
              <m:e>
                <m:r>
                  <w:del w:id="258" w:author="Martin, Greta Katherine" w:date="2025-04-08T11:28:00Z" w16du:dateUtc="2025-04-08T15:28:00Z">
                    <w:rPr>
                      <w:rFonts w:ascii="Cambria Math" w:hAnsi="Cambria Math"/>
                    </w:rPr>
                    <m:t>I</m:t>
                  </w:del>
                </m:r>
              </m:e>
              <m:sub>
                <m:r>
                  <w:del w:id="259" w:author="Martin, Greta Katherine" w:date="2025-04-08T11:28:00Z" w16du:dateUtc="2025-04-08T15:28:00Z">
                    <w:rPr>
                      <w:rFonts w:ascii="Cambria Math" w:hAnsi="Cambria Math"/>
                    </w:rPr>
                    <m:t>i</m:t>
                  </w:del>
                </m:r>
              </m:sub>
            </m:sSub>
          </m:oMath>
          <w:moveFrom w:id="260" w:author="Martin, Greta Katherine" w:date="2025-04-08T10:57:00Z" w16du:dateUtc="2025-04-08T14:57:00Z">
            <w:del w:id="261"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47"/>
        </w:moveFrom>
      </w:moveFrom>
    </w:p>
    <w:p w14:paraId="0A830B96" w14:textId="7DADEADA" w:rsidR="00E32FAA" w:rsidRPr="00E32FAA" w:rsidRDefault="00E32FAA">
      <w:pPr>
        <w:pStyle w:val="NormalWeb"/>
        <w:spacing w:before="240" w:beforeAutospacing="0" w:after="240" w:afterAutospacing="0"/>
        <w:jc w:val="center"/>
        <w:pPrChange w:id="262" w:author="Martin, Greta Katherine" w:date="2025-04-08T11:29:00Z" w16du:dateUtc="2025-04-08T15:29:00Z">
          <w:pPr/>
        </w:pPrChange>
      </w:pPr>
    </w:p>
    <w:p w14:paraId="5F1AE186" w14:textId="515C5000" w:rsidR="00E32FAA" w:rsidRPr="00F411A4" w:rsidRDefault="00E32FAA">
      <w:pPr>
        <w:pStyle w:val="NormalWeb"/>
        <w:spacing w:before="240" w:beforeAutospacing="0" w:after="240" w:afterAutospacing="0"/>
        <w:rPr>
          <w:i/>
          <w:rPrChange w:id="263" w:author="Martin, Greta Katherine" w:date="2025-04-08T11:31:00Z" w16du:dateUtc="2025-04-08T15:31:00Z">
            <w:rPr>
              <w:i w:val="0"/>
            </w:rPr>
          </w:rPrChange>
        </w:rPr>
        <w:pPrChange w:id="264" w:author="Martin, Greta Katherine" w:date="2025-04-08T11:31:00Z" w16du:dateUtc="2025-04-08T15:31:00Z">
          <w:pPr>
            <w:pStyle w:val="subheader"/>
          </w:pPr>
        </w:pPrChange>
      </w:pPr>
      <w:r w:rsidRPr="00E32FAA">
        <w:t xml:space="preserve">We </w:t>
      </w:r>
      <w:del w:id="265" w:author="Martin, Greta Katherine" w:date="2025-04-08T11:29:00Z" w16du:dateUtc="2025-04-08T15:29:00Z">
        <w:r w:rsidRPr="00E32FAA" w:rsidDel="00F411A4">
          <w:delText xml:space="preserve">then </w:delText>
        </w:r>
      </w:del>
      <w:r>
        <w:t>sum</w:t>
      </w:r>
      <w:r w:rsidR="005C2AF3">
        <w:t>med</w:t>
      </w:r>
      <w:r>
        <w:t xml:space="preserve"> across each 100m pixel</w:t>
      </w:r>
      <w:r w:rsidR="005C2AF3">
        <w:t xml:space="preserve"> (</w:t>
      </w:r>
      <w:proofErr w:type="spellStart"/>
      <w:r w:rsidR="005C2AF3">
        <w:t>i</w:t>
      </w:r>
      <w:proofErr w:type="spellEnd"/>
      <w:r w:rsidR="005C2AF3">
        <w:t>)</w:t>
      </w:r>
      <w:r>
        <w:t xml:space="preserve"> to </w:t>
      </w:r>
      <w:r w:rsidRPr="00E32FAA">
        <w:t>calculate the annual greenspace related mortality burden</w:t>
      </w:r>
      <w:r w:rsidR="00200350">
        <w:t xml:space="preserve"> change</w:t>
      </w:r>
      <w:r w:rsidRPr="00E32FAA">
        <w:t xml:space="preserve"> in each city (</w:t>
      </w:r>
      <m:oMath>
        <m:r>
          <w:rPr>
            <w:rFonts w:ascii="Cambria Math" w:hAnsi="Cambria Math"/>
          </w:rPr>
          <m:t>Δmortality</m:t>
        </m:r>
      </m:oMath>
      <w:r w:rsidRPr="00E32FAA">
        <w:t>) using 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t xml:space="preserve"> </w:t>
      </w:r>
      <w:ins w:id="266" w:author="Martin, Greta Katherine" w:date="2025-04-15T09:25:00Z" w16du:dateUtc="2025-04-15T13:25:00Z">
        <w:r w:rsidR="007C7527">
          <w:t xml:space="preserve">While the Rojas-Rueda et al. meta-analysis restricted to </w:t>
        </w:r>
      </w:ins>
      <w:ins w:id="267" w:author="Martin, Greta Katherine" w:date="2025-04-15T09:26:00Z" w16du:dateUtc="2025-04-15T13:26:00Z">
        <w:r w:rsidR="007C7527">
          <w:t>adult populations, t</w:t>
        </w:r>
      </w:ins>
      <w:ins w:id="268" w:author="Martin, Greta Katherine" w:date="2025-04-08T11:31:00Z" w16du:dateUtc="2025-04-08T15:31:00Z">
        <w:r w:rsidR="00F411A4">
          <w:t xml:space="preserve">he gridded population data from </w:t>
        </w:r>
      </w:ins>
      <w:ins w:id="269" w:author="Martin, Greta Katherine" w:date="2025-04-08T11:30:00Z" w16du:dateUtc="2025-04-08T15:30:00Z">
        <w:r w:rsidR="00F411A4">
          <w:rPr>
            <w:color w:val="000000" w:themeColor="text1"/>
            <w:shd w:val="clear" w:color="auto" w:fill="FFFFFF"/>
          </w:rPr>
          <w:t>JR</w:t>
        </w:r>
      </w:ins>
      <w:ins w:id="270" w:author="Martin, Greta Katherine" w:date="2025-04-08T11:31:00Z" w16du:dateUtc="2025-04-08T15:31:00Z">
        <w:r w:rsidR="00F411A4">
          <w:rPr>
            <w:color w:val="000000" w:themeColor="text1"/>
            <w:shd w:val="clear" w:color="auto" w:fill="FFFFFF"/>
          </w:rPr>
          <w:t xml:space="preserve">C was </w:t>
        </w:r>
      </w:ins>
      <w:ins w:id="271" w:author="Martin, Greta Katherine" w:date="2025-04-15T09:26:00Z" w16du:dateUtc="2025-04-15T13:26:00Z">
        <w:r w:rsidR="007C7527">
          <w:rPr>
            <w:color w:val="000000" w:themeColor="text1"/>
            <w:shd w:val="clear" w:color="auto" w:fill="FFFFFF"/>
          </w:rPr>
          <w:t xml:space="preserve">only </w:t>
        </w:r>
      </w:ins>
      <w:ins w:id="272" w:author="Martin, Greta Katherine" w:date="2025-04-08T11:31:00Z" w16du:dateUtc="2025-04-08T15:31:00Z">
        <w:r w:rsidR="00F411A4">
          <w:rPr>
            <w:color w:val="000000" w:themeColor="text1"/>
            <w:shd w:val="clear" w:color="auto" w:fill="FFFFFF"/>
          </w:rPr>
          <w:t xml:space="preserve">available at the 100m pixel resolution for the total </w:t>
        </w:r>
      </w:ins>
      <w:ins w:id="273" w:author="Martin, Greta Katherine" w:date="2025-04-08T11:30:00Z" w16du:dateUtc="2025-04-08T15:30:00Z">
        <w:r w:rsidR="00F411A4">
          <w:rPr>
            <w:color w:val="000000" w:themeColor="text1"/>
            <w:shd w:val="clear" w:color="auto" w:fill="FFFFFF"/>
          </w:rPr>
          <w:t>population</w:t>
        </w:r>
      </w:ins>
      <w:ins w:id="274" w:author="Martin, Greta Katherine" w:date="2025-04-08T11:31:00Z" w16du:dateUtc="2025-04-08T15:31:00Z">
        <w:r w:rsidR="00F411A4">
          <w:rPr>
            <w:color w:val="000000" w:themeColor="text1"/>
            <w:shd w:val="clear" w:color="auto" w:fill="FFFFFF"/>
          </w:rPr>
          <w:t>.</w:t>
        </w:r>
      </w:ins>
    </w:p>
    <w:p w14:paraId="3DDDFDB0" w14:textId="3D7453C5" w:rsidR="005A1DF9" w:rsidRDefault="00E32FAA" w:rsidP="00E32FAA">
      <w:pPr>
        <w:pStyle w:val="NormalWeb"/>
        <w:spacing w:before="240" w:beforeAutospacing="0" w:after="240" w:afterAutospacing="0"/>
        <w:jc w:val="center"/>
        <w:rPr>
          <w:ins w:id="275"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276" w:author="Martin, Greta Katherine" w:date="2025-04-08T11:29:00Z" w16du:dateUtc="2025-04-08T15:29:00Z">
        <w:r w:rsidR="00F411A4">
          <w:rPr>
            <w:color w:val="000000" w:themeColor="text1"/>
            <w:shd w:val="clear" w:color="auto" w:fill="FFFFFF"/>
          </w:rPr>
          <w:t>.</w:t>
        </w:r>
      </w:ins>
      <w:del w:id="277"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278" w:author="Martin, Greta Katherine" w:date="2025-04-08T11:30:00Z" w16du:dateUtc="2025-04-08T15:30:00Z"/>
          <w:color w:val="000000" w:themeColor="text1"/>
          <w:shd w:val="clear" w:color="auto" w:fill="FFFFFF"/>
        </w:rPr>
        <w:pPrChange w:id="279"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2152C2C5"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B050E8">
        <w:instrText xml:space="preserve"> ADDIN ZOTERO_ITEM CSL_CITATION {"citationID":"RvaAKQDF","properties":{"formattedCitation":"\\super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B050E8" w:rsidRPr="00B050E8">
        <w:rPr>
          <w:vertAlign w:val="superscript"/>
        </w:rPr>
        <w:t>36</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B050E8">
        <w:instrText xml:space="preserve"> ADDIN ZOTERO_ITEM CSL_CITATION {"citationID":"STzXovLg","properties":{"formattedCitation":"\\super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B050E8" w:rsidRPr="00B050E8">
        <w:rPr>
          <w:vertAlign w:val="superscript"/>
        </w:rPr>
        <w:t>37</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B050E8">
        <w:instrText xml:space="preserve"> ADDIN ZOTERO_ITEM CSL_CITATION {"citationID":"JPlTTysR","properties":{"formattedCitation":"\\super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B050E8" w:rsidRPr="00B050E8">
        <w:rPr>
          <w:vertAlign w:val="superscript"/>
        </w:rPr>
        <w:t>36</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B050E8">
        <w:instrText xml:space="preserve"> ADDIN ZOTERO_ITEM CSL_CITATION {"citationID":"TX8V9wGh","properties":{"formattedCitation":"\\super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B050E8" w:rsidRPr="00B050E8">
        <w:rPr>
          <w:vertAlign w:val="superscript"/>
        </w:rPr>
        <w:t>37</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75A5A3E6" w:rsidR="00083DB1" w:rsidRPr="00E150CA" w:rsidRDefault="000C6A15" w:rsidP="00551D54">
      <w:pPr>
        <w:rPr>
          <w:b/>
          <w:bCs/>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r w:rsidR="004F1B5A">
        <w:rPr>
          <w:noProof/>
        </w:rPr>
        <w:drawing>
          <wp:anchor distT="0" distB="0" distL="114300" distR="114300" simplePos="0" relativeHeight="251676672" behindDoc="1" locked="0" layoutInCell="1" allowOverlap="1" wp14:anchorId="2E75DBF4" wp14:editId="5737C169">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3CBD27E3" w14:textId="757430AC" w:rsidR="0047751C" w:rsidRDefault="00083DB1" w:rsidP="00551D54">
      <w:r w:rsidRPr="0092228D">
        <w:rPr>
          <w:b/>
          <w:bCs/>
          <w:i/>
          <w:iCs/>
        </w:rPr>
        <w:lastRenderedPageBreak/>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280"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281"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1"/>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5C22BFAD" w:rsidR="004902E4" w:rsidRDefault="0049350F" w:rsidP="003771C7">
      <w:ins w:id="282"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76B60962">
              <wp:simplePos x="0" y="0"/>
              <wp:positionH relativeFrom="column">
                <wp:posOffset>0</wp:posOffset>
              </wp:positionH>
              <wp:positionV relativeFrom="paragraph">
                <wp:posOffset>1296035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r w:rsidR="00812492">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rsidR="00812492">
        <w:t xml:space="preserve"> </w:t>
      </w:r>
      <w:r w:rsidR="00220EF2">
        <w:t xml:space="preserve">The relative magnitude of percent changes in NDVI generally mirrored changes in absolute terms. </w:t>
      </w:r>
    </w:p>
    <w:p w14:paraId="083DCD71" w14:textId="4DF21BD6" w:rsidR="00CB3595" w:rsidRDefault="007B67DD" w:rsidP="003771C7">
      <w:del w:id="283"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7A2D7405">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2FF8B752" w:rsidR="007C73A9" w:rsidRDefault="007C73A9" w:rsidP="00551D54"/>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284" w:author="Martin, Greta Katherine" w:date="2025-04-09T22:11:00Z" w16du:dateUtc="2025-04-10T02:11:00Z"/>
          <w:b/>
          <w:bCs/>
          <w:i/>
          <w:iCs/>
        </w:rPr>
      </w:pPr>
    </w:p>
    <w:p w14:paraId="58261D5C" w14:textId="29C4C1C9"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285" w:author="Martin, Greta Katherine" w:date="2025-03-27T12:46:00Z" w16du:dateUtc="2025-03-27T16:46:00Z">
        <w:r w:rsidR="00620701">
          <w:rPr>
            <w:i/>
            <w:iCs/>
          </w:rPr>
          <w:t>Each dot represents a city, colored by g</w:t>
        </w:r>
      </w:ins>
      <w:ins w:id="286" w:author="Martin, Greta Katherine" w:date="2025-03-27T12:47:00Z" w16du:dateUtc="2025-03-27T16:47:00Z">
        <w:r w:rsidR="00620701">
          <w:rPr>
            <w:i/>
            <w:iCs/>
          </w:rPr>
          <w:t>eographic region.</w:t>
        </w:r>
      </w:ins>
      <w:ins w:id="287"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0943D21B" w:rsidR="00346FF4" w:rsidRDefault="00C73599" w:rsidP="00551D54">
      <w:pPr>
        <w:rPr>
          <w:i/>
          <w:iCs/>
        </w:rPr>
      </w:pPr>
      <w:del w:id="288" w:author="Martin, Greta Katherine" w:date="2025-04-09T22:13:00Z" w16du:dateUtc="2025-04-10T02:13:00Z">
        <w:r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4"/>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74194B46" w:rsidR="00346FF4" w:rsidRDefault="00346FF4" w:rsidP="00551D54">
      <w:pPr>
        <w:rPr>
          <w:i/>
          <w:iCs/>
        </w:rPr>
      </w:pPr>
    </w:p>
    <w:p w14:paraId="678D4FA7" w14:textId="0969B9DD"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431DE3BF" w:rsidR="007E27F5" w:rsidRDefault="007E27F5" w:rsidP="00551D54">
      <w:pPr>
        <w:rPr>
          <w:i/>
          <w:iCs/>
        </w:rPr>
      </w:pPr>
    </w:p>
    <w:p w14:paraId="35F662E1" w14:textId="65BEBC7B" w:rsidR="007E27F5" w:rsidRDefault="007E27F5" w:rsidP="00551D54">
      <w:pPr>
        <w:rPr>
          <w:i/>
          <w:iCs/>
        </w:rPr>
      </w:pPr>
    </w:p>
    <w:p w14:paraId="23DD9FD3" w14:textId="3AF8EE60" w:rsidR="00C73599" w:rsidRDefault="00C73599" w:rsidP="007E27F5">
      <w:pPr>
        <w:rPr>
          <w:b/>
          <w:bCs/>
          <w:i/>
          <w:iCs/>
        </w:rPr>
      </w:pPr>
    </w:p>
    <w:p w14:paraId="43CFC046" w14:textId="362DF9D1" w:rsidR="00C73599" w:rsidRDefault="00BF0745" w:rsidP="007E27F5">
      <w:pPr>
        <w:rPr>
          <w:b/>
          <w:bCs/>
          <w:i/>
          <w:iCs/>
        </w:rPr>
      </w:pPr>
      <w:ins w:id="289" w:author="Martin, Greta Katherine" w:date="2025-04-09T22:13:00Z" w16du:dateUtc="2025-04-10T02:13:00Z">
        <w:r>
          <w:rPr>
            <w:b/>
            <w:bCs/>
            <w:i/>
            <w:iCs/>
            <w:noProof/>
          </w:rPr>
          <w:lastRenderedPageBreak/>
          <w:drawing>
            <wp:anchor distT="0" distB="0" distL="114300" distR="114300" simplePos="0" relativeHeight="251682816" behindDoc="1" locked="0" layoutInCell="1" allowOverlap="1" wp14:anchorId="4FF52554" wp14:editId="222F7A10">
              <wp:simplePos x="0" y="0"/>
              <wp:positionH relativeFrom="column">
                <wp:posOffset>213360</wp:posOffset>
              </wp:positionH>
              <wp:positionV relativeFrom="paragraph">
                <wp:posOffset>0</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0A1FCBF9" w14:textId="0479FDE4" w:rsidR="00C73599" w:rsidRDefault="00C73599" w:rsidP="007E27F5">
      <w:pPr>
        <w:rPr>
          <w:b/>
          <w:bCs/>
          <w:i/>
          <w:iCs/>
        </w:rPr>
      </w:pPr>
    </w:p>
    <w:p w14:paraId="60562822" w14:textId="6077BCE3" w:rsidR="00C73599" w:rsidRDefault="00C73599" w:rsidP="007E27F5">
      <w:pPr>
        <w:rPr>
          <w:b/>
          <w:bCs/>
          <w:i/>
          <w:iCs/>
        </w:rPr>
      </w:pPr>
    </w:p>
    <w:p w14:paraId="03EDE3AF" w14:textId="02B16CB9" w:rsidR="00C73599" w:rsidRDefault="00C73599" w:rsidP="007E27F5">
      <w:pPr>
        <w:rPr>
          <w:b/>
          <w:bCs/>
          <w:i/>
          <w:iCs/>
        </w:rPr>
      </w:pPr>
    </w:p>
    <w:p w14:paraId="0B9FC161" w14:textId="2D30791D" w:rsidR="00C73599" w:rsidRDefault="00C73599" w:rsidP="007E27F5">
      <w:pPr>
        <w:rPr>
          <w:b/>
          <w:bCs/>
          <w:i/>
          <w:iCs/>
        </w:rPr>
      </w:pPr>
    </w:p>
    <w:p w14:paraId="1ED882ED" w14:textId="2BBCD078" w:rsidR="00C73599" w:rsidRDefault="00C73599" w:rsidP="007E27F5">
      <w:pPr>
        <w:rPr>
          <w:b/>
          <w:bCs/>
          <w:i/>
          <w:iCs/>
        </w:rPr>
      </w:pPr>
    </w:p>
    <w:p w14:paraId="7FEE9473" w14:textId="77777777" w:rsidR="004F541A" w:rsidRDefault="004F541A" w:rsidP="007E27F5">
      <w:pPr>
        <w:rPr>
          <w:ins w:id="290" w:author="Martin, Greta Katherine" w:date="2025-04-09T22:14:00Z" w16du:dateUtc="2025-04-10T02:14:00Z"/>
          <w:b/>
          <w:bCs/>
          <w:i/>
          <w:iCs/>
        </w:rPr>
      </w:pPr>
    </w:p>
    <w:p w14:paraId="79A28B84" w14:textId="77777777" w:rsidR="00BF0745" w:rsidRDefault="00BF0745" w:rsidP="007E27F5">
      <w:pPr>
        <w:rPr>
          <w:ins w:id="291" w:author="Martin, Greta Katherine" w:date="2025-04-09T22:14:00Z" w16du:dateUtc="2025-04-10T02:14:00Z"/>
          <w:b/>
          <w:bCs/>
          <w:i/>
          <w:iCs/>
        </w:rPr>
      </w:pPr>
    </w:p>
    <w:p w14:paraId="5E30E6FC" w14:textId="77777777" w:rsidR="00BF0745" w:rsidRDefault="00BF0745" w:rsidP="007E27F5">
      <w:pPr>
        <w:rPr>
          <w:ins w:id="292" w:author="Martin, Greta Katherine" w:date="2025-04-09T22:14:00Z" w16du:dateUtc="2025-04-10T02:14:00Z"/>
          <w:b/>
          <w:bCs/>
          <w:i/>
          <w:iCs/>
        </w:rPr>
      </w:pPr>
    </w:p>
    <w:p w14:paraId="7BF109F0" w14:textId="77777777" w:rsidR="00BF0745" w:rsidRDefault="00BF0745" w:rsidP="007E27F5">
      <w:pPr>
        <w:rPr>
          <w:ins w:id="293" w:author="Martin, Greta Katherine" w:date="2025-04-09T22:14:00Z" w16du:dateUtc="2025-04-10T02:14:00Z"/>
          <w:b/>
          <w:bCs/>
          <w:i/>
          <w:iCs/>
        </w:rPr>
      </w:pPr>
    </w:p>
    <w:p w14:paraId="18B20418" w14:textId="77777777" w:rsidR="00BF0745" w:rsidRDefault="00BF0745" w:rsidP="007E27F5">
      <w:pPr>
        <w:rPr>
          <w:ins w:id="294" w:author="Martin, Greta Katherine" w:date="2025-04-09T22:14:00Z" w16du:dateUtc="2025-04-10T02:14:00Z"/>
          <w:b/>
          <w:bCs/>
          <w:i/>
          <w:iCs/>
        </w:rPr>
      </w:pPr>
    </w:p>
    <w:p w14:paraId="1FCA70E9" w14:textId="77777777" w:rsidR="00BF0745" w:rsidRDefault="00BF0745" w:rsidP="007E27F5">
      <w:pPr>
        <w:rPr>
          <w:ins w:id="295" w:author="Martin, Greta Katherine" w:date="2025-04-09T22:14:00Z" w16du:dateUtc="2025-04-10T02:14:00Z"/>
          <w:b/>
          <w:bCs/>
          <w:i/>
          <w:iCs/>
        </w:rPr>
      </w:pPr>
    </w:p>
    <w:p w14:paraId="5E65F8E7" w14:textId="77777777" w:rsidR="00BF0745" w:rsidRDefault="00BF0745" w:rsidP="007E27F5">
      <w:pPr>
        <w:rPr>
          <w:ins w:id="296" w:author="Martin, Greta Katherine" w:date="2025-04-09T22:14:00Z" w16du:dateUtc="2025-04-10T02:14:00Z"/>
          <w:b/>
          <w:bCs/>
          <w:i/>
          <w:iCs/>
        </w:rPr>
      </w:pPr>
    </w:p>
    <w:p w14:paraId="09DC7EC2" w14:textId="77777777" w:rsidR="00BF0745" w:rsidRDefault="00BF0745" w:rsidP="007E27F5">
      <w:pPr>
        <w:rPr>
          <w:ins w:id="297" w:author="Martin, Greta Katherine" w:date="2025-04-09T22:14:00Z" w16du:dateUtc="2025-04-10T02:14:00Z"/>
          <w:b/>
          <w:bCs/>
          <w:i/>
          <w:iCs/>
        </w:rPr>
      </w:pPr>
    </w:p>
    <w:p w14:paraId="411E180B" w14:textId="77777777" w:rsidR="00BF0745" w:rsidRDefault="00BF0745" w:rsidP="007E27F5">
      <w:pPr>
        <w:rPr>
          <w:ins w:id="298" w:author="Martin, Greta Katherine" w:date="2025-04-09T22:14:00Z" w16du:dateUtc="2025-04-10T02:14:00Z"/>
          <w:b/>
          <w:bCs/>
          <w:i/>
          <w:iCs/>
        </w:rPr>
      </w:pPr>
    </w:p>
    <w:p w14:paraId="140E8340" w14:textId="77777777" w:rsidR="00BF0745" w:rsidRDefault="00BF0745" w:rsidP="007E27F5">
      <w:pPr>
        <w:rPr>
          <w:ins w:id="299" w:author="Martin, Greta Katherine" w:date="2025-04-09T22:14:00Z" w16du:dateUtc="2025-04-10T02:14:00Z"/>
          <w:b/>
          <w:bCs/>
          <w:i/>
          <w:iCs/>
        </w:rPr>
      </w:pPr>
    </w:p>
    <w:p w14:paraId="0BC1CF11" w14:textId="77777777" w:rsidR="00BF0745" w:rsidRDefault="00BF0745" w:rsidP="007E27F5">
      <w:pPr>
        <w:rPr>
          <w:ins w:id="300" w:author="Martin, Greta Katherine" w:date="2025-04-09T22:14:00Z" w16du:dateUtc="2025-04-10T02:14:00Z"/>
          <w:b/>
          <w:bCs/>
          <w:i/>
          <w:iCs/>
        </w:rPr>
      </w:pPr>
    </w:p>
    <w:p w14:paraId="2A338C24" w14:textId="77777777" w:rsidR="00BF0745" w:rsidRDefault="00BF0745" w:rsidP="007E27F5">
      <w:pPr>
        <w:rPr>
          <w:ins w:id="301" w:author="Martin, Greta Katherine" w:date="2025-04-09T22:14:00Z" w16du:dateUtc="2025-04-10T02:14:00Z"/>
          <w:b/>
          <w:bCs/>
          <w:i/>
          <w:iCs/>
        </w:rPr>
      </w:pPr>
    </w:p>
    <w:p w14:paraId="02B8D71C" w14:textId="77777777" w:rsidR="00BF0745" w:rsidRDefault="00BF0745" w:rsidP="007E27F5">
      <w:pPr>
        <w:rPr>
          <w:ins w:id="302" w:author="Martin, Greta Katherine" w:date="2025-04-09T22:14:00Z" w16du:dateUtc="2025-04-10T02:14:00Z"/>
          <w:b/>
          <w:bCs/>
          <w:i/>
          <w:iCs/>
        </w:rPr>
      </w:pPr>
    </w:p>
    <w:p w14:paraId="43D0BB82" w14:textId="77777777" w:rsidR="00BF0745" w:rsidRDefault="00BF0745" w:rsidP="007E27F5">
      <w:pPr>
        <w:rPr>
          <w:ins w:id="303" w:author="Martin, Greta Katherine" w:date="2025-04-09T22:14:00Z" w16du:dateUtc="2025-04-10T02:14:00Z"/>
          <w:b/>
          <w:bCs/>
          <w:i/>
          <w:iCs/>
        </w:rPr>
      </w:pPr>
    </w:p>
    <w:p w14:paraId="5DF8DA42" w14:textId="77777777" w:rsidR="00BF0745" w:rsidRDefault="00BF0745" w:rsidP="007E27F5">
      <w:pPr>
        <w:rPr>
          <w:ins w:id="304" w:author="Martin, Greta Katherine" w:date="2025-04-09T22:14:00Z" w16du:dateUtc="2025-04-10T02:14:00Z"/>
          <w:b/>
          <w:bCs/>
          <w:i/>
          <w:iCs/>
        </w:rPr>
      </w:pPr>
    </w:p>
    <w:p w14:paraId="454DD6DD" w14:textId="77777777" w:rsidR="00BF0745" w:rsidRDefault="00BF0745" w:rsidP="007E27F5">
      <w:pPr>
        <w:rPr>
          <w:ins w:id="305" w:author="Martin, Greta Katherine" w:date="2025-04-09T22:14:00Z" w16du:dateUtc="2025-04-10T02:14:00Z"/>
          <w:b/>
          <w:bCs/>
          <w:i/>
          <w:iCs/>
        </w:rPr>
      </w:pPr>
    </w:p>
    <w:p w14:paraId="1CFE2F6B" w14:textId="77777777" w:rsidR="00BF0745" w:rsidRDefault="00BF0745" w:rsidP="007E27F5">
      <w:pPr>
        <w:rPr>
          <w:ins w:id="306" w:author="Martin, Greta Katherine" w:date="2025-04-09T22:14:00Z" w16du:dateUtc="2025-04-10T02:14:00Z"/>
          <w:b/>
          <w:bCs/>
          <w:i/>
          <w:iCs/>
        </w:rPr>
      </w:pPr>
    </w:p>
    <w:p w14:paraId="61D3DD86" w14:textId="77777777" w:rsidR="00BF0745" w:rsidRDefault="00BF0745" w:rsidP="007E27F5">
      <w:pPr>
        <w:rPr>
          <w:ins w:id="307" w:author="Martin, Greta Katherine" w:date="2025-04-09T22:14:00Z" w16du:dateUtc="2025-04-10T02:14:00Z"/>
          <w:b/>
          <w:bCs/>
          <w:i/>
          <w:iCs/>
        </w:rPr>
      </w:pPr>
    </w:p>
    <w:p w14:paraId="23034A35" w14:textId="77777777" w:rsidR="00BF0745" w:rsidRDefault="00BF0745" w:rsidP="007E27F5">
      <w:pPr>
        <w:rPr>
          <w:ins w:id="308" w:author="Martin, Greta Katherine" w:date="2025-04-09T22:14:00Z" w16du:dateUtc="2025-04-10T02:14:00Z"/>
          <w:b/>
          <w:bCs/>
          <w:i/>
          <w:iCs/>
        </w:rPr>
      </w:pPr>
    </w:p>
    <w:p w14:paraId="4EE07952" w14:textId="77777777" w:rsidR="00BF0745" w:rsidRDefault="00BF0745" w:rsidP="007E27F5">
      <w:pPr>
        <w:rPr>
          <w:ins w:id="309" w:author="Martin, Greta Katherine" w:date="2025-04-09T22:14:00Z" w16du:dateUtc="2025-04-10T02:14:00Z"/>
          <w:b/>
          <w:bCs/>
          <w:i/>
          <w:iCs/>
        </w:rPr>
      </w:pPr>
    </w:p>
    <w:p w14:paraId="6C27E022" w14:textId="77777777" w:rsidR="00BF0745" w:rsidRDefault="00BF0745" w:rsidP="007E27F5">
      <w:pPr>
        <w:rPr>
          <w:ins w:id="310" w:author="Martin, Greta Katherine" w:date="2025-04-09T22:14:00Z" w16du:dateUtc="2025-04-10T02:14:00Z"/>
          <w:b/>
          <w:bCs/>
          <w:i/>
          <w:iCs/>
        </w:rPr>
      </w:pPr>
    </w:p>
    <w:p w14:paraId="11784979" w14:textId="77777777" w:rsidR="00BF0745" w:rsidRDefault="00BF0745" w:rsidP="007E27F5">
      <w:pPr>
        <w:rPr>
          <w:ins w:id="311" w:author="Martin, Greta Katherine" w:date="2025-04-09T22:14:00Z" w16du:dateUtc="2025-04-10T02:14:00Z"/>
          <w:b/>
          <w:bCs/>
          <w:i/>
          <w:iCs/>
        </w:rPr>
      </w:pPr>
    </w:p>
    <w:p w14:paraId="130ADE6D" w14:textId="77777777" w:rsidR="00BF0745" w:rsidRDefault="00BF0745" w:rsidP="007E27F5">
      <w:pPr>
        <w:rPr>
          <w:ins w:id="312" w:author="Martin, Greta Katherine" w:date="2025-04-09T22:14:00Z" w16du:dateUtc="2025-04-10T02:14:00Z"/>
          <w:b/>
          <w:bCs/>
          <w:i/>
          <w:iCs/>
        </w:rPr>
      </w:pPr>
    </w:p>
    <w:p w14:paraId="24725E8E" w14:textId="77777777" w:rsidR="00BF0745" w:rsidRDefault="00BF0745" w:rsidP="007E27F5">
      <w:pPr>
        <w:rPr>
          <w:ins w:id="313" w:author="Martin, Greta Katherine" w:date="2025-04-09T22:14:00Z" w16du:dateUtc="2025-04-10T02:14:00Z"/>
          <w:b/>
          <w:bCs/>
          <w:i/>
          <w:iCs/>
        </w:rPr>
      </w:pPr>
    </w:p>
    <w:p w14:paraId="238DE1E0" w14:textId="77777777" w:rsidR="00BF0745" w:rsidRDefault="00BF0745" w:rsidP="007E27F5">
      <w:pPr>
        <w:rPr>
          <w:ins w:id="314" w:author="Martin, Greta Katherine" w:date="2025-04-09T22:14:00Z" w16du:dateUtc="2025-04-10T02:14:00Z"/>
          <w:b/>
          <w:bCs/>
          <w:i/>
          <w:iCs/>
        </w:rPr>
      </w:pPr>
    </w:p>
    <w:p w14:paraId="772D7741" w14:textId="77777777" w:rsidR="00BF0745" w:rsidRDefault="00BF0745" w:rsidP="007E27F5">
      <w:pPr>
        <w:rPr>
          <w:ins w:id="315" w:author="Martin, Greta Katherine" w:date="2025-03-27T12:24:00Z" w16du:dateUtc="2025-03-27T16:24: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16"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09C036E4"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17" w:author="Martin, Greta Katherine" w:date="2025-04-09T15:34:00Z" w16du:dateUtc="2025-04-09T19:34:00Z">
        <w:r w:rsidR="005F0ECE">
          <w:t xml:space="preserve">, with fewer associated deaths in areas that experience increases in NDVI across the time periods and more associated deaths in areas where NDVI </w:t>
        </w:r>
        <w:r w:rsidR="005F0ECE">
          <w:lastRenderedPageBreak/>
          <w:t>decreased</w:t>
        </w:r>
      </w:ins>
      <w:r w:rsidR="00BE60DF">
        <w:t xml:space="preserve"> (Fig. 5A)</w:t>
      </w:r>
      <w:r>
        <w:t xml:space="preserve">. </w:t>
      </w:r>
      <w:ins w:id="318" w:author="Martin, Greta Katherine" w:date="2025-04-09T15:36:00Z" w16du:dateUtc="2025-04-09T19:36:00Z">
        <w:r w:rsidR="005F0ECE">
          <w:t>The</w:t>
        </w:r>
      </w:ins>
      <w:ins w:id="319" w:author="Martin, Greta Katherine" w:date="2025-04-09T15:35:00Z" w16du:dateUtc="2025-04-09T19:35:00Z">
        <w:r w:rsidR="005F0ECE">
          <w:t xml:space="preserve"> range in </w:t>
        </w:r>
      </w:ins>
      <w:ins w:id="320" w:author="Martin, Greta Katherine" w:date="2025-04-09T15:36:00Z" w16du:dateUtc="2025-04-09T19:36:00Z">
        <w:r w:rsidR="005F0ECE">
          <w:t xml:space="preserve">associated </w:t>
        </w:r>
      </w:ins>
      <w:ins w:id="321" w:author="Martin, Greta Katherine" w:date="2025-04-09T15:35:00Z" w16du:dateUtc="2025-04-09T19:35:00Z">
        <w:r w:rsidR="005F0ECE">
          <w:t xml:space="preserve">mortality </w:t>
        </w:r>
      </w:ins>
      <w:ins w:id="322" w:author="Martin, Greta Katherine" w:date="2025-04-09T15:36:00Z" w16du:dateUtc="2025-04-09T19:36:00Z">
        <w:r w:rsidR="005F0ECE">
          <w:t xml:space="preserve">from greenspace changes </w:t>
        </w:r>
      </w:ins>
      <w:ins w:id="323" w:author="Martin, Greta Katherine" w:date="2025-04-09T15:35:00Z" w16du:dateUtc="2025-04-09T19:35:00Z">
        <w:r w:rsidR="005F0ECE">
          <w:t xml:space="preserve">spanned fewer to more deaths, reflecting that </w:t>
        </w:r>
      </w:ins>
      <w:ins w:id="324" w:author="Martin, Greta Katherine" w:date="2025-04-09T15:36:00Z" w16du:dateUtc="2025-04-09T19:36:00Z">
        <w:r w:rsidR="005F0ECE">
          <w:t xml:space="preserve">there were cities across all regions that </w:t>
        </w:r>
      </w:ins>
      <w:ins w:id="325" w:author="Martin, Greta Katherine" w:date="2025-04-09T15:37:00Z" w16du:dateUtc="2025-04-09T19:37:00Z">
        <w:r w:rsidR="005F0ECE">
          <w:t xml:space="preserve">experienced </w:t>
        </w:r>
      </w:ins>
      <w:ins w:id="326" w:author="Martin, Greta Katherine" w:date="2025-04-09T15:36:00Z" w16du:dateUtc="2025-04-09T19:36:00Z">
        <w:r w:rsidR="005F0ECE">
          <w:t xml:space="preserve">both </w:t>
        </w:r>
      </w:ins>
      <w:ins w:id="327" w:author="Martin, Greta Katherine" w:date="2025-04-09T15:37:00Z" w16du:dateUtc="2025-04-09T19:37:00Z">
        <w:r w:rsidR="005F0ECE">
          <w:t>increases and decreases in NDVI.</w:t>
        </w:r>
      </w:ins>
      <w:ins w:id="328" w:author="Martin, Greta Katherine" w:date="2025-04-09T15:36:00Z" w16du:dateUtc="2025-04-09T19:36:00Z">
        <w:r w:rsidR="005F0ECE">
          <w:t xml:space="preserve"> </w:t>
        </w:r>
      </w:ins>
      <w:r>
        <w:t xml:space="preserve">Changes in associated deaths closely mirrored trends in NDVI, with the largest </w:t>
      </w:r>
      <w:ins w:id="329" w:author="Martin, Greta Katherine" w:date="2025-04-09T20:26:00Z" w16du:dateUtc="2025-04-10T00:26:00Z">
        <w:r w:rsidR="00085466">
          <w:t xml:space="preserve">median </w:t>
        </w:r>
      </w:ins>
      <w:r>
        <w:t xml:space="preserve">reductions in Eastern Asia. </w:t>
      </w:r>
      <w:ins w:id="330" w:author="Martin, Greta Katherine" w:date="2025-04-09T20:26:00Z" w16du:dateUtc="2025-04-10T00:26:00Z">
        <w:r w:rsidR="00085466">
          <w:t>Eastern Europe had the largest mean reductions in deaths due to s</w:t>
        </w:r>
      </w:ins>
      <w:ins w:id="331" w:author="Martin, Greta Katherine" w:date="2025-04-09T20:27:00Z" w16du:dateUtc="2025-04-10T00:27:00Z">
        <w:r w:rsidR="00085466">
          <w:t>everal city outliers with large increases in NDVI</w:t>
        </w:r>
      </w:ins>
      <w:ins w:id="332" w:author="Martin, Greta Katherine" w:date="2025-04-09T20:28:00Z" w16du:dateUtc="2025-04-10T00:28:00Z">
        <w:r w:rsidR="00085466">
          <w:t>, with an estimated average of 7.05 (95%CI: 5.14, 11.00) avoided deaths per 100,000</w:t>
        </w:r>
      </w:ins>
      <w:ins w:id="333" w:author="Martin, Greta Katherine" w:date="2025-04-09T20:27:00Z" w16du:dateUtc="2025-04-10T00:27:00Z">
        <w:r w:rsidR="00085466">
          <w:t xml:space="preserve">.  </w:t>
        </w:r>
      </w:ins>
      <w:r>
        <w:t xml:space="preserve">Eastern Asia had a </w:t>
      </w:r>
      <w:del w:id="334" w:author="Martin, Greta Katherine" w:date="2025-04-09T20:16:00Z" w16du:dateUtc="2025-04-10T00:16:00Z">
        <w:r w:rsidDel="00B75AD6">
          <w:delText xml:space="preserve">median </w:delText>
        </w:r>
      </w:del>
      <w:ins w:id="335" w:author="Martin, Greta Katherine" w:date="2025-04-09T20:16:00Z" w16du:dateUtc="2025-04-10T00:16:00Z">
        <w:r w:rsidR="00B75AD6">
          <w:t xml:space="preserve">mean </w:t>
        </w:r>
      </w:ins>
      <w:r>
        <w:t xml:space="preserve">reduction of </w:t>
      </w:r>
      <w:r w:rsidR="00DD7A8E">
        <w:t>4.</w:t>
      </w:r>
      <w:ins w:id="336" w:author="Martin, Greta Katherine" w:date="2025-04-09T20:16:00Z" w16du:dateUtc="2025-04-10T00:16:00Z">
        <w:r w:rsidR="00B75AD6">
          <w:t>18</w:t>
        </w:r>
      </w:ins>
      <w:del w:id="337" w:author="Martin, Greta Katherine" w:date="2025-04-09T20:16:00Z" w16du:dateUtc="2025-04-10T00:16:00Z">
        <w:r w:rsidR="00DD7A8E" w:rsidDel="00B75AD6">
          <w:delText>72</w:delText>
        </w:r>
      </w:del>
      <w:r w:rsidR="00DD7A8E">
        <w:t xml:space="preserve"> (</w:t>
      </w:r>
      <w:ins w:id="338" w:author="Martin, Greta Katherine" w:date="2025-04-09T20:16:00Z" w16du:dateUtc="2025-04-10T00:16:00Z">
        <w:r w:rsidR="00B75AD6">
          <w:t>95% CI</w:t>
        </w:r>
      </w:ins>
      <w:ins w:id="339" w:author="Martin, Greta Katherine" w:date="2025-04-09T20:17:00Z" w16du:dateUtc="2025-04-10T00:17:00Z">
        <w:r w:rsidR="00B75AD6">
          <w:t xml:space="preserve">: 2.70, 7.33, </w:t>
        </w:r>
      </w:ins>
      <w:r w:rsidR="00DD7A8E">
        <w:t>IQR:</w:t>
      </w:r>
      <w:del w:id="340" w:author="Martin, Greta Katherine" w:date="2025-03-27T12:48:00Z" w16du:dateUtc="2025-03-27T16:48:00Z">
        <w:r w:rsidR="00DD7A8E" w:rsidDel="00A138ED">
          <w:delText xml:space="preserve"> </w:delText>
        </w:r>
      </w:del>
      <w:ins w:id="341" w:author="Martin, Greta Katherine" w:date="2025-03-27T12:48:00Z" w16du:dateUtc="2025-03-27T16:48:00Z">
        <w:r w:rsidR="00A138ED">
          <w:t xml:space="preserve"> 0.13, </w:t>
        </w:r>
      </w:ins>
      <w:r w:rsidR="00DD7A8E">
        <w:t>8.52</w:t>
      </w:r>
      <w:del w:id="342"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343" w:author="Martin, Greta Katherine" w:date="2025-04-09T20:18:00Z" w16du:dateUtc="2025-04-10T00:18:00Z">
        <w:r w:rsidDel="00B75AD6">
          <w:delText xml:space="preserve">medians </w:delText>
        </w:r>
      </w:del>
      <w:ins w:id="344" w:author="Martin, Greta Katherine" w:date="2025-04-09T20:18:00Z" w16du:dateUtc="2025-04-10T00:18:00Z">
        <w:r w:rsidR="00B75AD6">
          <w:t xml:space="preserve">means </w:t>
        </w:r>
      </w:ins>
      <w:r>
        <w:t xml:space="preserve">of </w:t>
      </w:r>
      <w:ins w:id="345" w:author="Martin, Greta Katherine" w:date="2025-04-09T20:18:00Z" w16du:dateUtc="2025-04-10T00:18:00Z">
        <w:r w:rsidR="00B75AD6">
          <w:t>3.4</w:t>
        </w:r>
      </w:ins>
      <w:del w:id="346" w:author="Martin, Greta Katherine" w:date="2025-04-09T20:18:00Z" w16du:dateUtc="2025-04-10T00:18:00Z">
        <w:r w:rsidR="00DD7A8E" w:rsidDel="00B75AD6">
          <w:delText>6.0</w:delText>
        </w:r>
      </w:del>
      <w:r w:rsidR="00DD7A8E">
        <w:t xml:space="preserve"> (</w:t>
      </w:r>
      <w:ins w:id="347" w:author="Martin, Greta Katherine" w:date="2025-04-09T20:18:00Z" w16du:dateUtc="2025-04-10T00:18:00Z">
        <w:r w:rsidR="00B75AD6">
          <w:t xml:space="preserve">95%CI: 2.17, 6.03, </w:t>
        </w:r>
      </w:ins>
      <w:r w:rsidR="00DD7A8E">
        <w:t>IQR: 2.42, 9.44)</w:t>
      </w:r>
      <w:r>
        <w:t xml:space="preserve"> and </w:t>
      </w:r>
      <w:ins w:id="348" w:author="Martin, Greta Katherine" w:date="2025-04-09T20:19:00Z" w16du:dateUtc="2025-04-10T00:19:00Z">
        <w:r w:rsidR="00B75AD6">
          <w:t>4.58</w:t>
        </w:r>
      </w:ins>
      <w:del w:id="349" w:author="Martin, Greta Katherine" w:date="2025-04-09T20:19:00Z" w16du:dateUtc="2025-04-10T00:19:00Z">
        <w:r w:rsidR="00DD7A8E" w:rsidDel="00B75AD6">
          <w:delText>3.42</w:delText>
        </w:r>
      </w:del>
      <w:r w:rsidR="00DD7A8E">
        <w:t xml:space="preserve"> (</w:t>
      </w:r>
      <w:ins w:id="350" w:author="Martin, Greta Katherine" w:date="2025-04-09T20:19:00Z" w16du:dateUtc="2025-04-10T00:19:00Z">
        <w:r w:rsidR="00B75AD6">
          <w:t xml:space="preserve">95% CI: 2.99, 7.93, </w:t>
        </w:r>
      </w:ins>
      <w:r w:rsidR="00DD7A8E">
        <w:t>IQR: -0.06, 7.35)</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351" w:author="Martin, Greta Katherine" w:date="2025-04-09T20:20:00Z" w16du:dateUtc="2025-04-10T00:20:00Z">
        <w:r w:rsidR="00B75AD6">
          <w:t>In absolute terms, Eastern Asia had the largest health gains from changes in NDVI</w:t>
        </w:r>
      </w:ins>
      <w:ins w:id="352" w:author="Martin, Greta Katherine" w:date="2025-04-09T20:21:00Z" w16du:dateUtc="2025-04-10T00:21:00Z">
        <w:r w:rsidR="00B75AD6">
          <w:t xml:space="preserve"> with an estimated 20,</w:t>
        </w:r>
      </w:ins>
      <w:ins w:id="353" w:author="Martin, Greta Katherine" w:date="2025-04-15T08:52:00Z" w16du:dateUtc="2025-04-15T12:52:00Z">
        <w:r w:rsidR="008A51B6">
          <w:t>600</w:t>
        </w:r>
      </w:ins>
      <w:ins w:id="354" w:author="Martin, Greta Katherine" w:date="2025-04-09T20:21:00Z" w16du:dateUtc="2025-04-10T00:21:00Z">
        <w:r w:rsidR="00B75AD6">
          <w:t xml:space="preserve"> avoided deaths (95%CI: 13,</w:t>
        </w:r>
      </w:ins>
      <w:ins w:id="355" w:author="Martin, Greta Katherine" w:date="2025-04-15T08:52:00Z" w16du:dateUtc="2025-04-15T12:52:00Z">
        <w:r w:rsidR="008A51B6">
          <w:t>3</w:t>
        </w:r>
      </w:ins>
      <w:ins w:id="356" w:author="Martin, Greta Katherine" w:date="2025-04-15T08:53:00Z" w16du:dateUtc="2025-04-15T12:53:00Z">
        <w:r w:rsidR="008A51B6">
          <w:t>00</w:t>
        </w:r>
      </w:ins>
      <w:ins w:id="357" w:author="Martin, Greta Katherine" w:date="2025-04-09T20:21:00Z" w16du:dateUtc="2025-04-10T00:21:00Z">
        <w:r w:rsidR="00B75AD6">
          <w:t>, 36,</w:t>
        </w:r>
      </w:ins>
      <w:ins w:id="358" w:author="Martin, Greta Katherine" w:date="2025-04-15T08:53:00Z" w16du:dateUtc="2025-04-15T12:53:00Z">
        <w:r w:rsidR="008A51B6">
          <w:t>100</w:t>
        </w:r>
      </w:ins>
      <w:ins w:id="359" w:author="Martin, Greta Katherine" w:date="2025-04-09T20:21:00Z" w16du:dateUtc="2025-04-10T00:21:00Z">
        <w:r w:rsidR="00B75AD6">
          <w:t>)</w:t>
        </w:r>
      </w:ins>
      <w:ins w:id="360" w:author="Martin, Greta Katherine" w:date="2025-04-09T20:22:00Z" w16du:dateUtc="2025-04-10T00:22:00Z">
        <w:r w:rsidR="00B75AD6">
          <w:t xml:space="preserve"> across all cities</w:t>
        </w:r>
      </w:ins>
      <w:ins w:id="361" w:author="Martin, Greta Katherine" w:date="2025-04-09T20:21:00Z" w16du:dateUtc="2025-04-10T00:21:00Z">
        <w:r w:rsidR="00B75AD6">
          <w:t xml:space="preserve">. </w:t>
        </w:r>
      </w:ins>
      <w:ins w:id="362" w:author="Martin, Greta Katherine" w:date="2025-04-09T20:22:00Z" w16du:dateUtc="2025-04-10T00:22:00Z">
        <w:r w:rsidR="00B75AD6">
          <w:t xml:space="preserve">Sub-Saharan Africa has the greatest health burden from urban greenspace changes, with a total of </w:t>
        </w:r>
      </w:ins>
      <w:ins w:id="363" w:author="Martin, Greta Katherine" w:date="2025-04-09T20:23:00Z" w16du:dateUtc="2025-04-10T00:23:00Z">
        <w:r w:rsidR="00B75AD6">
          <w:t>9,1</w:t>
        </w:r>
      </w:ins>
      <w:ins w:id="364" w:author="Martin, Greta Katherine" w:date="2025-04-15T08:53:00Z" w16du:dateUtc="2025-04-15T12:53:00Z">
        <w:r w:rsidR="008A51B6">
          <w:t>00</w:t>
        </w:r>
      </w:ins>
      <w:ins w:id="365" w:author="Martin, Greta Katherine" w:date="2025-04-09T20:23:00Z" w16du:dateUtc="2025-04-10T00:23:00Z">
        <w:r w:rsidR="00B75AD6">
          <w:t xml:space="preserve"> more deaths (95% CI: </w:t>
        </w:r>
      </w:ins>
      <w:ins w:id="366" w:author="Martin, Greta Katherine" w:date="2025-04-15T08:53:00Z" w16du:dateUtc="2025-04-15T12:53:00Z">
        <w:r w:rsidR="008A51B6">
          <w:t>6,000</w:t>
        </w:r>
      </w:ins>
      <w:ins w:id="367" w:author="Martin, Greta Katherine" w:date="2025-04-09T20:23:00Z" w16du:dateUtc="2025-04-10T00:23:00Z">
        <w:r w:rsidR="00B75AD6">
          <w:t>, 15</w:t>
        </w:r>
      </w:ins>
      <w:ins w:id="368" w:author="Martin, Greta Katherine" w:date="2025-04-15T08:53:00Z" w16du:dateUtc="2025-04-15T12:53:00Z">
        <w:r w:rsidR="008A51B6">
          <w:t>,</w:t>
        </w:r>
      </w:ins>
      <w:ins w:id="369" w:author="Martin, Greta Katherine" w:date="2025-04-09T20:23:00Z" w16du:dateUtc="2025-04-10T00:23:00Z">
        <w:r w:rsidR="00B75AD6">
          <w:t>80</w:t>
        </w:r>
      </w:ins>
      <w:ins w:id="370" w:author="Martin, Greta Katherine" w:date="2025-04-15T08:53:00Z" w16du:dateUtc="2025-04-15T12:53:00Z">
        <w:r w:rsidR="008A51B6">
          <w:t>0</w:t>
        </w:r>
      </w:ins>
      <w:ins w:id="371" w:author="Martin, Greta Katherine" w:date="2025-04-09T20:23:00Z" w16du:dateUtc="2025-04-10T00:23:00Z">
        <w:r w:rsidR="00B75AD6">
          <w:t xml:space="preserve">). </w:t>
        </w:r>
      </w:ins>
    </w:p>
    <w:p w14:paraId="57051E70" w14:textId="7F1415BB" w:rsidR="005C0060" w:rsidRDefault="005C0060" w:rsidP="00346FF4"/>
    <w:p w14:paraId="5ABED03B" w14:textId="1878786C" w:rsidR="00346FF4" w:rsidRDefault="00B47F84" w:rsidP="00346FF4">
      <w:del w:id="372" w:author="Martin, Greta Katherine" w:date="2025-04-09T15:04:00Z" w16du:dateUtc="2025-04-09T19:04:00Z">
        <w:r w:rsidDel="000030D9">
          <w:delText xml:space="preserve">Considering </w:delText>
        </w:r>
      </w:del>
      <w:ins w:id="373" w:author="Martin, Greta Katherine" w:date="2025-04-09T15:04:00Z" w16du:dateUtc="2025-04-09T19:04:00Z">
        <w:r w:rsidR="000030D9">
          <w:t xml:space="preserve">We also considered </w:t>
        </w:r>
      </w:ins>
      <w:r>
        <w:t>NDVI-associated mortality changes by climate classification</w:t>
      </w:r>
      <w:ins w:id="374" w:author="Martin, Greta Katherine" w:date="2025-04-09T15:04:00Z" w16du:dateUtc="2025-04-09T19:04:00Z">
        <w:r w:rsidR="000030D9">
          <w:t xml:space="preserve">. </w:t>
        </w:r>
      </w:ins>
      <w:ins w:id="375" w:author="Martin, Greta Katherine" w:date="2025-04-09T15:05:00Z" w16du:dateUtc="2025-04-09T19:05:00Z">
        <w:r w:rsidR="000030D9">
          <w:t>Arid cities had stable NDVI values over time, and this was reflected in</w:t>
        </w:r>
      </w:ins>
      <w:del w:id="376" w:author="Martin, Greta Katherine" w:date="2025-04-09T15:04:00Z" w16du:dateUtc="2025-04-09T19:04:00Z">
        <w:r w:rsidDel="000030D9">
          <w:delText>,</w:delText>
        </w:r>
      </w:del>
      <w:r>
        <w:t xml:space="preserve"> t</w:t>
      </w:r>
      <w:r w:rsidR="00346FF4">
        <w:t xml:space="preserve">he </w:t>
      </w:r>
      <w:del w:id="377" w:author="Martin, Greta Katherine" w:date="2025-04-09T20:29:00Z" w16du:dateUtc="2025-04-10T00:29:00Z">
        <w:r w:rsidR="00346FF4" w:rsidDel="002D71DD">
          <w:delText xml:space="preserve">median </w:delText>
        </w:r>
      </w:del>
      <w:ins w:id="378" w:author="Martin, Greta Katherine" w:date="2025-04-09T20:29:00Z" w16du:dateUtc="2025-04-10T00:29:00Z">
        <w:r w:rsidR="002D71DD">
          <w:t xml:space="preserve">average </w:t>
        </w:r>
      </w:ins>
      <w:ins w:id="379" w:author="Martin, Greta Katherine" w:date="2025-04-09T15:05:00Z" w16du:dateUtc="2025-04-09T19:05:00Z">
        <w:r w:rsidR="000030D9">
          <w:t xml:space="preserve">associated </w:t>
        </w:r>
      </w:ins>
      <w:r w:rsidR="00346FF4">
        <w:t>change</w:t>
      </w:r>
      <w:ins w:id="380" w:author="Martin, Greta Katherine" w:date="2025-04-09T15:05:00Z" w16du:dateUtc="2025-04-09T19:05:00Z">
        <w:r w:rsidR="000030D9">
          <w:t>s</w:t>
        </w:r>
      </w:ins>
      <w:r w:rsidR="00346FF4">
        <w:t xml:space="preserve"> in mortality</w:t>
      </w:r>
      <w:ins w:id="381" w:author="Martin, Greta Katherine" w:date="2025-04-09T15:05:00Z" w16du:dateUtc="2025-04-09T19:05:00Z">
        <w:r w:rsidR="000030D9">
          <w:t>, whi</w:t>
        </w:r>
      </w:ins>
      <w:ins w:id="382" w:author="Martin, Greta Katherine" w:date="2025-04-09T15:06:00Z" w16du:dateUtc="2025-04-09T19:06:00Z">
        <w:r w:rsidR="000030D9">
          <w:t xml:space="preserve">ch was very close to zero at </w:t>
        </w:r>
      </w:ins>
      <w:del w:id="383" w:author="Martin, Greta Katherine" w:date="2025-04-09T15:05:00Z" w16du:dateUtc="2025-04-09T19:05:00Z">
        <w:r w:rsidR="00346FF4" w:rsidDel="000030D9">
          <w:delText xml:space="preserve"> associated with changes in NDVI was </w:delText>
        </w:r>
      </w:del>
      <w:r w:rsidR="00346FF4">
        <w:t>0.0</w:t>
      </w:r>
      <w:ins w:id="384" w:author="Martin, Greta Katherine" w:date="2025-04-09T20:29:00Z" w16du:dateUtc="2025-04-10T00:29:00Z">
        <w:r w:rsidR="002D71DD">
          <w:t xml:space="preserve">9 (95% CI: </w:t>
        </w:r>
      </w:ins>
      <w:ins w:id="385" w:author="Martin, Greta Katherine" w:date="2025-04-09T20:30:00Z" w16du:dateUtc="2025-04-10T00:30:00Z">
        <w:r w:rsidR="002D71DD">
          <w:t>0.60, 1.55)</w:t>
        </w:r>
      </w:ins>
      <w:del w:id="386" w:author="Martin, Greta Katherine" w:date="2025-04-09T20:29:00Z" w16du:dateUtc="2025-04-10T00:29:00Z">
        <w:r w:rsidR="00AA7C74" w:rsidDel="002D71DD">
          <w:delText>1</w:delText>
        </w:r>
      </w:del>
      <w:r w:rsidR="00346FF4">
        <w:t xml:space="preserve"> fewer</w:t>
      </w:r>
      <w:ins w:id="387" w:author="Martin, Greta Katherine" w:date="2025-04-09T15:06:00Z" w16du:dateUtc="2025-04-09T19:06:00Z">
        <w:r w:rsidR="000030D9">
          <w:t xml:space="preserve"> deaths per 100,000 </w:t>
        </w:r>
      </w:ins>
      <w:del w:id="388"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389" w:author="Martin, Greta Katherine" w:date="2025-04-09T15:06:00Z" w16du:dateUtc="2025-04-09T19:06:00Z">
        <w:r w:rsidR="00346FF4" w:rsidDel="000030D9">
          <w:delText xml:space="preserve">deaths per 100,000 </w:delText>
        </w:r>
      </w:del>
      <w:ins w:id="390" w:author="Martin, Greta Katherine" w:date="2025-04-09T15:06:00Z" w16du:dateUtc="2025-04-09T19:06:00Z">
        <w:r w:rsidR="000030D9">
          <w:t>(</w:t>
        </w:r>
      </w:ins>
      <w:del w:id="391"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392" w:author="Martin, Greta Katherine" w:date="2025-04-09T20:30:00Z" w16du:dateUtc="2025-04-10T00:30:00Z">
        <w:r w:rsidR="00346FF4" w:rsidDel="002D71DD">
          <w:delText xml:space="preserve">median </w:delText>
        </w:r>
      </w:del>
      <w:ins w:id="393" w:author="Martin, Greta Katherine" w:date="2025-04-09T20:30:00Z" w16du:dateUtc="2025-04-10T00:30:00Z">
        <w:r w:rsidR="002D71DD">
          <w:t xml:space="preserve">mean </w:t>
        </w:r>
      </w:ins>
      <w:r w:rsidR="00346FF4">
        <w:t xml:space="preserve">change of </w:t>
      </w:r>
      <w:r w:rsidR="0007308F">
        <w:t>0.</w:t>
      </w:r>
      <w:del w:id="394" w:author="Martin, Greta Katherine" w:date="2025-04-09T20:30:00Z" w16du:dateUtc="2025-04-10T00:30:00Z">
        <w:r w:rsidR="0007308F" w:rsidDel="002D71DD">
          <w:delText>2</w:delText>
        </w:r>
      </w:del>
      <w:ins w:id="395" w:author="Martin, Greta Katherine" w:date="2025-04-09T20:30:00Z" w16du:dateUtc="2025-04-10T00:30:00Z">
        <w:r w:rsidR="002D71DD">
          <w:t>76</w:t>
        </w:r>
      </w:ins>
      <w:del w:id="396" w:author="Martin, Greta Katherine" w:date="2025-04-09T20:30:00Z" w16du:dateUtc="2025-04-10T00:30:00Z">
        <w:r w:rsidR="0007308F" w:rsidDel="002D71DD">
          <w:delText>1</w:delText>
        </w:r>
      </w:del>
      <w:r w:rsidR="00346FF4">
        <w:t xml:space="preserve"> </w:t>
      </w:r>
      <w:ins w:id="397" w:author="Martin, Greta Katherine" w:date="2025-04-09T20:30:00Z" w16du:dateUtc="2025-04-10T00:30:00Z">
        <w:r w:rsidR="002D71DD">
          <w:t xml:space="preserve">(95% CI: 0.45, 1.32) </w:t>
        </w:r>
      </w:ins>
      <w:del w:id="398" w:author="Martin, Greta Katherine" w:date="2025-04-09T20:30:00Z" w16du:dateUtc="2025-04-10T00:30:00Z">
        <w:r w:rsidR="00346FF4" w:rsidDel="002D71DD">
          <w:delText xml:space="preserve">more </w:delText>
        </w:r>
      </w:del>
      <w:ins w:id="399" w:author="Martin, Greta Katherine" w:date="2025-04-09T20:30:00Z" w16du:dateUtc="2025-04-10T00:30:00Z">
        <w:r w:rsidR="002D71DD">
          <w:t xml:space="preserve">fewer </w:t>
        </w:r>
      </w:ins>
      <w:ins w:id="400"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01"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02" w:author="Martin, Greta Katherine" w:date="2025-04-09T20:30:00Z" w16du:dateUtc="2025-04-10T00:30:00Z">
        <w:r w:rsidR="00346FF4" w:rsidDel="002D71DD">
          <w:delText xml:space="preserve">median </w:delText>
        </w:r>
      </w:del>
      <w:ins w:id="403" w:author="Martin, Greta Katherine" w:date="2025-04-09T20:30:00Z" w16du:dateUtc="2025-04-10T00:30:00Z">
        <w:r w:rsidR="002D71DD">
          <w:t xml:space="preserve">mean </w:t>
        </w:r>
      </w:ins>
      <w:r w:rsidR="00346FF4">
        <w:t xml:space="preserve">of </w:t>
      </w:r>
      <w:r w:rsidR="0007308F">
        <w:t>2.</w:t>
      </w:r>
      <w:ins w:id="404" w:author="Martin, Greta Katherine" w:date="2025-04-09T20:31:00Z" w16du:dateUtc="2025-04-10T00:31:00Z">
        <w:r w:rsidR="002D71DD">
          <w:t>68 (95% CI: 1.75, 4.60)</w:t>
        </w:r>
      </w:ins>
      <w:del w:id="405" w:author="Martin, Greta Katherine" w:date="2025-04-09T20:31:00Z" w16du:dateUtc="2025-04-10T00:31:00Z">
        <w:r w:rsidR="0007308F" w:rsidDel="002D71DD">
          <w:delText>84</w:delText>
        </w:r>
      </w:del>
      <w:r w:rsidR="00346FF4">
        <w:t xml:space="preserve"> more</w:t>
      </w:r>
      <w:ins w:id="406"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07"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08" w:author="Martin, Greta Katherine" w:date="2025-04-09T20:38:00Z" w16du:dateUtc="2025-04-10T00:38:00Z">
        <w:r w:rsidR="00346FF4" w:rsidDel="008C087B">
          <w:delText xml:space="preserve">median </w:delText>
        </w:r>
      </w:del>
      <w:ins w:id="409" w:author="Martin, Greta Katherine" w:date="2025-04-09T20:38:00Z" w16du:dateUtc="2025-04-10T00:38:00Z">
        <w:r w:rsidR="008C087B">
          <w:t xml:space="preserve">mean </w:t>
        </w:r>
      </w:ins>
      <w:r w:rsidR="00346FF4">
        <w:t xml:space="preserve">of </w:t>
      </w:r>
      <w:ins w:id="410" w:author="Martin, Greta Katherine" w:date="2025-04-09T20:31:00Z" w16du:dateUtc="2025-04-10T00:31:00Z">
        <w:r w:rsidR="002D71DD">
          <w:t xml:space="preserve">4.31 (95% CI: </w:t>
        </w:r>
      </w:ins>
      <w:ins w:id="411" w:author="Martin, Greta Katherine" w:date="2025-04-09T20:32:00Z" w16du:dateUtc="2025-04-10T00:32:00Z">
        <w:r w:rsidR="002D71DD">
          <w:t>2.88, 7.31)</w:t>
        </w:r>
      </w:ins>
      <w:del w:id="412" w:author="Martin, Greta Katherine" w:date="2025-04-09T20:31:00Z" w16du:dateUtc="2025-04-10T00:31:00Z">
        <w:r w:rsidR="0001260F" w:rsidDel="002D71DD">
          <w:delText>2.44</w:delText>
        </w:r>
      </w:del>
      <w:r w:rsidR="0001260F">
        <w:t xml:space="preserve"> </w:t>
      </w:r>
      <w:r w:rsidR="00346FF4">
        <w:t>fewer</w:t>
      </w:r>
      <w:ins w:id="413"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14"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15" w:author="Martin, Greta Katherine" w:date="2025-04-09T20:32:00Z" w16du:dateUtc="2025-04-10T00:32:00Z">
        <w:r w:rsidR="00EC4809">
          <w:t xml:space="preserve"> </w:t>
        </w:r>
      </w:ins>
      <w:del w:id="416"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17" w:author="Martin, Greta Katherine" w:date="2025-04-09T20:32:00Z" w16du:dateUtc="2025-04-10T00:32:00Z">
        <w:r w:rsidR="00EC4809">
          <w:t>In absolute terms</w:t>
        </w:r>
      </w:ins>
      <w:ins w:id="418" w:author="Martin, Greta Katherine" w:date="2025-04-09T20:34:00Z" w16du:dateUtc="2025-04-10T00:34:00Z">
        <w:r w:rsidR="00EC4809">
          <w:t xml:space="preserve">, </w:t>
        </w:r>
      </w:ins>
      <w:ins w:id="419" w:author="Martin, Greta Katherine" w:date="2025-04-09T20:37:00Z" w16du:dateUtc="2025-04-10T00:37:00Z">
        <w:r w:rsidR="00EC4809">
          <w:t>there was an estimated</w:t>
        </w:r>
      </w:ins>
      <w:ins w:id="420" w:author="Martin, Greta Katherine" w:date="2025-04-09T20:35:00Z" w16du:dateUtc="2025-04-10T00:35:00Z">
        <w:r w:rsidR="00EC4809">
          <w:t xml:space="preserve"> </w:t>
        </w:r>
      </w:ins>
      <w:ins w:id="421" w:author="Martin, Greta Katherine" w:date="2025-04-09T20:34:00Z" w16du:dateUtc="2025-04-10T00:34:00Z">
        <w:r w:rsidR="00EC4809">
          <w:t>3,3</w:t>
        </w:r>
      </w:ins>
      <w:ins w:id="422" w:author="Martin, Greta Katherine" w:date="2025-04-15T08:53:00Z" w16du:dateUtc="2025-04-15T12:53:00Z">
        <w:r w:rsidR="008A51B6">
          <w:t>00</w:t>
        </w:r>
      </w:ins>
      <w:ins w:id="423" w:author="Martin, Greta Katherine" w:date="2025-04-09T20:35:00Z" w16du:dateUtc="2025-04-10T00:35:00Z">
        <w:r w:rsidR="00EC4809">
          <w:t xml:space="preserve"> fewer</w:t>
        </w:r>
      </w:ins>
      <w:ins w:id="424" w:author="Martin, Greta Katherine" w:date="2025-04-09T20:34:00Z" w16du:dateUtc="2025-04-10T00:34:00Z">
        <w:r w:rsidR="00EC4809">
          <w:t xml:space="preserve"> (95% CI:</w:t>
        </w:r>
      </w:ins>
      <w:ins w:id="425" w:author="Martin, Greta Katherine" w:date="2025-04-09T20:35:00Z" w16du:dateUtc="2025-04-10T00:35:00Z">
        <w:r w:rsidR="00EC4809">
          <w:t xml:space="preserve"> </w:t>
        </w:r>
      </w:ins>
      <w:ins w:id="426" w:author="Martin, Greta Katherine" w:date="2025-04-09T20:36:00Z" w16du:dateUtc="2025-04-10T00:36:00Z">
        <w:r w:rsidR="00EC4809">
          <w:t>2</w:t>
        </w:r>
      </w:ins>
      <w:ins w:id="427" w:author="Martin, Greta Katherine" w:date="2025-04-15T08:53:00Z" w16du:dateUtc="2025-04-15T12:53:00Z">
        <w:r w:rsidR="008A51B6">
          <w:t>5</w:t>
        </w:r>
      </w:ins>
      <w:ins w:id="428" w:author="Martin, Greta Katherine" w:date="2025-04-09T20:36:00Z" w16du:dateUtc="2025-04-10T00:36:00Z">
        <w:r w:rsidR="00EC4809">
          <w:t>,</w:t>
        </w:r>
      </w:ins>
      <w:ins w:id="429" w:author="Martin, Greta Katherine" w:date="2025-04-15T08:53:00Z" w16du:dateUtc="2025-04-15T12:53:00Z">
        <w:r w:rsidR="008A51B6">
          <w:t>000</w:t>
        </w:r>
      </w:ins>
      <w:ins w:id="430" w:author="Martin, Greta Katherine" w:date="2025-04-09T20:36:00Z" w16du:dateUtc="2025-04-10T00:36:00Z">
        <w:r w:rsidR="00EC4809">
          <w:t xml:space="preserve"> fewer-</w:t>
        </w:r>
      </w:ins>
      <w:ins w:id="431" w:author="Martin, Greta Katherine" w:date="2025-04-09T20:34:00Z" w16du:dateUtc="2025-04-10T00:34:00Z">
        <w:r w:rsidR="00EC4809">
          <w:t xml:space="preserve"> </w:t>
        </w:r>
      </w:ins>
      <w:del w:id="432" w:author="Martin, Greta Katherine" w:date="2025-04-09T20:32:00Z" w16du:dateUtc="2025-04-10T00:32:00Z">
        <w:r w:rsidR="00A13117" w:rsidDel="00EC4809">
          <w:delText>)</w:delText>
        </w:r>
      </w:del>
      <w:del w:id="433" w:author="Martin, Greta Katherine" w:date="2025-04-09T20:36:00Z" w16du:dateUtc="2025-04-10T00:36:00Z">
        <w:r w:rsidR="00A13117" w:rsidDel="00EC4809">
          <w:delText>.</w:delText>
        </w:r>
        <w:r w:rsidR="00346FF4" w:rsidDel="00EC4809">
          <w:delText xml:space="preserve"> </w:delText>
        </w:r>
      </w:del>
      <w:ins w:id="434" w:author="Martin, Greta Katherine" w:date="2025-04-09T20:36:00Z" w16du:dateUtc="2025-04-10T00:36:00Z">
        <w:r w:rsidR="00EC4809">
          <w:t>16,</w:t>
        </w:r>
      </w:ins>
      <w:ins w:id="435" w:author="Martin, Greta Katherine" w:date="2025-04-15T08:53:00Z" w16du:dateUtc="2025-04-15T12:53:00Z">
        <w:r w:rsidR="008A51B6">
          <w:t>600</w:t>
        </w:r>
      </w:ins>
      <w:ins w:id="436" w:author="Martin, Greta Katherine" w:date="2025-04-09T20:36:00Z" w16du:dateUtc="2025-04-10T00:36:00Z">
        <w:r w:rsidR="00EC4809">
          <w:t xml:space="preserve"> more)</w:t>
        </w:r>
      </w:ins>
      <w:ins w:id="437" w:author="Martin, Greta Katherine" w:date="2025-04-09T20:37:00Z" w16du:dateUtc="2025-04-10T00:37:00Z">
        <w:r w:rsidR="00EC4809">
          <w:t xml:space="preserve"> greenspace-associated deaths</w:t>
        </w:r>
      </w:ins>
      <w:ins w:id="438" w:author="Martin, Greta Katherine" w:date="2025-04-09T20:57:00Z" w16du:dateUtc="2025-04-10T00:57:00Z">
        <w:r w:rsidR="006010B2">
          <w:t xml:space="preserve"> globally</w:t>
        </w:r>
      </w:ins>
      <w:ins w:id="439" w:author="Martin, Greta Katherine" w:date="2025-04-09T20:37:00Z" w16du:dateUtc="2025-04-10T00:37:00Z">
        <w:r w:rsidR="00EC4809">
          <w:t xml:space="preserve">. </w:t>
        </w:r>
      </w:ins>
      <w:ins w:id="440" w:author="Martin, Greta Katherine" w:date="2025-04-09T20:38:00Z" w16du:dateUtc="2025-04-10T00:38:00Z">
        <w:r w:rsidR="008C087B">
          <w:t xml:space="preserve">Continental cities </w:t>
        </w:r>
      </w:ins>
      <w:ins w:id="441" w:author="Martin, Greta Katherine" w:date="2025-04-09T20:57:00Z" w16du:dateUtc="2025-04-10T00:57:00Z">
        <w:r w:rsidR="009D4513">
          <w:t>had the greatest reductions</w:t>
        </w:r>
      </w:ins>
      <w:ins w:id="442" w:author="Martin, Greta Katherine" w:date="2025-04-09T20:58:00Z" w16du:dateUtc="2025-04-10T00:58:00Z">
        <w:r w:rsidR="009D4513">
          <w:t>, with an estimated 10,9</w:t>
        </w:r>
      </w:ins>
      <w:ins w:id="443" w:author="Martin, Greta Katherine" w:date="2025-04-15T08:54:00Z" w16du:dateUtc="2025-04-15T12:54:00Z">
        <w:r w:rsidR="008A51B6">
          <w:t>00</w:t>
        </w:r>
      </w:ins>
      <w:ins w:id="444" w:author="Martin, Greta Katherine" w:date="2025-04-09T20:58:00Z" w16du:dateUtc="2025-04-10T00:58:00Z">
        <w:r w:rsidR="009D4513">
          <w:t xml:space="preserve"> (95% CI: 7,30</w:t>
        </w:r>
      </w:ins>
      <w:ins w:id="445" w:author="Martin, Greta Katherine" w:date="2025-04-15T08:54:00Z" w16du:dateUtc="2025-04-15T12:54:00Z">
        <w:r w:rsidR="008A51B6">
          <w:t>0</w:t>
        </w:r>
      </w:ins>
      <w:ins w:id="446" w:author="Martin, Greta Katherine" w:date="2025-04-09T20:58:00Z" w16du:dateUtc="2025-04-10T00:58:00Z">
        <w:r w:rsidR="009D4513">
          <w:t>, 10,9</w:t>
        </w:r>
      </w:ins>
      <w:ins w:id="447" w:author="Martin, Greta Katherine" w:date="2025-04-15T08:54:00Z" w16du:dateUtc="2025-04-15T12:54:00Z">
        <w:r w:rsidR="008A51B6">
          <w:t>00</w:t>
        </w:r>
      </w:ins>
      <w:ins w:id="448" w:author="Martin, Greta Katherine" w:date="2025-04-09T20:58:00Z" w16du:dateUtc="2025-04-10T00:58:00Z">
        <w:r w:rsidR="009D4513">
          <w:t>) fewer deaths</w:t>
        </w:r>
      </w:ins>
      <w:ins w:id="449" w:author="Martin, Greta Katherine" w:date="2025-04-09T20:59:00Z" w16du:dateUtc="2025-04-10T00:59:00Z">
        <w:r w:rsidR="009D4513">
          <w:t>, while tropical cities had the greatest increases (17,3</w:t>
        </w:r>
      </w:ins>
      <w:ins w:id="450" w:author="Martin, Greta Katherine" w:date="2025-04-15T08:54:00Z" w16du:dateUtc="2025-04-15T12:54:00Z">
        <w:r w:rsidR="008A51B6">
          <w:t>00</w:t>
        </w:r>
      </w:ins>
      <w:ins w:id="451" w:author="Martin, Greta Katherine" w:date="2025-04-09T20:59:00Z" w16du:dateUtc="2025-04-10T00:59:00Z">
        <w:r w:rsidR="009D4513">
          <w:t>, 95% CI: 11,30</w:t>
        </w:r>
      </w:ins>
      <w:ins w:id="452" w:author="Martin, Greta Katherine" w:date="2025-04-15T08:54:00Z" w16du:dateUtc="2025-04-15T12:54:00Z">
        <w:r w:rsidR="008A51B6">
          <w:t>0</w:t>
        </w:r>
      </w:ins>
      <w:ins w:id="453" w:author="Martin, Greta Katherine" w:date="2025-04-09T20:59:00Z" w16du:dateUtc="2025-04-10T00:59:00Z">
        <w:r w:rsidR="009D4513">
          <w:t>, 29,8</w:t>
        </w:r>
      </w:ins>
      <w:ins w:id="454" w:author="Martin, Greta Katherine" w:date="2025-04-15T08:54:00Z" w16du:dateUtc="2025-04-15T12:54:00Z">
        <w:r w:rsidR="008A51B6">
          <w:t>00</w:t>
        </w:r>
      </w:ins>
      <w:ins w:id="455" w:author="Martin, Greta Katherine" w:date="2025-04-09T20:59:00Z" w16du:dateUtc="2025-04-10T00:59:00Z">
        <w:r w:rsidR="009D4513">
          <w:t>).</w:t>
        </w:r>
      </w:ins>
      <w:ins w:id="456"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deaths per 100,000 and the corresponding 95% CIs can be found in the appendix (Fig. S</w:t>
      </w:r>
      <w:ins w:id="457" w:author="Martin, Greta Katherine" w:date="2025-04-09T21:55:00Z" w16du:dateUtc="2025-04-10T01:55:00Z">
        <w:r w:rsidR="0012232D">
          <w:t>6</w:t>
        </w:r>
      </w:ins>
      <w:del w:id="458"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5914F8C0" w:rsidR="00346FF4" w:rsidRDefault="00346FF4" w:rsidP="00346FF4">
      <w:pPr>
        <w:rPr>
          <w:i/>
          <w:iCs/>
        </w:rPr>
      </w:pPr>
    </w:p>
    <w:p w14:paraId="7C7D073E" w14:textId="1497C3E1" w:rsidR="00346FF4" w:rsidRDefault="00346FF4" w:rsidP="007E0BEF"/>
    <w:p w14:paraId="5958EDB6" w14:textId="1D425852" w:rsidR="007E0BEF" w:rsidRDefault="007E0BEF" w:rsidP="00551D54">
      <w:pPr>
        <w:rPr>
          <w:i/>
          <w:iCs/>
        </w:rPr>
      </w:pPr>
    </w:p>
    <w:p w14:paraId="4D8609CC" w14:textId="15430381" w:rsidR="008443E7" w:rsidRDefault="008443E7" w:rsidP="00551D54">
      <w:pPr>
        <w:rPr>
          <w:i/>
          <w:iCs/>
        </w:rPr>
      </w:pPr>
    </w:p>
    <w:p w14:paraId="34534C29" w14:textId="46EA2ACE" w:rsidR="00EB77D4" w:rsidRDefault="00EB77D4" w:rsidP="00551D54">
      <w:pPr>
        <w:rPr>
          <w:i/>
          <w:iCs/>
        </w:rPr>
      </w:pPr>
    </w:p>
    <w:p w14:paraId="6295336C" w14:textId="2078EA7E" w:rsidR="00D10EF1" w:rsidRDefault="00D10EF1" w:rsidP="00551D54"/>
    <w:p w14:paraId="6EEB7B1B" w14:textId="59C8AC74" w:rsidR="00D10EF1" w:rsidRDefault="00D10EF1" w:rsidP="00551D54"/>
    <w:p w14:paraId="2E546CDB" w14:textId="028CBF54" w:rsidR="00D10EF1" w:rsidRDefault="00D10EF1" w:rsidP="00551D54"/>
    <w:p w14:paraId="04C88F3A" w14:textId="6C949D2E" w:rsidR="00D10EF1" w:rsidRDefault="00D10EF1" w:rsidP="00551D54"/>
    <w:p w14:paraId="217736CB" w14:textId="1C5ED93D" w:rsidR="00D10EF1" w:rsidRDefault="00D10EF1" w:rsidP="00551D54"/>
    <w:p w14:paraId="1360A723" w14:textId="7DC0B660" w:rsidR="00D10EF1" w:rsidRDefault="00D10EF1" w:rsidP="00551D54"/>
    <w:p w14:paraId="48DDCE01" w14:textId="65216A13" w:rsidR="00D10EF1" w:rsidRDefault="00D10EF1" w:rsidP="00551D54"/>
    <w:p w14:paraId="5328D707" w14:textId="52875B95" w:rsidR="00D10EF1" w:rsidRDefault="0012232D" w:rsidP="00551D54">
      <w:ins w:id="459" w:author="Martin, Greta Katherine" w:date="2025-04-09T21:54:00Z" w16du:dateUtc="2025-04-10T01:54:00Z">
        <w:r>
          <w:rPr>
            <w:noProof/>
          </w:rPr>
          <w:drawing>
            <wp:anchor distT="0" distB="0" distL="114300" distR="114300" simplePos="0" relativeHeight="251679744" behindDoc="1" locked="0" layoutInCell="1" allowOverlap="1" wp14:anchorId="06302DD6" wp14:editId="516219C7">
              <wp:simplePos x="0" y="0"/>
              <wp:positionH relativeFrom="column">
                <wp:posOffset>0</wp:posOffset>
              </wp:positionH>
              <wp:positionV relativeFrom="paragraph">
                <wp:posOffset>168275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241637EF" w14:textId="0BF4F420" w:rsidR="00D10EF1" w:rsidRDefault="0075560D" w:rsidP="00551D54">
      <w:del w:id="460"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7"/>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RDefault="007727CC" w:rsidP="00551D54">
      <w:pPr>
        <w:rPr>
          <w:b/>
          <w:bCs/>
          <w:i/>
          <w:iCs/>
        </w:rPr>
      </w:pPr>
    </w:p>
    <w:p w14:paraId="3764AA6D" w14:textId="3D073254" w:rsidR="007727CC" w:rsidRDefault="007727CC" w:rsidP="00551D54">
      <w:pPr>
        <w:rPr>
          <w:b/>
          <w:bCs/>
          <w:i/>
          <w:iCs/>
        </w:rPr>
      </w:pPr>
    </w:p>
    <w:p w14:paraId="6EF26AB8" w14:textId="58229EED" w:rsidR="007727CC" w:rsidRDefault="007727CC" w:rsidP="00551D54">
      <w:pPr>
        <w:rPr>
          <w:b/>
          <w:bCs/>
          <w:i/>
          <w:iCs/>
        </w:rPr>
      </w:pPr>
    </w:p>
    <w:p w14:paraId="27F34D98" w14:textId="4337BED7" w:rsidR="007727CC" w:rsidRDefault="007727CC" w:rsidP="00551D54">
      <w:pPr>
        <w:rPr>
          <w:b/>
          <w:bCs/>
          <w:i/>
          <w:iCs/>
        </w:rPr>
      </w:pPr>
    </w:p>
    <w:p w14:paraId="2D2F5804" w14:textId="4CA128A7" w:rsidR="007727CC" w:rsidRDefault="007727CC" w:rsidP="00551D54">
      <w:pPr>
        <w:rPr>
          <w:b/>
          <w:bCs/>
          <w:i/>
          <w:iCs/>
        </w:rPr>
      </w:pPr>
    </w:p>
    <w:p w14:paraId="03C0D2F7" w14:textId="5DA173BF" w:rsidR="007727CC" w:rsidRDefault="007727CC" w:rsidP="00551D54">
      <w:pPr>
        <w:rPr>
          <w:b/>
          <w:bCs/>
          <w:i/>
          <w:iCs/>
        </w:rPr>
      </w:pPr>
    </w:p>
    <w:p w14:paraId="59C2B428" w14:textId="15E24181" w:rsidR="007727CC" w:rsidRDefault="007727CC" w:rsidP="00551D54">
      <w:pPr>
        <w:rPr>
          <w:b/>
          <w:bCs/>
          <w:i/>
          <w:iCs/>
        </w:rPr>
      </w:pPr>
    </w:p>
    <w:p w14:paraId="43002C16" w14:textId="23F7A08C" w:rsidR="007727CC" w:rsidRDefault="007727CC" w:rsidP="00551D54">
      <w:pPr>
        <w:rPr>
          <w:b/>
          <w:bCs/>
          <w:i/>
          <w:iCs/>
        </w:rPr>
      </w:pPr>
    </w:p>
    <w:p w14:paraId="66C1C78E" w14:textId="77777777" w:rsidR="007727CC" w:rsidRDefault="007727CC" w:rsidP="00551D54">
      <w:pPr>
        <w:rPr>
          <w:b/>
          <w:bCs/>
          <w:i/>
          <w:iCs/>
        </w:rPr>
      </w:pPr>
    </w:p>
    <w:p w14:paraId="4216F9A0" w14:textId="77777777" w:rsidR="007727CC" w:rsidRDefault="007727CC" w:rsidP="00551D54">
      <w:pPr>
        <w:rPr>
          <w:b/>
          <w:bCs/>
          <w:i/>
          <w:iCs/>
        </w:rPr>
      </w:pPr>
    </w:p>
    <w:p w14:paraId="120D6306" w14:textId="77777777" w:rsidR="007727CC" w:rsidRDefault="007727CC" w:rsidP="00551D54">
      <w:pPr>
        <w:rPr>
          <w:b/>
          <w:bCs/>
          <w:i/>
          <w:iCs/>
        </w:rPr>
      </w:pPr>
    </w:p>
    <w:p w14:paraId="5FD389C9" w14:textId="77777777" w:rsidR="007727CC" w:rsidRDefault="007727CC" w:rsidP="00551D54">
      <w:pPr>
        <w:rPr>
          <w:b/>
          <w:bCs/>
          <w:i/>
          <w:iCs/>
        </w:rPr>
      </w:pPr>
    </w:p>
    <w:p w14:paraId="468E15AD" w14:textId="77777777" w:rsidR="007727CC" w:rsidRDefault="007727CC" w:rsidP="00551D54">
      <w:pPr>
        <w:rPr>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461" w:author="Martin, Greta Katherine" w:date="2025-04-09T15:38:00Z" w16du:dateUtc="2025-04-09T19:38:00Z">
        <w:r w:rsidR="005F0ECE">
          <w:rPr>
            <w:i/>
            <w:iCs/>
          </w:rPr>
          <w:t>C</w:t>
        </w:r>
      </w:ins>
      <w:del w:id="462"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463"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464" w:author="Martin, Greta Katherine" w:date="2025-04-09T15:39:00Z" w16du:dateUtc="2025-04-09T19:39:00Z">
        <w:r w:rsidR="002B0627" w:rsidDel="005F0ECE">
          <w:rPr>
            <w:i/>
            <w:iCs/>
          </w:rPr>
          <w:delText xml:space="preserve">from </w:delText>
        </w:r>
      </w:del>
      <w:ins w:id="465"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466"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6333B3E1" w14:textId="77777777" w:rsidR="002B0627" w:rsidRDefault="002B0627" w:rsidP="00551D54">
      <w:pPr>
        <w:rPr>
          <w:ins w:id="467" w:author="Martin, Greta Katherine" w:date="2025-04-09T22:16:00Z" w16du:dateUtc="2025-04-10T02:16:00Z"/>
        </w:rPr>
      </w:pP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lastRenderedPageBreak/>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3C408433" w:rsidR="009F0F64" w:rsidRDefault="00E445DA" w:rsidP="00551D54">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468" w:author="Martin, Greta Katherine" w:date="2025-04-08T14:01:00Z" w16du:dateUtc="2025-04-08T18:01:00Z">
        <w:r w:rsidR="00966C47">
          <w:t xml:space="preserve">set of </w:t>
        </w:r>
      </w:ins>
      <w:r w:rsidR="00103044">
        <w:t xml:space="preserve">North American </w:t>
      </w:r>
      <w:del w:id="469" w:author="Martin, Greta Katherine" w:date="2025-04-08T14:01:00Z" w16du:dateUtc="2025-04-08T18:01:00Z">
        <w:r w:rsidR="00103044" w:rsidDel="00966C47">
          <w:delText>population</w:delText>
        </w:r>
      </w:del>
      <w:ins w:id="470" w:author="Martin, Greta Katherine" w:date="2025-04-08T14:01:00Z" w16du:dateUtc="2025-04-08T18:01:00Z">
        <w:r w:rsidR="00966C47">
          <w:t>cities</w:t>
        </w:r>
      </w:ins>
      <w:r w:rsidR="00103044">
        <w:t xml:space="preserve">. </w:t>
      </w:r>
      <w:ins w:id="471" w:author="Martin, Greta Katherine" w:date="2025-04-08T14:02:00Z" w16du:dateUtc="2025-04-08T18:02:00Z">
        <w:r w:rsidR="00966C47">
          <w:t xml:space="preserve">Our </w:t>
        </w:r>
      </w:ins>
      <w:ins w:id="472" w:author="Martin, Greta Katherine" w:date="2025-04-08T14:01:00Z" w16du:dateUtc="2025-04-08T18:01:00Z">
        <w:r w:rsidR="00966C47">
          <w:t>results include the total population</w:t>
        </w:r>
      </w:ins>
      <w:ins w:id="473" w:author="Martin, Greta Katherine" w:date="2025-04-08T14:02:00Z" w16du:dateUtc="2025-04-08T18:02:00Z">
        <w:r w:rsidR="00966C47">
          <w:t xml:space="preserve"> rather than those 65 and older and </w:t>
        </w:r>
      </w:ins>
      <w:ins w:id="474" w:author="Martin, Greta Katherine" w:date="2025-04-15T08:43:00Z" w16du:dateUtc="2025-04-15T12:43:00Z">
        <w:r w:rsidR="004728FB">
          <w:t>are</w:t>
        </w:r>
      </w:ins>
      <w:ins w:id="475" w:author="Martin, Greta Katherine" w:date="2025-04-08T14:02:00Z" w16du:dateUtc="2025-04-08T18:02:00Z">
        <w:r w:rsidR="00966C47">
          <w:t xml:space="preserve"> inclusive of 57 cities including 8 Canadian cities. For these reasons, the </w:t>
        </w:r>
      </w:ins>
      <w:ins w:id="476" w:author="Martin, Greta Katherine" w:date="2025-04-08T14:03:00Z" w16du:dateUtc="2025-04-08T18:03:00Z">
        <w:r w:rsidR="00966C47">
          <w:t>magnitude of the results is not directly comparable.</w:t>
        </w:r>
      </w:ins>
      <w:ins w:id="477" w:author="Martin, Greta Katherine" w:date="2025-04-08T14:01:00Z" w16du:dateUtc="2025-04-08T18:01:00Z">
        <w:r w:rsidR="00966C47">
          <w:t xml:space="preserve"> </w:t>
        </w:r>
      </w:ins>
      <w:ins w:id="478" w:author="Martin, Greta Katherine" w:date="2025-04-08T14:03:00Z" w16du:dateUtc="2025-04-08T18:03:00Z">
        <w:r w:rsidR="00966C47">
          <w:t>Furthermore, w</w:t>
        </w:r>
      </w:ins>
      <w:del w:id="479" w:author="Martin, Greta Katherine" w:date="2025-04-08T14:03:00Z" w16du:dateUtc="2025-04-08T18:03:00Z">
        <w:r w:rsidR="00103044" w:rsidDel="00966C47">
          <w:delText>W</w:delText>
        </w:r>
      </w:del>
      <w:r w:rsidR="00103044">
        <w:t>e found that NDVI decreased</w:t>
      </w:r>
      <w:ins w:id="480"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estimate of the associated mortality change from NDVI changes across European cities was </w:t>
      </w:r>
      <w:r w:rsidR="00AC46B6">
        <w:t>0.41</w:t>
      </w:r>
      <w:r w:rsidR="00103044">
        <w:t xml:space="preserve"> </w:t>
      </w:r>
      <w:r w:rsidR="00103044">
        <w:lastRenderedPageBreak/>
        <w:t>fewer deaths per 100,000</w:t>
      </w:r>
      <w:r w:rsidR="00924544">
        <w:t xml:space="preserve"> (range: </w:t>
      </w:r>
      <w:r w:rsidR="00AC46B6">
        <w:t>24.44</w:t>
      </w:r>
      <w:r w:rsidR="00924544">
        <w:t xml:space="preserve"> fewer to </w:t>
      </w:r>
      <w:r w:rsidR="00AC46B6">
        <w:t>13.75</w:t>
      </w:r>
      <w:r w:rsidR="00924544">
        <w:t xml:space="preserve"> more)</w:t>
      </w:r>
      <w:r w:rsidR="00103044">
        <w:t>.</w:t>
      </w:r>
      <w:ins w:id="481" w:author="Martin, Greta Katherine" w:date="2025-04-08T14:03:00Z" w16du:dateUtc="2025-04-08T18:03:00Z">
        <w:r w:rsidR="006D1DC3">
          <w:t xml:space="preserve"> </w:t>
        </w:r>
      </w:ins>
      <w:ins w:id="482" w:author="Martin, Greta Katherine" w:date="2025-04-08T14:04:00Z" w16du:dateUtc="2025-04-08T18:04:00Z">
        <w:r w:rsidR="006D1DC3">
          <w:t>B</w:t>
        </w:r>
      </w:ins>
      <w:ins w:id="483" w:author="Martin, Greta Katherine" w:date="2025-04-08T14:03:00Z" w16du:dateUtc="2025-04-08T18:03:00Z">
        <w:r w:rsidR="006D1DC3">
          <w:t xml:space="preserve">ecause </w:t>
        </w:r>
      </w:ins>
      <w:ins w:id="484" w:author="Martin, Greta Katherine" w:date="2025-04-08T14:04:00Z" w16du:dateUtc="2025-04-08T18:04:00Z">
        <w:r w:rsidR="006D1DC3">
          <w:t xml:space="preserve">European </w:t>
        </w:r>
      </w:ins>
      <w:ins w:id="485" w:author="Martin, Greta Katherine" w:date="2025-04-08T14:03:00Z" w16du:dateUtc="2025-04-08T18:03:00Z">
        <w:r w:rsidR="006D1DC3">
          <w:t xml:space="preserve">cities </w:t>
        </w:r>
      </w:ins>
      <w:ins w:id="486" w:author="Martin, Greta Katherine" w:date="2025-04-08T14:04:00Z" w16du:dateUtc="2025-04-08T18:04:00Z">
        <w:r w:rsidR="006D1DC3">
          <w:t xml:space="preserve">experienced both positive and negative changes in NDVI over the study period, our </w:t>
        </w:r>
      </w:ins>
      <w:ins w:id="487" w:author="Martin, Greta Katherine" w:date="2025-04-08T14:05:00Z" w16du:dateUtc="2025-04-08T18:05:00Z">
        <w:r w:rsidR="006D1DC3">
          <w:t xml:space="preserve">overall </w:t>
        </w:r>
      </w:ins>
      <w:ins w:id="488" w:author="Martin, Greta Katherine" w:date="2025-04-08T14:04:00Z" w16du:dateUtc="2025-04-08T18:04:00Z">
        <w:r w:rsidR="006D1DC3">
          <w:t>results are smaller in mag</w:t>
        </w:r>
      </w:ins>
      <w:ins w:id="489" w:author="Martin, Greta Katherine" w:date="2025-04-08T14:05:00Z" w16du:dateUtc="2025-04-08T18:05:00Z">
        <w:r w:rsidR="006D1DC3">
          <w:t>nitude than those found by Barboza et al.</w:t>
        </w:r>
      </w:ins>
    </w:p>
    <w:p w14:paraId="078C4639" w14:textId="7FEDD242" w:rsidR="00507D1B" w:rsidRDefault="00E445DA" w:rsidP="00551D54">
      <w:r>
        <w:t xml:space="preserve"> </w:t>
      </w:r>
    </w:p>
    <w:p w14:paraId="28D46362" w14:textId="6AD69797" w:rsidR="00B050E8" w:rsidRDefault="00190084" w:rsidP="00551D54">
      <w:pPr>
        <w:rPr>
          <w:ins w:id="490" w:author="Martin, Greta Katherine" w:date="2025-04-02T15:04:00Z" w16du:dateUtc="2025-04-02T19:04:00Z"/>
        </w:rPr>
      </w:pPr>
      <w:r>
        <w:t>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w:t>
      </w:r>
      <w:del w:id="491" w:author="Martin, Greta Katherine" w:date="2025-04-02T15:05:00Z" w16du:dateUtc="2025-04-02T19:05:00Z">
        <w:r w:rsidDel="00B050E8">
          <w:delText xml:space="preserve"> </w:delText>
        </w:r>
      </w:del>
      <w:ins w:id="492"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493" w:author="Martin, Greta Katherine" w:date="2025-04-02T15:05:00Z" w16du:dateUtc="2025-04-02T19:05:00Z">
        <w:r w:rsidR="00B050E8">
          <w:t xml:space="preserve">Roughly half of the </w:t>
        </w:r>
      </w:ins>
      <w:ins w:id="494" w:author="Martin, Greta Katherine" w:date="2025-04-15T08:41:00Z" w16du:dateUtc="2025-04-15T12:41:00Z">
        <w:r w:rsidR="00F84646">
          <w:t xml:space="preserve">nine </w:t>
        </w:r>
      </w:ins>
      <w:ins w:id="495" w:author="Martin, Greta Katherine" w:date="2025-04-02T15:05:00Z" w16du:dateUtc="2025-04-02T19:05:00Z">
        <w:r w:rsidR="00B050E8">
          <w:t>studies included in the meta-analysis adjusted for air pollution and two of the</w:t>
        </w:r>
      </w:ins>
      <w:ins w:id="496" w:author="Martin, Greta Katherine" w:date="2025-04-15T08:41:00Z" w16du:dateUtc="2025-04-15T12:41:00Z">
        <w:r w:rsidR="00F84646">
          <w:t>m</w:t>
        </w:r>
      </w:ins>
      <w:ins w:id="497"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498" w:author="Martin, Greta Katherine" w:date="2025-04-02T15:09:00Z" w16du:dateUtc="2025-04-02T19:09:00Z">
        <w:r w:rsidR="00B050E8">
          <w:t>. Furthermore, the timescale on which exposure to higher levels of NDVI improves health is unknown. The studies included in the meta-analysis range in follow-up ti</w:t>
        </w:r>
      </w:ins>
      <w:ins w:id="499" w:author="Martin, Greta Katherine" w:date="2025-04-02T15:10:00Z" w16du:dateUtc="2025-04-02T19:10:00Z">
        <w:r w:rsidR="00B050E8">
          <w:t xml:space="preserve">me from four to 18 years. </w:t>
        </w:r>
      </w:ins>
      <w:ins w:id="500" w:author="Martin, Greta Katherine" w:date="2025-04-02T15:11:00Z" w16du:dateUtc="2025-04-02T19:11:00Z">
        <w:r w:rsidR="00116098">
          <w:t>If the changes</w:t>
        </w:r>
      </w:ins>
      <w:ins w:id="501" w:author="Martin, Greta Katherine" w:date="2025-04-02T15:12:00Z" w16du:dateUtc="2025-04-02T19:12:00Z">
        <w:r w:rsidR="00116098">
          <w:t xml:space="preserve"> in NDVI across the two time periods do not reflect true trends but rather temporary increases or decreases, our results will not </w:t>
        </w:r>
      </w:ins>
      <w:ins w:id="502" w:author="Martin, Greta Katherine" w:date="2025-04-02T15:13:00Z" w16du:dateUtc="2025-04-02T19:13:00Z">
        <w:r w:rsidR="00116098">
          <w:t>be applicable to future heath projections.</w:t>
        </w:r>
      </w:ins>
    </w:p>
    <w:p w14:paraId="4BAED56C" w14:textId="77777777" w:rsidR="00B050E8" w:rsidRDefault="00B050E8" w:rsidP="00551D54">
      <w:pPr>
        <w:rPr>
          <w:ins w:id="503"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36BE0307"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504" w:author="Martin, Greta Katherine" w:date="2025-03-27T12:16:00Z" w16du:dateUtc="2025-03-27T16:16:00Z">
        <w:r w:rsidR="00AD04B4">
          <w:t xml:space="preserve"> </w:t>
        </w:r>
      </w:ins>
      <w:ins w:id="505" w:author="Martin, Greta Katherine" w:date="2025-03-27T12:17:00Z" w16du:dateUtc="2025-03-27T16:17:00Z">
        <w:r w:rsidR="00AD04B4">
          <w:t xml:space="preserve">Urbanization in the past decade could also </w:t>
        </w:r>
        <w:r w:rsidR="004F541A">
          <w:t xml:space="preserve">contribute to these changes, as </w:t>
        </w:r>
      </w:ins>
      <w:ins w:id="506" w:author="Martin, Greta Katherine" w:date="2025-03-27T12:18:00Z" w16du:dateUtc="2025-03-27T16:18:00Z">
        <w:r w:rsidR="004F541A">
          <w:t>we used a consistent urban boundary definition across the ten-year period, however cities may have grown and morphed over this time.</w:t>
        </w:r>
      </w:ins>
      <w:ins w:id="507" w:author="Martin, Greta Katherine" w:date="2025-04-09T22:42:00Z" w16du:dateUtc="2025-04-10T02:42:00Z">
        <w:r w:rsidR="00E710C0" w:rsidDel="00E710C0">
          <w:t xml:space="preserve"> </w:t>
        </w:r>
      </w:ins>
      <w:del w:id="508" w:author="Martin, Greta Katherine" w:date="2025-04-09T22:42:00Z" w16du:dateUtc="2025-04-10T02:42:00Z">
        <w:r w:rsidR="008929AF" w:rsidDel="00E710C0">
          <w:delText xml:space="preserve"> </w:delText>
        </w:r>
      </w:del>
      <w:r w:rsidR="008929AF">
        <w:t>To account for these cyclical patterns, we compare</w:t>
      </w:r>
      <w:r w:rsidR="00010CDC">
        <w:t>d</w:t>
      </w:r>
      <w:r w:rsidR="008929AF">
        <w:t xml:space="preserve"> 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509" w:author="Martin, Greta Katherine" w:date="2025-04-08T14:24:00Z" w16du:dateUtc="2025-04-08T18:24:00Z">
        <w:r w:rsidR="00092D06">
          <w:lastRenderedPageBreak/>
          <w:t xml:space="preserve">We aim to disentangle </w:t>
        </w:r>
      </w:ins>
      <w:ins w:id="510" w:author="Martin, Greta Katherine" w:date="2025-04-08T14:25:00Z" w16du:dateUtc="2025-04-08T18:25:00Z">
        <w:r w:rsidR="00092D06">
          <w:t>the impact of different drivers of changes</w:t>
        </w:r>
      </w:ins>
      <w:ins w:id="511" w:author="Martin, Greta Katherine" w:date="2025-04-08T14:26:00Z" w16du:dateUtc="2025-04-08T18:26:00Z">
        <w:r w:rsidR="00092D06">
          <w:t xml:space="preserve"> in NDVI</w:t>
        </w:r>
      </w:ins>
      <w:ins w:id="512" w:author="Martin, Greta Katherine" w:date="2025-04-08T14:25:00Z" w16du:dateUtc="2025-04-08T18:25:00Z">
        <w:r w:rsidR="00092D06">
          <w:t xml:space="preserve"> in future work</w:t>
        </w:r>
      </w:ins>
      <w:ins w:id="513" w:author="Martin, Greta Katherine" w:date="2025-04-08T14:26:00Z" w16du:dateUtc="2025-04-08T18:26:00Z">
        <w:r w:rsidR="00092D06">
          <w:t xml:space="preserve"> </w:t>
        </w:r>
      </w:ins>
      <w:ins w:id="514" w:author="Martin, Greta Katherine" w:date="2025-04-08T14:25:00Z" w16du:dateUtc="2025-04-08T18:25:00Z">
        <w:r w:rsidR="00092D06">
          <w:t xml:space="preserve">to provide a better understanding of the impact of efforts to </w:t>
        </w:r>
      </w:ins>
      <w:ins w:id="515" w:author="Martin, Greta Katherine" w:date="2025-04-08T14:26:00Z" w16du:dateUtc="2025-04-08T18:26:00Z">
        <w:r w:rsidR="00092D06">
          <w:t>expand urban greenspace amidst climate change, urbanization, and meteorologic flu</w:t>
        </w:r>
      </w:ins>
      <w:ins w:id="516" w:author="Martin, Greta Katherine" w:date="2025-04-08T14:27:00Z" w16du:dateUtc="2025-04-08T18:27:00Z">
        <w:r w:rsidR="00020AE2">
          <w:t>ct</w:t>
        </w:r>
      </w:ins>
      <w:ins w:id="517"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12CC87F"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median of </w:t>
      </w:r>
      <w:r w:rsidR="00CB1D2D">
        <w:t>0.</w:t>
      </w:r>
      <w:r w:rsidR="002E0822">
        <w:t>2</w:t>
      </w:r>
      <w:r w:rsidR="00CB1D2D">
        <w:t>9</w:t>
      </w:r>
      <w:r w:rsidR="000537E1">
        <w:t xml:space="preserve"> more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b/>
          <w:bCs/>
        </w:rPr>
      </w:pPr>
    </w:p>
    <w:p w14:paraId="6B7CD3A2" w14:textId="77777777" w:rsidR="00F9185B" w:rsidRDefault="00F9185B" w:rsidP="00FA2EC9">
      <w:pPr>
        <w:rPr>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t>References</w:t>
      </w:r>
    </w:p>
    <w:p w14:paraId="2F307F49" w14:textId="77777777" w:rsidR="00B37854" w:rsidRPr="00E150CA" w:rsidRDefault="00B37854" w:rsidP="00FA2EC9">
      <w:pPr>
        <w:rPr>
          <w:b/>
          <w:bCs/>
        </w:rPr>
      </w:pPr>
    </w:p>
    <w:p w14:paraId="27A85A98" w14:textId="77777777" w:rsidR="008740AE" w:rsidRPr="008740AE" w:rsidRDefault="001E1F53" w:rsidP="008740AE">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8740AE" w:rsidRPr="008740AE">
        <w:rPr>
          <w:rFonts w:ascii="Times New Roman" w:hAnsi="Times New Roman" w:cs="Times New Roman"/>
        </w:rPr>
        <w:t>1.</w:t>
      </w:r>
      <w:r w:rsidR="008740AE" w:rsidRPr="008740AE">
        <w:rPr>
          <w:rFonts w:ascii="Times New Roman" w:hAnsi="Times New Roman" w:cs="Times New Roman"/>
        </w:rPr>
        <w:tab/>
        <w:t xml:space="preserve">Alex Baeumler, Olivia D’Aoust, Maitreyi Das, et al. </w:t>
      </w:r>
      <w:r w:rsidR="008740AE" w:rsidRPr="008740AE">
        <w:rPr>
          <w:rFonts w:ascii="Times New Roman" w:hAnsi="Times New Roman" w:cs="Times New Roman"/>
          <w:i/>
          <w:iCs/>
        </w:rPr>
        <w:t>Demographic Trends and Urbanization</w:t>
      </w:r>
      <w:r w:rsidR="008740AE" w:rsidRPr="008740AE">
        <w:rPr>
          <w:rFonts w:ascii="Times New Roman" w:hAnsi="Times New Roman" w:cs="Times New Roman"/>
        </w:rPr>
        <w:t>. World Bank; 2021.</w:t>
      </w:r>
    </w:p>
    <w:p w14:paraId="00A835E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w:t>
      </w:r>
      <w:r w:rsidRPr="008740AE">
        <w:rPr>
          <w:rFonts w:ascii="Times New Roman" w:hAnsi="Times New Roman" w:cs="Times New Roman"/>
        </w:rPr>
        <w:tab/>
        <w:t xml:space="preserve">Hoornweg D, Sugar L, Gomez CLT. Cities and Greenhouse Gas Emissions: Moving Forward. </w:t>
      </w:r>
      <w:r w:rsidRPr="008740AE">
        <w:rPr>
          <w:rFonts w:ascii="Times New Roman" w:hAnsi="Times New Roman" w:cs="Times New Roman"/>
          <w:i/>
          <w:iCs/>
        </w:rPr>
        <w:t>Urbanisation</w:t>
      </w:r>
      <w:r w:rsidRPr="008740AE">
        <w:rPr>
          <w:rFonts w:ascii="Times New Roman" w:hAnsi="Times New Roman" w:cs="Times New Roman"/>
        </w:rPr>
        <w:t>. 2020;5(1):43-62. doi:10.1177/2455747120923557</w:t>
      </w:r>
    </w:p>
    <w:p w14:paraId="50290A6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w:t>
      </w:r>
      <w:r w:rsidRPr="008740AE">
        <w:rPr>
          <w:rFonts w:ascii="Times New Roman" w:hAnsi="Times New Roman" w:cs="Times New Roman"/>
        </w:rPr>
        <w:tab/>
        <w:t xml:space="preserve">Luqman M, Rayner PJ, Gurney KR. On the impact of urbanisation on CO2 emissions. </w:t>
      </w:r>
      <w:r w:rsidRPr="008740AE">
        <w:rPr>
          <w:rFonts w:ascii="Times New Roman" w:hAnsi="Times New Roman" w:cs="Times New Roman"/>
          <w:i/>
          <w:iCs/>
        </w:rPr>
        <w:t>npj Urban Sustain</w:t>
      </w:r>
      <w:r w:rsidRPr="008740AE">
        <w:rPr>
          <w:rFonts w:ascii="Times New Roman" w:hAnsi="Times New Roman" w:cs="Times New Roman"/>
        </w:rPr>
        <w:t>. 2023;3(1):6. doi:10.1038/s42949-023-00084-2</w:t>
      </w:r>
    </w:p>
    <w:p w14:paraId="5181EF2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4.</w:t>
      </w:r>
      <w:r w:rsidRPr="008740AE">
        <w:rPr>
          <w:rFonts w:ascii="Times New Roman" w:hAnsi="Times New Roman" w:cs="Times New Roman"/>
        </w:rPr>
        <w:tab/>
        <w:t xml:space="preserve">Yang BY, Zhao T, Hu LX, et al. Greenspace and human health: An umbrella review. </w:t>
      </w:r>
      <w:r w:rsidRPr="008740AE">
        <w:rPr>
          <w:rFonts w:ascii="Times New Roman" w:hAnsi="Times New Roman" w:cs="Times New Roman"/>
          <w:i/>
          <w:iCs/>
        </w:rPr>
        <w:t>The Innovation</w:t>
      </w:r>
      <w:r w:rsidRPr="008740AE">
        <w:rPr>
          <w:rFonts w:ascii="Times New Roman" w:hAnsi="Times New Roman" w:cs="Times New Roman"/>
        </w:rPr>
        <w:t>. 2021;2(4):100164. doi:10.1016/j.xinn.2021.100164</w:t>
      </w:r>
    </w:p>
    <w:p w14:paraId="00C1BF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5.</w:t>
      </w:r>
      <w:r w:rsidRPr="008740AE">
        <w:rPr>
          <w:rFonts w:ascii="Times New Roman" w:hAnsi="Times New Roman" w:cs="Times New Roman"/>
        </w:rPr>
        <w:tab/>
        <w:t xml:space="preserve">Liu Z, Chen X, Cui H, et al. Green space exposure on depression and anxiety outcomes: A meta-analysis. </w:t>
      </w:r>
      <w:r w:rsidRPr="008740AE">
        <w:rPr>
          <w:rFonts w:ascii="Times New Roman" w:hAnsi="Times New Roman" w:cs="Times New Roman"/>
          <w:i/>
          <w:iCs/>
        </w:rPr>
        <w:t>Environmental Research</w:t>
      </w:r>
      <w:r w:rsidRPr="008740AE">
        <w:rPr>
          <w:rFonts w:ascii="Times New Roman" w:hAnsi="Times New Roman" w:cs="Times New Roman"/>
        </w:rPr>
        <w:t>. 2023;231:116303. doi:10.1016/j.envres.2023.116303</w:t>
      </w:r>
    </w:p>
    <w:p w14:paraId="23DBB09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6.</w:t>
      </w:r>
      <w:r w:rsidRPr="008740AE">
        <w:rPr>
          <w:rFonts w:ascii="Times New Roman" w:hAnsi="Times New Roman" w:cs="Times New Roman"/>
        </w:rPr>
        <w:tab/>
        <w:t xml:space="preserve">Hu CY, Yang XJ, Gui SY, et al. Residential greenness and birth outcomes: A systematic review and meta-analysis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2021;193:110599. doi:10.1016/j.envres.2020.110599</w:t>
      </w:r>
    </w:p>
    <w:p w14:paraId="3E137C8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7.</w:t>
      </w:r>
      <w:r w:rsidRPr="008740AE">
        <w:rPr>
          <w:rFonts w:ascii="Times New Roman" w:hAnsi="Times New Roman" w:cs="Times New Roman"/>
        </w:rPr>
        <w:tab/>
        <w:t xml:space="preserve">Bikomeye JC, Balza JS, Kwarteng JL, Beyer AM, Beyer KMM. The impact of greenspace or nature-based interventions on cardiovascular health or cancer-related outcomes: A systematic review of experimental studies. Bottoms L, ed. </w:t>
      </w:r>
      <w:r w:rsidRPr="008740AE">
        <w:rPr>
          <w:rFonts w:ascii="Times New Roman" w:hAnsi="Times New Roman" w:cs="Times New Roman"/>
          <w:i/>
          <w:iCs/>
        </w:rPr>
        <w:t>PLoS ONE</w:t>
      </w:r>
      <w:r w:rsidRPr="008740AE">
        <w:rPr>
          <w:rFonts w:ascii="Times New Roman" w:hAnsi="Times New Roman" w:cs="Times New Roman"/>
        </w:rPr>
        <w:t>. 2022;17(11):e0276517. doi:10.1371/journal.pone.0276517</w:t>
      </w:r>
    </w:p>
    <w:p w14:paraId="0C9E5328"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8.</w:t>
      </w:r>
      <w:r w:rsidRPr="008740AE">
        <w:rPr>
          <w:rFonts w:ascii="Times New Roman" w:hAnsi="Times New Roman" w:cs="Times New Roman"/>
        </w:rPr>
        <w:tab/>
        <w:t xml:space="preserve">Li J, Xie Y, Xu J, et al. Association between greenspace and cancer: evidence from a systematic review and meta-analysis of multiple large cohort studies. </w:t>
      </w:r>
      <w:r w:rsidRPr="008740AE">
        <w:rPr>
          <w:rFonts w:ascii="Times New Roman" w:hAnsi="Times New Roman" w:cs="Times New Roman"/>
          <w:i/>
          <w:iCs/>
        </w:rPr>
        <w:t>Environ Sci Pollut Res</w:t>
      </w:r>
      <w:r w:rsidRPr="008740AE">
        <w:rPr>
          <w:rFonts w:ascii="Times New Roman" w:hAnsi="Times New Roman" w:cs="Times New Roman"/>
        </w:rPr>
        <w:t>. 2023;30(39):91140-91157. doi:10.1007/s11356-023-28461-5</w:t>
      </w:r>
    </w:p>
    <w:p w14:paraId="30E8CF31"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9.</w:t>
      </w:r>
      <w:r w:rsidRPr="008740AE">
        <w:rPr>
          <w:rFonts w:ascii="Times New Roman" w:hAnsi="Times New Roman" w:cs="Times New Roman"/>
        </w:rPr>
        <w:tab/>
        <w:t xml:space="preserve">Rojas-Rueda D, Nieuwenhuijsen MJ, Gascon M, Perez-Leon D, Mudu P. Green spaces and mortality: a systematic review and meta-analysis of cohort studies. </w:t>
      </w:r>
      <w:r w:rsidRPr="008740AE">
        <w:rPr>
          <w:rFonts w:ascii="Times New Roman" w:hAnsi="Times New Roman" w:cs="Times New Roman"/>
          <w:i/>
          <w:iCs/>
        </w:rPr>
        <w:t>Lancet Planet Health</w:t>
      </w:r>
      <w:r w:rsidRPr="008740AE">
        <w:rPr>
          <w:rFonts w:ascii="Times New Roman" w:hAnsi="Times New Roman" w:cs="Times New Roman"/>
        </w:rPr>
        <w:t>. 2019;3(11):e469-e477. doi:10.1016/S2542-5196(19)30215-3</w:t>
      </w:r>
    </w:p>
    <w:p w14:paraId="6E61645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10.</w:t>
      </w:r>
      <w:r w:rsidRPr="008740AE">
        <w:rPr>
          <w:rFonts w:ascii="Times New Roman" w:hAnsi="Times New Roman" w:cs="Times New Roman"/>
        </w:rPr>
        <w:tab/>
        <w:t xml:space="preserve">Smith N, Georgiou M, King AC, Tieges Z, Webb S, Chastin S. Urban blue spaces and human health: A systematic review and meta-analysis of quantitative studies. </w:t>
      </w:r>
      <w:r w:rsidRPr="008740AE">
        <w:rPr>
          <w:rFonts w:ascii="Times New Roman" w:hAnsi="Times New Roman" w:cs="Times New Roman"/>
          <w:i/>
          <w:iCs/>
        </w:rPr>
        <w:t>Cities</w:t>
      </w:r>
      <w:r w:rsidRPr="008740AE">
        <w:rPr>
          <w:rFonts w:ascii="Times New Roman" w:hAnsi="Times New Roman" w:cs="Times New Roman"/>
        </w:rPr>
        <w:t>. 2021;119:103413. doi:10.1016/j.cities.2021.103413</w:t>
      </w:r>
    </w:p>
    <w:p w14:paraId="295339C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11.</w:t>
      </w:r>
      <w:r w:rsidRPr="008740AE">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8740AE">
        <w:rPr>
          <w:rFonts w:ascii="Times New Roman" w:hAnsi="Times New Roman" w:cs="Times New Roman"/>
          <w:i/>
          <w:iCs/>
        </w:rPr>
        <w:t>Environment International</w:t>
      </w:r>
      <w:r w:rsidRPr="008740AE">
        <w:rPr>
          <w:rFonts w:ascii="Times New Roman" w:hAnsi="Times New Roman" w:cs="Times New Roman"/>
        </w:rPr>
        <w:t>. 2019;130:104923. doi:10.1016/j.envint.2019.104923</w:t>
      </w:r>
    </w:p>
    <w:p w14:paraId="78DBFE1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12.</w:t>
      </w:r>
      <w:r w:rsidRPr="008740AE">
        <w:rPr>
          <w:rFonts w:ascii="Times New Roman" w:hAnsi="Times New Roman" w:cs="Times New Roman"/>
        </w:rPr>
        <w:tab/>
        <w:t xml:space="preserve">Wolf KL, Lam ST, McKeen JK, Richardson GRA, Van Den Bosch M, Bardekjian AC. Urban Trees and Human Health: A Scoping Review. </w:t>
      </w:r>
      <w:r w:rsidRPr="008740AE">
        <w:rPr>
          <w:rFonts w:ascii="Times New Roman" w:hAnsi="Times New Roman" w:cs="Times New Roman"/>
          <w:i/>
          <w:iCs/>
        </w:rPr>
        <w:t>IJERPH</w:t>
      </w:r>
      <w:r w:rsidRPr="008740AE">
        <w:rPr>
          <w:rFonts w:ascii="Times New Roman" w:hAnsi="Times New Roman" w:cs="Times New Roman"/>
        </w:rPr>
        <w:t>. 2020;17(12):4371. doi:10.3390/ijerph17124371</w:t>
      </w:r>
    </w:p>
    <w:p w14:paraId="2AAF11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13.</w:t>
      </w:r>
      <w:r w:rsidRPr="008740AE">
        <w:rPr>
          <w:rFonts w:ascii="Times New Roman" w:hAnsi="Times New Roman" w:cs="Times New Roman"/>
        </w:rPr>
        <w:tab/>
        <w:t xml:space="preserve">Ampatzidis P, Cintolesi C, Kershaw T. Impact of Blue Space Geometry on Urban Heat Island Mitigation. </w:t>
      </w:r>
      <w:r w:rsidRPr="008740AE">
        <w:rPr>
          <w:rFonts w:ascii="Times New Roman" w:hAnsi="Times New Roman" w:cs="Times New Roman"/>
          <w:i/>
          <w:iCs/>
        </w:rPr>
        <w:t>Climate</w:t>
      </w:r>
      <w:r w:rsidRPr="008740AE">
        <w:rPr>
          <w:rFonts w:ascii="Times New Roman" w:hAnsi="Times New Roman" w:cs="Times New Roman"/>
        </w:rPr>
        <w:t>. 2023;11(2):28. doi:10.3390/cli11020028</w:t>
      </w:r>
    </w:p>
    <w:p w14:paraId="1952171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14.</w:t>
      </w:r>
      <w:r w:rsidRPr="008740AE">
        <w:rPr>
          <w:rFonts w:ascii="Times New Roman" w:hAnsi="Times New Roman" w:cs="Times New Roman"/>
        </w:rPr>
        <w:tab/>
        <w:t xml:space="preserve">Brückner A, Falkenberg T, Heinzel C, Kistemann T. The Regeneration of Urban Blue Spaces: A Public Health Intervention? Reviewing the Evidence. </w:t>
      </w:r>
      <w:r w:rsidRPr="008740AE">
        <w:rPr>
          <w:rFonts w:ascii="Times New Roman" w:hAnsi="Times New Roman" w:cs="Times New Roman"/>
          <w:i/>
          <w:iCs/>
        </w:rPr>
        <w:t>Front Public Health</w:t>
      </w:r>
      <w:r w:rsidRPr="008740AE">
        <w:rPr>
          <w:rFonts w:ascii="Times New Roman" w:hAnsi="Times New Roman" w:cs="Times New Roman"/>
        </w:rPr>
        <w:t>. 2022;9:782101. doi:10.3389/fpubh.2021.782101</w:t>
      </w:r>
    </w:p>
    <w:p w14:paraId="7D4D853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15.</w:t>
      </w:r>
      <w:r w:rsidRPr="008740AE">
        <w:rPr>
          <w:rFonts w:ascii="Times New Roman" w:hAnsi="Times New Roman" w:cs="Times New Roman"/>
        </w:rPr>
        <w:tab/>
        <w:t xml:space="preserve">Markevych I, Schoierer J, Hartig T, et al. Exploring pathways linking greenspace to health: Theoretical and methodological guidance. </w:t>
      </w:r>
      <w:r w:rsidRPr="008740AE">
        <w:rPr>
          <w:rFonts w:ascii="Times New Roman" w:hAnsi="Times New Roman" w:cs="Times New Roman"/>
          <w:i/>
          <w:iCs/>
        </w:rPr>
        <w:t>Environmental Research</w:t>
      </w:r>
      <w:r w:rsidRPr="008740AE">
        <w:rPr>
          <w:rFonts w:ascii="Times New Roman" w:hAnsi="Times New Roman" w:cs="Times New Roman"/>
        </w:rPr>
        <w:t>. 2017;158:301-317. doi:10.1016/j.envres.2017.06.028</w:t>
      </w:r>
    </w:p>
    <w:p w14:paraId="21FC1B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16.</w:t>
      </w:r>
      <w:r w:rsidRPr="008740AE">
        <w:rPr>
          <w:rFonts w:ascii="Times New Roman" w:hAnsi="Times New Roman" w:cs="Times New Roman"/>
        </w:rPr>
        <w:tab/>
        <w:t xml:space="preserve">Zhang R, Zhang CQ, Rhodes RE. The pathways linking objectively-measured greenspace exposure and mental health: A systematic review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2021;198:111233. doi:10.1016/j.envres.2021.111233</w:t>
      </w:r>
    </w:p>
    <w:p w14:paraId="5FBD573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17.</w:t>
      </w:r>
      <w:r w:rsidRPr="008740AE">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7DC8B83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18.</w:t>
      </w:r>
      <w:r w:rsidRPr="008740AE">
        <w:rPr>
          <w:rFonts w:ascii="Times New Roman" w:hAnsi="Times New Roman" w:cs="Times New Roman"/>
        </w:rPr>
        <w:tab/>
        <w:t xml:space="preserve">Barboza EP, Cirach M, Khomenko S, et al. Green space and mortality in European cities: a health impact assessment study. </w:t>
      </w:r>
      <w:r w:rsidRPr="008740AE">
        <w:rPr>
          <w:rFonts w:ascii="Times New Roman" w:hAnsi="Times New Roman" w:cs="Times New Roman"/>
          <w:i/>
          <w:iCs/>
        </w:rPr>
        <w:t>The Lancet Planetary Health</w:t>
      </w:r>
      <w:r w:rsidRPr="008740AE">
        <w:rPr>
          <w:rFonts w:ascii="Times New Roman" w:hAnsi="Times New Roman" w:cs="Times New Roman"/>
        </w:rPr>
        <w:t>. 2021;5(10):e718-e730. doi:10.1016/S2542-5196(21)00229-1</w:t>
      </w:r>
    </w:p>
    <w:p w14:paraId="185110B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19.</w:t>
      </w:r>
      <w:r w:rsidRPr="008740AE">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8740AE">
        <w:rPr>
          <w:rFonts w:ascii="Times New Roman" w:hAnsi="Times New Roman" w:cs="Times New Roman"/>
          <w:i/>
          <w:iCs/>
        </w:rPr>
        <w:t>Front Public Health</w:t>
      </w:r>
      <w:r w:rsidRPr="008740AE">
        <w:rPr>
          <w:rFonts w:ascii="Times New Roman" w:hAnsi="Times New Roman" w:cs="Times New Roman"/>
        </w:rPr>
        <w:t>. 2022;10:841936. doi:10.3389/fpubh.2022.841936</w:t>
      </w:r>
    </w:p>
    <w:p w14:paraId="78FC2A5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20.</w:t>
      </w:r>
      <w:r w:rsidRPr="008740AE">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8740AE">
        <w:rPr>
          <w:rFonts w:ascii="Times New Roman" w:hAnsi="Times New Roman" w:cs="Times New Roman"/>
          <w:i/>
          <w:iCs/>
        </w:rPr>
        <w:t>The Lancet</w:t>
      </w:r>
      <w:r w:rsidRPr="008740AE">
        <w:rPr>
          <w:rFonts w:ascii="Times New Roman" w:hAnsi="Times New Roman" w:cs="Times New Roman"/>
        </w:rPr>
        <w:t>. 2023;402(10419):2346-2394. doi:10.1016/S0140-6736(23)01859-7</w:t>
      </w:r>
    </w:p>
    <w:p w14:paraId="7CF1BD0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21.</w:t>
      </w:r>
      <w:r w:rsidRPr="008740AE">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0ED72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22.</w:t>
      </w:r>
      <w:r w:rsidRPr="008740AE">
        <w:rPr>
          <w:rFonts w:ascii="Times New Roman" w:hAnsi="Times New Roman" w:cs="Times New Roman"/>
        </w:rPr>
        <w:tab/>
        <w:t xml:space="preserve">Pekel JF, Cottam A, Gorelick N, Belward AS. High-resolution mapping of global surface water and its long-term changes. </w:t>
      </w:r>
      <w:r w:rsidRPr="008740AE">
        <w:rPr>
          <w:rFonts w:ascii="Times New Roman" w:hAnsi="Times New Roman" w:cs="Times New Roman"/>
          <w:i/>
          <w:iCs/>
        </w:rPr>
        <w:t>Nature</w:t>
      </w:r>
      <w:r w:rsidRPr="008740AE">
        <w:rPr>
          <w:rFonts w:ascii="Times New Roman" w:hAnsi="Times New Roman" w:cs="Times New Roman"/>
        </w:rPr>
        <w:t>. 2016;540(7633):418-422. doi:10.1038/nature20584</w:t>
      </w:r>
    </w:p>
    <w:p w14:paraId="104CE64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23.</w:t>
      </w:r>
      <w:r w:rsidRPr="008740AE">
        <w:rPr>
          <w:rFonts w:ascii="Times New Roman" w:hAnsi="Times New Roman" w:cs="Times New Roman"/>
        </w:rPr>
        <w:tab/>
        <w:t xml:space="preserve">Nieuwenhuijsen M, Gascon M, Martinez D, et al. Air Pollution, Noise, Blue Space, and Green Space and Premature Mortality in Barcelona: A Mega Cohort. </w:t>
      </w:r>
      <w:r w:rsidRPr="008740AE">
        <w:rPr>
          <w:rFonts w:ascii="Times New Roman" w:hAnsi="Times New Roman" w:cs="Times New Roman"/>
          <w:i/>
          <w:iCs/>
        </w:rPr>
        <w:t>IJERPH</w:t>
      </w:r>
      <w:r w:rsidRPr="008740AE">
        <w:rPr>
          <w:rFonts w:ascii="Times New Roman" w:hAnsi="Times New Roman" w:cs="Times New Roman"/>
        </w:rPr>
        <w:t>. 2018;15(11):2405. doi:10.3390/ijerph15112405</w:t>
      </w:r>
    </w:p>
    <w:p w14:paraId="712AB0E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24.</w:t>
      </w:r>
      <w:r w:rsidRPr="008740AE">
        <w:rPr>
          <w:rFonts w:ascii="Times New Roman" w:hAnsi="Times New Roman" w:cs="Times New Roman"/>
        </w:rPr>
        <w:tab/>
        <w:t xml:space="preserve">Crouse DL, Pinault L, Balram A, et al. Urban greenness and mortality in Canada’s largest cities: a national cohort study. </w:t>
      </w:r>
      <w:r w:rsidRPr="008740AE">
        <w:rPr>
          <w:rFonts w:ascii="Times New Roman" w:hAnsi="Times New Roman" w:cs="Times New Roman"/>
          <w:i/>
          <w:iCs/>
        </w:rPr>
        <w:t>The Lancet Planetary Health</w:t>
      </w:r>
      <w:r w:rsidRPr="008740AE">
        <w:rPr>
          <w:rFonts w:ascii="Times New Roman" w:hAnsi="Times New Roman" w:cs="Times New Roman"/>
        </w:rPr>
        <w:t>. 2017;1(7):e289-e297. doi:10.1016/S2542-5196(17)30118-3</w:t>
      </w:r>
    </w:p>
    <w:p w14:paraId="0DD1142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25.</w:t>
      </w:r>
      <w:r w:rsidRPr="008740AE">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8740AE">
        <w:rPr>
          <w:rFonts w:ascii="Times New Roman" w:hAnsi="Times New Roman" w:cs="Times New Roman"/>
          <w:i/>
          <w:iCs/>
        </w:rPr>
        <w:t>Environment International</w:t>
      </w:r>
      <w:r w:rsidRPr="008740AE">
        <w:rPr>
          <w:rFonts w:ascii="Times New Roman" w:hAnsi="Times New Roman" w:cs="Times New Roman"/>
        </w:rPr>
        <w:t>. 2019;125:430-436. doi:10.1016/j.envint.2019.01.075</w:t>
      </w:r>
    </w:p>
    <w:p w14:paraId="28FE5F8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26.</w:t>
      </w:r>
      <w:r w:rsidRPr="008740AE">
        <w:rPr>
          <w:rFonts w:ascii="Times New Roman" w:hAnsi="Times New Roman" w:cs="Times New Roman"/>
        </w:rPr>
        <w:tab/>
        <w:t xml:space="preserve">James P, Hart JE, Banay RF, Laden F. Exposure to Greenness and Mortality in a Nationwide Prospective Cohort Study of Women. </w:t>
      </w:r>
      <w:r w:rsidRPr="008740AE">
        <w:rPr>
          <w:rFonts w:ascii="Times New Roman" w:hAnsi="Times New Roman" w:cs="Times New Roman"/>
          <w:i/>
          <w:iCs/>
        </w:rPr>
        <w:t>Environ Health Perspect</w:t>
      </w:r>
      <w:r w:rsidRPr="008740AE">
        <w:rPr>
          <w:rFonts w:ascii="Times New Roman" w:hAnsi="Times New Roman" w:cs="Times New Roman"/>
        </w:rPr>
        <w:t>. 2016;124(9):1344-1352. doi:10.1289/ehp.1510363</w:t>
      </w:r>
    </w:p>
    <w:p w14:paraId="41A4801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27.</w:t>
      </w:r>
      <w:r w:rsidRPr="008740AE">
        <w:rPr>
          <w:rFonts w:ascii="Times New Roman" w:hAnsi="Times New Roman" w:cs="Times New Roman"/>
        </w:rPr>
        <w:tab/>
        <w:t xml:space="preserve">Wilker EH, Wu CD, McNeely E, et al. Green space and mortality following ischemic stroke. </w:t>
      </w:r>
      <w:r w:rsidRPr="008740AE">
        <w:rPr>
          <w:rFonts w:ascii="Times New Roman" w:hAnsi="Times New Roman" w:cs="Times New Roman"/>
          <w:i/>
          <w:iCs/>
        </w:rPr>
        <w:t>Environmental Research</w:t>
      </w:r>
      <w:r w:rsidRPr="008740AE">
        <w:rPr>
          <w:rFonts w:ascii="Times New Roman" w:hAnsi="Times New Roman" w:cs="Times New Roman"/>
        </w:rPr>
        <w:t>. 2014;133:42-48. doi:10.1016/j.envres.2014.05.005</w:t>
      </w:r>
    </w:p>
    <w:p w14:paraId="5ED299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28.</w:t>
      </w:r>
      <w:r w:rsidRPr="008740AE">
        <w:rPr>
          <w:rFonts w:ascii="Times New Roman" w:hAnsi="Times New Roman" w:cs="Times New Roman"/>
        </w:rPr>
        <w:tab/>
        <w:t xml:space="preserve">Villeneuve PJ, Jerrett M, G. Su J, et al. A cohort study relating urban green space with mortality in Ontario, Canada. </w:t>
      </w:r>
      <w:r w:rsidRPr="008740AE">
        <w:rPr>
          <w:rFonts w:ascii="Times New Roman" w:hAnsi="Times New Roman" w:cs="Times New Roman"/>
          <w:i/>
          <w:iCs/>
        </w:rPr>
        <w:t>Environmental Research</w:t>
      </w:r>
      <w:r w:rsidRPr="008740AE">
        <w:rPr>
          <w:rFonts w:ascii="Times New Roman" w:hAnsi="Times New Roman" w:cs="Times New Roman"/>
        </w:rPr>
        <w:t>. 2012;115:51-58. doi:10.1016/j.envres.2012.03.003</w:t>
      </w:r>
    </w:p>
    <w:p w14:paraId="506A82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29.</w:t>
      </w:r>
      <w:r w:rsidRPr="008740AE">
        <w:rPr>
          <w:rFonts w:ascii="Times New Roman" w:hAnsi="Times New Roman" w:cs="Times New Roman"/>
        </w:rPr>
        <w:tab/>
        <w:t xml:space="preserve">Ji JS, Zhu A, Bai C, et al. Residential greenness and mortality in oldest-old women and men in China: a longitudinal cohort study. </w:t>
      </w:r>
      <w:r w:rsidRPr="008740AE">
        <w:rPr>
          <w:rFonts w:ascii="Times New Roman" w:hAnsi="Times New Roman" w:cs="Times New Roman"/>
          <w:i/>
          <w:iCs/>
        </w:rPr>
        <w:t>The Lancet Planetary Health</w:t>
      </w:r>
      <w:r w:rsidRPr="008740AE">
        <w:rPr>
          <w:rFonts w:ascii="Times New Roman" w:hAnsi="Times New Roman" w:cs="Times New Roman"/>
        </w:rPr>
        <w:t>. 2019;3(1):e17-e25. doi:10.1016/S2542-5196(18)30264-X</w:t>
      </w:r>
    </w:p>
    <w:p w14:paraId="211CA76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30.</w:t>
      </w:r>
      <w:r w:rsidRPr="008740AE">
        <w:rPr>
          <w:rFonts w:ascii="Times New Roman" w:hAnsi="Times New Roman" w:cs="Times New Roman"/>
        </w:rPr>
        <w:tab/>
        <w:t xml:space="preserve">Orioli R, Antonucci C, Scortichini M, et al. Exposure to Residential Greenness as a Predictor of Cause-Specific Mortality and Stroke Incidence in the Rome Longitudinal Study. </w:t>
      </w:r>
      <w:r w:rsidRPr="008740AE">
        <w:rPr>
          <w:rFonts w:ascii="Times New Roman" w:hAnsi="Times New Roman" w:cs="Times New Roman"/>
          <w:i/>
          <w:iCs/>
        </w:rPr>
        <w:t>Environ Health Perspect</w:t>
      </w:r>
      <w:r w:rsidRPr="008740AE">
        <w:rPr>
          <w:rFonts w:ascii="Times New Roman" w:hAnsi="Times New Roman" w:cs="Times New Roman"/>
        </w:rPr>
        <w:t>. 2019;127(2):027002. doi:10.1289/EHP2854</w:t>
      </w:r>
    </w:p>
    <w:p w14:paraId="634E60B9"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31.</w:t>
      </w:r>
      <w:r w:rsidRPr="008740AE">
        <w:rPr>
          <w:rFonts w:ascii="Times New Roman" w:hAnsi="Times New Roman" w:cs="Times New Roman"/>
        </w:rPr>
        <w:tab/>
        <w:t xml:space="preserve">Vienneau D, De Hoogh K, Faeh D, Kaufmann M, Wunderli JM, Röösli M. More than clean air and tranquillity: Residential green is independently associated with decreasing mortality. </w:t>
      </w:r>
      <w:r w:rsidRPr="008740AE">
        <w:rPr>
          <w:rFonts w:ascii="Times New Roman" w:hAnsi="Times New Roman" w:cs="Times New Roman"/>
          <w:i/>
          <w:iCs/>
        </w:rPr>
        <w:t>Environment International</w:t>
      </w:r>
      <w:r w:rsidRPr="008740AE">
        <w:rPr>
          <w:rFonts w:ascii="Times New Roman" w:hAnsi="Times New Roman" w:cs="Times New Roman"/>
        </w:rPr>
        <w:t>. 2017;108:176-184. doi:10.1016/j.envint.2017.08.012</w:t>
      </w:r>
    </w:p>
    <w:p w14:paraId="50E1784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32.</w:t>
      </w:r>
      <w:r w:rsidRPr="008740AE">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8740AE">
        <w:rPr>
          <w:rFonts w:ascii="Times New Roman" w:hAnsi="Times New Roman" w:cs="Times New Roman"/>
          <w:i/>
          <w:iCs/>
        </w:rPr>
        <w:t>Environmental Research</w:t>
      </w:r>
      <w:r w:rsidRPr="008740AE">
        <w:rPr>
          <w:rFonts w:ascii="Times New Roman" w:hAnsi="Times New Roman" w:cs="Times New Roman"/>
        </w:rPr>
        <w:t>. 2024;241:117610. doi:10.1016/j.envres.2023.117610</w:t>
      </w:r>
    </w:p>
    <w:p w14:paraId="74D09BF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33.</w:t>
      </w:r>
      <w:r w:rsidRPr="008740AE">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8740AE">
        <w:rPr>
          <w:rFonts w:ascii="Times New Roman" w:hAnsi="Times New Roman" w:cs="Times New Roman"/>
          <w:i/>
          <w:iCs/>
        </w:rPr>
        <w:t>Environment International</w:t>
      </w:r>
      <w:r w:rsidRPr="008740AE">
        <w:rPr>
          <w:rFonts w:ascii="Times New Roman" w:hAnsi="Times New Roman" w:cs="Times New Roman"/>
        </w:rPr>
        <w:t>. 2023;178:108050. doi:10.1016/j.envint.2023.108050</w:t>
      </w:r>
    </w:p>
    <w:p w14:paraId="01FCB1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34.</w:t>
      </w:r>
      <w:r w:rsidRPr="008740AE">
        <w:rPr>
          <w:rFonts w:ascii="Times New Roman" w:hAnsi="Times New Roman" w:cs="Times New Roman"/>
        </w:rPr>
        <w:tab/>
        <w:t>Global Burden of Disease Collaborative Network. Global Burden of Disease Study 2019 (GBD 2019) Reference Life Table. Published online 2021. doi:10.6069/1D4Y-YQ37</w:t>
      </w:r>
    </w:p>
    <w:p w14:paraId="5637C91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35.</w:t>
      </w:r>
      <w:r w:rsidRPr="008740AE">
        <w:rPr>
          <w:rFonts w:ascii="Times New Roman" w:hAnsi="Times New Roman" w:cs="Times New Roman"/>
        </w:rPr>
        <w:tab/>
        <w:t>WorldPop. Population Counts 2020 UN-Adjusted Constrained 1 Available from: www.worldpop.org/doi/10.5258/SOTON/WP00660.</w:t>
      </w:r>
    </w:p>
    <w:p w14:paraId="352AD33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36.</w:t>
      </w:r>
      <w:r w:rsidRPr="008740AE">
        <w:rPr>
          <w:rFonts w:ascii="Times New Roman" w:hAnsi="Times New Roman" w:cs="Times New Roman"/>
        </w:rPr>
        <w:tab/>
        <w:t>United Nations Statistics Division. Standard Country or Area Codes for Statistical Use (M49). https://unstats.un.org/unsd/methodology/m49</w:t>
      </w:r>
    </w:p>
    <w:p w14:paraId="46F513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37.</w:t>
      </w:r>
      <w:r w:rsidRPr="008740AE">
        <w:rPr>
          <w:rFonts w:ascii="Times New Roman" w:hAnsi="Times New Roman" w:cs="Times New Roman"/>
        </w:rPr>
        <w:tab/>
        <w:t xml:space="preserve">Beck HE, Zimmermann NE, McVicar TR, Vergopolan N, Berg A, Wood EF. Present and future Köppen-Geiger climate classification maps at 1-km resolution. </w:t>
      </w:r>
      <w:r w:rsidRPr="008740AE">
        <w:rPr>
          <w:rFonts w:ascii="Times New Roman" w:hAnsi="Times New Roman" w:cs="Times New Roman"/>
          <w:i/>
          <w:iCs/>
        </w:rPr>
        <w:t>Scientific Data</w:t>
      </w:r>
      <w:r w:rsidRPr="008740AE">
        <w:rPr>
          <w:rFonts w:ascii="Times New Roman" w:hAnsi="Times New Roman" w:cs="Times New Roman"/>
        </w:rPr>
        <w:t>. 2018;5:180214. doi:10.1038/sdata.2018.214</w:t>
      </w:r>
    </w:p>
    <w:p w14:paraId="4F46C11B" w14:textId="33A20A49" w:rsidR="003057CF" w:rsidRPr="00E150CA" w:rsidRDefault="008740AE" w:rsidP="00B37854">
      <w:r>
        <w:fldChar w:fldCharType="end"/>
      </w:r>
    </w:p>
    <w:sectPr w:rsidR="003057CF" w:rsidRPr="00E150CA" w:rsidSect="007A638C">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9AA42" w14:textId="77777777" w:rsidR="00644B14" w:rsidRDefault="00644B14" w:rsidP="00C814B5">
      <w:r>
        <w:separator/>
      </w:r>
    </w:p>
  </w:endnote>
  <w:endnote w:type="continuationSeparator" w:id="0">
    <w:p w14:paraId="54DC85E1" w14:textId="77777777" w:rsidR="00644B14" w:rsidRDefault="00644B14"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FAAE4" w14:textId="77777777" w:rsidR="00644B14" w:rsidRDefault="00644B14" w:rsidP="00C814B5">
      <w:r>
        <w:separator/>
      </w:r>
    </w:p>
  </w:footnote>
  <w:footnote w:type="continuationSeparator" w:id="0">
    <w:p w14:paraId="473EAFC2" w14:textId="77777777" w:rsidR="00644B14" w:rsidRDefault="00644B14"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3044"/>
    <w:rsid w:val="00105A15"/>
    <w:rsid w:val="00107C0A"/>
    <w:rsid w:val="00107F48"/>
    <w:rsid w:val="001135F2"/>
    <w:rsid w:val="00116098"/>
    <w:rsid w:val="00120B9A"/>
    <w:rsid w:val="0012232D"/>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516"/>
    <w:rsid w:val="00165667"/>
    <w:rsid w:val="00165BFB"/>
    <w:rsid w:val="00167925"/>
    <w:rsid w:val="00170E9C"/>
    <w:rsid w:val="00171935"/>
    <w:rsid w:val="0017376A"/>
    <w:rsid w:val="00173BD9"/>
    <w:rsid w:val="00176521"/>
    <w:rsid w:val="00180E9E"/>
    <w:rsid w:val="001818F3"/>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5440"/>
    <w:rsid w:val="00275B6E"/>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F7C"/>
    <w:rsid w:val="003C3846"/>
    <w:rsid w:val="003C57E4"/>
    <w:rsid w:val="003C7B28"/>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2029F"/>
    <w:rsid w:val="00620701"/>
    <w:rsid w:val="0062156B"/>
    <w:rsid w:val="006222BE"/>
    <w:rsid w:val="00626371"/>
    <w:rsid w:val="00626F66"/>
    <w:rsid w:val="006279CF"/>
    <w:rsid w:val="00630632"/>
    <w:rsid w:val="00632344"/>
    <w:rsid w:val="00632B39"/>
    <w:rsid w:val="006422ED"/>
    <w:rsid w:val="00643A8D"/>
    <w:rsid w:val="00644B14"/>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2621"/>
    <w:rsid w:val="006A4AC4"/>
    <w:rsid w:val="006A54AA"/>
    <w:rsid w:val="006A7E0D"/>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83005"/>
    <w:rsid w:val="00B83171"/>
    <w:rsid w:val="00B8324E"/>
    <w:rsid w:val="00B86455"/>
    <w:rsid w:val="00B86E60"/>
    <w:rsid w:val="00B874CA"/>
    <w:rsid w:val="00B92EF3"/>
    <w:rsid w:val="00B93E7F"/>
    <w:rsid w:val="00B96663"/>
    <w:rsid w:val="00BA0784"/>
    <w:rsid w:val="00BA124C"/>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5B8E"/>
    <w:rsid w:val="00C662A0"/>
    <w:rsid w:val="00C66916"/>
    <w:rsid w:val="00C73599"/>
    <w:rsid w:val="00C7530B"/>
    <w:rsid w:val="00C802AF"/>
    <w:rsid w:val="00C814B5"/>
    <w:rsid w:val="00C82F36"/>
    <w:rsid w:val="00C83ABA"/>
    <w:rsid w:val="00C90142"/>
    <w:rsid w:val="00C91C00"/>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50FF"/>
    <w:rsid w:val="00D36FAE"/>
    <w:rsid w:val="00D37869"/>
    <w:rsid w:val="00D3799D"/>
    <w:rsid w:val="00D47782"/>
    <w:rsid w:val="00D50D3C"/>
    <w:rsid w:val="00D51280"/>
    <w:rsid w:val="00D51E22"/>
    <w:rsid w:val="00D527BF"/>
    <w:rsid w:val="00D540D0"/>
    <w:rsid w:val="00D56F1F"/>
    <w:rsid w:val="00D57F4C"/>
    <w:rsid w:val="00D60595"/>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D1D"/>
    <w:rsid w:val="00DD0531"/>
    <w:rsid w:val="00DD06C6"/>
    <w:rsid w:val="00DD0A0D"/>
    <w:rsid w:val="00DD1521"/>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38D2"/>
    <w:rsid w:val="00EC4809"/>
    <w:rsid w:val="00EC6CB2"/>
    <w:rsid w:val="00EC78C9"/>
    <w:rsid w:val="00ED067B"/>
    <w:rsid w:val="00ED2483"/>
    <w:rsid w:val="00ED31F3"/>
    <w:rsid w:val="00ED662B"/>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18</Pages>
  <Words>23709</Words>
  <Characters>135142</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59</cp:revision>
  <cp:lastPrinted>2025-02-18T18:29:00Z</cp:lastPrinted>
  <dcterms:created xsi:type="dcterms:W3CDTF">2025-02-18T18:29:00Z</dcterms:created>
  <dcterms:modified xsi:type="dcterms:W3CDTF">2025-04-15T13:26:00Z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id="j1vQgScm"/&gt;&lt;style id="http://www.zotero.org/styles/american-medical-association" hasBibliography="1" bibliographyStyleHasBeenSet="1"/&gt;&lt;prefs&gt;&lt;pref name="fieldType" value="Field"/&gt;&lt;/prefs&gt;&lt;/data&gt;</vt:lpwstr>
  </property>
</Properties>
</file>