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58F92" w14:textId="631BBE7C" w:rsidR="00551D54" w:rsidRPr="00E150CA" w:rsidRDefault="00551D54" w:rsidP="00551D54">
      <w:pPr>
        <w:rPr>
          <w:b/>
          <w:bCs/>
        </w:rPr>
      </w:pPr>
      <w:r w:rsidRPr="00E150CA">
        <w:rPr>
          <w:b/>
          <w:bCs/>
        </w:rPr>
        <w:t>Title</w:t>
      </w:r>
    </w:p>
    <w:p w14:paraId="31B6B276" w14:textId="1B9A8BFF" w:rsidR="00C52434" w:rsidRPr="00E150CA" w:rsidRDefault="00107F48" w:rsidP="00C52434">
      <w:r w:rsidRPr="00E150CA">
        <w:t xml:space="preserve">A </w:t>
      </w:r>
      <w:del w:id="0" w:author="Martin, Greta Katherine" w:date="2025-04-02T15:20:00Z" w16du:dateUtc="2025-04-02T19:20:00Z">
        <w:r w:rsidRPr="00E150CA" w:rsidDel="00B53F41">
          <w:delText xml:space="preserve">quantitative </w:delText>
        </w:r>
      </w:del>
      <w:r w:rsidRPr="00E150CA">
        <w:t>health impact assessment</w:t>
      </w:r>
      <w:r w:rsidR="00C52434" w:rsidRPr="00E150CA">
        <w:t xml:space="preserve"> </w:t>
      </w:r>
      <w:r w:rsidRPr="00E150CA">
        <w:t xml:space="preserve">of </w:t>
      </w:r>
      <w:ins w:id="1" w:author="Martin, Greta Katherine" w:date="2025-04-02T15:20:00Z" w16du:dateUtc="2025-04-02T19:20:00Z">
        <w:r w:rsidR="00B53F41">
          <w:t xml:space="preserve">changes in </w:t>
        </w:r>
      </w:ins>
      <w:ins w:id="2" w:author="Martin, Greta Katherine" w:date="2025-04-02T15:21:00Z" w16du:dateUtc="2025-04-02T19:21:00Z">
        <w:r w:rsidR="00B53F41">
          <w:t xml:space="preserve">NDVI </w:t>
        </w:r>
      </w:ins>
      <w:del w:id="3" w:author="Martin, Greta Katherine" w:date="2025-04-02T15:21:00Z" w16du:dateUtc="2025-04-02T19:21:00Z">
        <w:r w:rsidRPr="00E150CA" w:rsidDel="00B53F41">
          <w:delText>urban greenspace and</w:delText>
        </w:r>
      </w:del>
      <w:ins w:id="4" w:author="Martin, Greta Katherine" w:date="2025-04-02T15:21:00Z" w16du:dateUtc="2025-04-02T19:21:00Z">
        <w:r w:rsidR="00B53F41">
          <w:t>on</w:t>
        </w:r>
      </w:ins>
      <w:r w:rsidRPr="00E150CA">
        <w:t xml:space="preserve"> all-cause mortality </w:t>
      </w:r>
      <w:r w:rsidR="00C52434" w:rsidRPr="00E150CA">
        <w:t>across 1,04</w:t>
      </w:r>
      <w:r w:rsidR="004A13B2">
        <w:t>1</w:t>
      </w:r>
      <w:r w:rsidR="00C52434" w:rsidRPr="00E150CA">
        <w:t xml:space="preserve"> global cities</w:t>
      </w:r>
    </w:p>
    <w:p w14:paraId="7753AB88" w14:textId="3E3E1C1D" w:rsidR="00FA2EC9" w:rsidRPr="00E150CA" w:rsidRDefault="00FA2EC9" w:rsidP="00551D54"/>
    <w:p w14:paraId="4D404FBB" w14:textId="18E63531" w:rsidR="00551D54" w:rsidRPr="00E150CA" w:rsidRDefault="00551D54" w:rsidP="00551D54">
      <w:pPr>
        <w:rPr>
          <w:b/>
          <w:bCs/>
        </w:rPr>
      </w:pPr>
      <w:r w:rsidRPr="00E150CA">
        <w:rPr>
          <w:b/>
          <w:bCs/>
        </w:rPr>
        <w:t>Authors</w:t>
      </w:r>
    </w:p>
    <w:p w14:paraId="1707BEE0" w14:textId="5B9EF3A6" w:rsidR="00420610" w:rsidRPr="00E150CA" w:rsidRDefault="00420610" w:rsidP="00420610">
      <w:pPr>
        <w:rPr>
          <w:color w:val="000000" w:themeColor="text1"/>
          <w:vertAlign w:val="superscript"/>
        </w:rPr>
      </w:pPr>
      <w:r w:rsidRPr="00E150CA">
        <w:rPr>
          <w:color w:val="000000" w:themeColor="text1"/>
        </w:rPr>
        <w:t>Greta K. Martin</w:t>
      </w:r>
      <w:r w:rsidRPr="00E150CA">
        <w:rPr>
          <w:color w:val="000000" w:themeColor="text1"/>
          <w:vertAlign w:val="superscript"/>
        </w:rPr>
        <w:t>1</w:t>
      </w:r>
      <w:r w:rsidRPr="00E150CA">
        <w:rPr>
          <w:color w:val="000000" w:themeColor="text1"/>
        </w:rPr>
        <w:t xml:space="preserve">, </w:t>
      </w:r>
      <w:r w:rsidR="001C6CE6" w:rsidRPr="00E150CA">
        <w:rPr>
          <w:color w:val="000000" w:themeColor="text1"/>
        </w:rPr>
        <w:t>Jennifer D. Stowell</w:t>
      </w:r>
      <w:r w:rsidR="001C6CE6" w:rsidRPr="00E150CA">
        <w:rPr>
          <w:color w:val="000000" w:themeColor="text1"/>
          <w:vertAlign w:val="superscript"/>
        </w:rPr>
        <w:t>2</w:t>
      </w:r>
      <w:r w:rsidR="001C6CE6" w:rsidRPr="00E150CA">
        <w:rPr>
          <w:color w:val="000000" w:themeColor="text1"/>
        </w:rPr>
        <w:t xml:space="preserve">, </w:t>
      </w:r>
      <w:r w:rsidRPr="00E150CA">
        <w:rPr>
          <w:color w:val="000000" w:themeColor="text1"/>
        </w:rPr>
        <w:t>Patrick L. Kinney</w:t>
      </w:r>
      <w:r w:rsidRPr="00E150CA">
        <w:rPr>
          <w:color w:val="000000" w:themeColor="text1"/>
          <w:vertAlign w:val="superscript"/>
        </w:rPr>
        <w:t>2</w:t>
      </w:r>
      <w:r w:rsidRPr="00E150CA">
        <w:rPr>
          <w:color w:val="000000" w:themeColor="text1"/>
        </w:rPr>
        <w:t>, Susan C. Anenberg</w:t>
      </w:r>
      <w:r w:rsidRPr="00E150CA">
        <w:rPr>
          <w:color w:val="000000" w:themeColor="text1"/>
          <w:vertAlign w:val="superscript"/>
        </w:rPr>
        <w:t>1</w:t>
      </w:r>
      <w:r w:rsidR="00686C7C">
        <w:rPr>
          <w:color w:val="000000" w:themeColor="text1"/>
          <w:vertAlign w:val="superscript"/>
        </w:rPr>
        <w:t>*</w:t>
      </w:r>
    </w:p>
    <w:p w14:paraId="1F324D7A" w14:textId="241A43E8" w:rsidR="00420610" w:rsidRPr="00E150CA" w:rsidRDefault="00420610" w:rsidP="00420610">
      <w:pPr>
        <w:rPr>
          <w:color w:val="000000" w:themeColor="text1"/>
        </w:rPr>
      </w:pPr>
      <w:r w:rsidRPr="00E150CA">
        <w:rPr>
          <w:color w:val="000000" w:themeColor="text1"/>
          <w:vertAlign w:val="superscript"/>
        </w:rPr>
        <w:t>1</w:t>
      </w:r>
      <w:r w:rsidRPr="00E150CA">
        <w:rPr>
          <w:color w:val="000000" w:themeColor="text1"/>
        </w:rPr>
        <w:t>The George Washington University Milken Institute of Public Health, Washington, DC</w:t>
      </w:r>
    </w:p>
    <w:p w14:paraId="19BFF8F5" w14:textId="60B79632" w:rsidR="00420610" w:rsidRPr="00E150CA" w:rsidRDefault="00420610" w:rsidP="00420610">
      <w:pPr>
        <w:rPr>
          <w:color w:val="000000" w:themeColor="text1"/>
        </w:rPr>
      </w:pPr>
      <w:r w:rsidRPr="00E150CA">
        <w:rPr>
          <w:color w:val="000000" w:themeColor="text1"/>
          <w:vertAlign w:val="superscript"/>
        </w:rPr>
        <w:t>2</w:t>
      </w:r>
      <w:r w:rsidRPr="00E150CA">
        <w:rPr>
          <w:color w:val="000000" w:themeColor="text1"/>
        </w:rPr>
        <w:t>Boston University School of Public Health, Boston, MA</w:t>
      </w:r>
    </w:p>
    <w:p w14:paraId="0151347F" w14:textId="7E09E25D" w:rsidR="00FA2EC9" w:rsidRDefault="00FA2EC9" w:rsidP="00551D54"/>
    <w:p w14:paraId="66FF4854" w14:textId="33190FDA" w:rsidR="00686C7C" w:rsidRPr="004948EA" w:rsidRDefault="00686C7C" w:rsidP="00686C7C">
      <w:r w:rsidRPr="004948EA">
        <w:t xml:space="preserve">*Corresponding author: Susan Anenberg, 950 New Hampshire Ave NW, Washington DC 20015, </w:t>
      </w:r>
      <w:hyperlink r:id="rId8" w:history="1">
        <w:r w:rsidRPr="004948EA">
          <w:rPr>
            <w:rStyle w:val="Hyperlink"/>
          </w:rPr>
          <w:t>sanenberg@gwu.edu</w:t>
        </w:r>
      </w:hyperlink>
    </w:p>
    <w:p w14:paraId="622C6B9B" w14:textId="6381E287" w:rsidR="00686C7C" w:rsidRPr="00E150CA" w:rsidRDefault="00686C7C" w:rsidP="00551D54"/>
    <w:p w14:paraId="1D3C241D" w14:textId="05C53A53" w:rsidR="00551D54" w:rsidRPr="00E150CA" w:rsidRDefault="00551D54" w:rsidP="00551D54">
      <w:pPr>
        <w:rPr>
          <w:b/>
          <w:bCs/>
        </w:rPr>
      </w:pPr>
      <w:r w:rsidRPr="00E150CA">
        <w:rPr>
          <w:b/>
          <w:bCs/>
        </w:rPr>
        <w:t>Keywords</w:t>
      </w:r>
    </w:p>
    <w:p w14:paraId="73C38941" w14:textId="1789FA26" w:rsidR="00DA7A83" w:rsidRPr="00E150CA" w:rsidRDefault="00DA7A83" w:rsidP="00551D54">
      <w:r w:rsidRPr="00E150CA">
        <w:t>Health impact assessment, greenspace, Normalized Difference Vegetation Index, NDVI, urban nature</w:t>
      </w:r>
    </w:p>
    <w:p w14:paraId="708DDE7F" w14:textId="234E2F31" w:rsidR="00FA2EC9" w:rsidRPr="00E150CA" w:rsidRDefault="00FA2EC9" w:rsidP="00551D54"/>
    <w:p w14:paraId="7D60FC6A" w14:textId="2E0ABA1C" w:rsidR="00F73B7D" w:rsidRDefault="00551D54" w:rsidP="00551D54">
      <w:r w:rsidRPr="00E150CA">
        <w:rPr>
          <w:b/>
          <w:bCs/>
        </w:rPr>
        <w:t>Abstract</w:t>
      </w:r>
      <w:r w:rsidR="00B8324E">
        <w:rPr>
          <w:b/>
          <w:bCs/>
        </w:rPr>
        <w:t xml:space="preserve"> </w:t>
      </w:r>
    </w:p>
    <w:p w14:paraId="68C00227" w14:textId="616B192B" w:rsidR="00F73B7D" w:rsidRPr="008740AE" w:rsidRDefault="00E319B6" w:rsidP="00551D54">
      <w:pPr>
        <w:rPr>
          <w:color w:val="000000" w:themeColor="text1"/>
          <w:rPrChange w:id="5" w:author="Martin, Greta Katherine" w:date="2025-04-08T20:07:00Z" w16du:dateUtc="2025-04-09T00:07:00Z">
            <w:rPr/>
          </w:rPrChange>
        </w:rPr>
      </w:pPr>
      <w:r>
        <w:t>Urban greenspaces</w:t>
      </w:r>
      <w:r w:rsidR="00CB5E40">
        <w:t xml:space="preserve"> </w:t>
      </w:r>
      <w:r>
        <w:t xml:space="preserve">are associated with improved health and climate resiliency. </w:t>
      </w:r>
      <w:r w:rsidR="00CB5E40">
        <w:t>Large scale h</w:t>
      </w:r>
      <w:r>
        <w:t xml:space="preserve">ealth impact assessments of urban greenspace and mortality have been limited to American and European cities. </w:t>
      </w:r>
      <w:r w:rsidR="00CB5E40">
        <w:t>We</w:t>
      </w:r>
      <w:r>
        <w:t xml:space="preserve"> estimate</w:t>
      </w:r>
      <w:r w:rsidR="00CD7109">
        <w:t>d</w:t>
      </w:r>
      <w:r>
        <w:t xml:space="preserve"> changes in mortality associated with observed </w:t>
      </w:r>
      <w:r w:rsidR="00CB5E40">
        <w:t xml:space="preserve">differences </w:t>
      </w:r>
      <w:r>
        <w:t>in population-weighted greenest</w:t>
      </w:r>
      <w:r w:rsidR="000011F2">
        <w:t xml:space="preserve"> </w:t>
      </w:r>
      <w:r>
        <w:t>season normalized difference vegetation index (NDVI) between 2014-2018 and 2019-2023 across 1,041 global cities representing 174 countries. We use</w:t>
      </w:r>
      <w:r w:rsidR="00CD7109">
        <w:t>d</w:t>
      </w:r>
      <w:r>
        <w:t xml:space="preserve"> publicly available high-resolution satellite</w:t>
      </w:r>
      <w:r w:rsidR="00671DB8">
        <w:t>-</w:t>
      </w:r>
      <w:r>
        <w:t>derive</w:t>
      </w:r>
      <w:r w:rsidR="00671DB8">
        <w:t>d</w:t>
      </w:r>
      <w:r>
        <w:t xml:space="preserve"> estimates of NDVI and population</w:t>
      </w:r>
      <w:r w:rsidR="00671DB8">
        <w:t>,</w:t>
      </w:r>
      <w:r>
        <w:t xml:space="preserve"> baseline disease rates from the Global Burden of Disease study</w:t>
      </w:r>
      <w:r w:rsidR="00671DB8">
        <w:t>,</w:t>
      </w:r>
      <w:r>
        <w:t xml:space="preserve"> and a</w:t>
      </w:r>
      <w:r w:rsidR="00671DB8">
        <w:t xml:space="preserve"> hazard ratio of the association between NDVI and all-cause mortality </w:t>
      </w:r>
      <w:r>
        <w:t>from a</w:t>
      </w:r>
      <w:r w:rsidR="0075549E">
        <w:t>n epidemiological</w:t>
      </w:r>
      <w:r>
        <w:t xml:space="preserve"> meta-analysis. </w:t>
      </w:r>
      <w:r w:rsidR="003708FF">
        <w:t xml:space="preserve">We found </w:t>
      </w:r>
      <w:r w:rsidR="00B83171">
        <w:t>that u</w:t>
      </w:r>
      <w:r w:rsidR="003708FF">
        <w:t>rban</w:t>
      </w:r>
      <w:r w:rsidR="0001515D">
        <w:t xml:space="preserve"> greenspace varies substantially</w:t>
      </w:r>
      <w:r w:rsidR="003708FF">
        <w:t xml:space="preserve"> across cities</w:t>
      </w:r>
      <w:r w:rsidR="0001515D">
        <w:t xml:space="preserve"> </w:t>
      </w:r>
      <w:r w:rsidR="003708FF">
        <w:t>(</w:t>
      </w:r>
      <w:r w:rsidR="00BE3370">
        <w:t xml:space="preserve">NDVI </w:t>
      </w:r>
      <w:r w:rsidR="003708FF">
        <w:t xml:space="preserve">mean: 0.270, range: 0.072, 0.580) and </w:t>
      </w:r>
      <w:r w:rsidR="0001515D">
        <w:t xml:space="preserve">by climate </w:t>
      </w:r>
      <w:r w:rsidR="00B83171">
        <w:t xml:space="preserve">classification </w:t>
      </w:r>
      <w:r w:rsidR="0001515D">
        <w:t>and geographic region.</w:t>
      </w:r>
      <w:r w:rsidR="00E144F5">
        <w:t xml:space="preserve"> </w:t>
      </w:r>
      <w:r w:rsidR="0001515D">
        <w:t>D</w:t>
      </w:r>
      <w:r w:rsidR="00E144F5">
        <w:t>espite modest global</w:t>
      </w:r>
      <w:r w:rsidR="00B83171">
        <w:t xml:space="preserve"> average</w:t>
      </w:r>
      <w:r w:rsidR="00E144F5">
        <w:t xml:space="preserve"> changes</w:t>
      </w:r>
      <w:r w:rsidR="003708FF">
        <w:t xml:space="preserve"> in NDVI from 2014-2018 to 2019-2023</w:t>
      </w:r>
      <w:r w:rsidR="00E144F5">
        <w:t xml:space="preserve">, </w:t>
      </w:r>
      <w:r w:rsidR="00C1576E">
        <w:t>NDVI</w:t>
      </w:r>
      <w:r w:rsidR="00E144F5">
        <w:t xml:space="preserve"> has changed by o</w:t>
      </w:r>
      <w:r w:rsidR="003A005E">
        <w:t>ver +/-</w:t>
      </w:r>
      <w:r w:rsidR="00E144F5">
        <w:t xml:space="preserve">20% in individual cities. </w:t>
      </w:r>
      <w:r w:rsidR="00BB7230">
        <w:t>Median</w:t>
      </w:r>
      <w:r w:rsidR="00E2427E">
        <w:t xml:space="preserve"> </w:t>
      </w:r>
      <w:r w:rsidR="00555E05">
        <w:t>regional</w:t>
      </w:r>
      <w:r w:rsidR="00E2427E">
        <w:t xml:space="preserve"> c</w:t>
      </w:r>
      <w:r w:rsidR="003708FF">
        <w:t>hanges were largest in South-eastern Asia (-0.022), Sub-Saharan Africa (-0.010) and Eastern Asia (+0.014)</w:t>
      </w:r>
      <w:r w:rsidR="00E2427E">
        <w:t xml:space="preserve"> and most stable in arid climate</w:t>
      </w:r>
      <w:r w:rsidR="00555E05">
        <w:t xml:space="preserve">s </w:t>
      </w:r>
      <w:r w:rsidR="00E2427E">
        <w:t>(&lt;0.000)</w:t>
      </w:r>
      <w:r w:rsidR="003708FF">
        <w:t xml:space="preserve">. </w:t>
      </w:r>
      <w:r w:rsidR="0001515D">
        <w:t xml:space="preserve">These changes </w:t>
      </w:r>
      <w:r w:rsidR="003708FF">
        <w:t>were associated with</w:t>
      </w:r>
      <w:r w:rsidR="0001515D">
        <w:t xml:space="preserve"> a global </w:t>
      </w:r>
      <w:r w:rsidR="00A62AD8">
        <w:t>median</w:t>
      </w:r>
      <w:r w:rsidR="0001515D">
        <w:t xml:space="preserve"> of </w:t>
      </w:r>
      <w:r w:rsidR="007727CC">
        <w:t>0.29</w:t>
      </w:r>
      <w:r w:rsidR="0001515D">
        <w:t xml:space="preserve"> additional </w:t>
      </w:r>
      <w:r w:rsidR="00C66916">
        <w:t xml:space="preserve">annual </w:t>
      </w:r>
      <w:r w:rsidR="0001515D">
        <w:t>deaths</w:t>
      </w:r>
      <w:r w:rsidR="00C66916">
        <w:t xml:space="preserve"> per 100,000 </w:t>
      </w:r>
      <w:r w:rsidR="000B7BE0">
        <w:t xml:space="preserve">in </w:t>
      </w:r>
      <w:r w:rsidR="00264F6A">
        <w:t>the 2020 population</w:t>
      </w:r>
      <w:r w:rsidR="0001515D">
        <w:t xml:space="preserve">, ranging from </w:t>
      </w:r>
      <w:r w:rsidR="007727CC">
        <w:t>24.44</w:t>
      </w:r>
      <w:r w:rsidR="0001515D">
        <w:t xml:space="preserve"> fewer to </w:t>
      </w:r>
      <w:r w:rsidR="007727CC">
        <w:t>21.84</w:t>
      </w:r>
      <w:r w:rsidR="0001515D">
        <w:t xml:space="preserve"> more deaths per 100,000 across cities</w:t>
      </w:r>
      <w:r w:rsidR="0001515D" w:rsidRPr="008740AE">
        <w:rPr>
          <w:color w:val="000000" w:themeColor="text1"/>
          <w:rPrChange w:id="6" w:author="Martin, Greta Katherine" w:date="2025-04-08T20:07:00Z" w16du:dateUtc="2025-04-09T00:07:00Z">
            <w:rPr/>
          </w:rPrChange>
        </w:rPr>
        <w:t>.</w:t>
      </w:r>
      <w:r w:rsidR="00841A64" w:rsidRPr="008740AE">
        <w:rPr>
          <w:color w:val="000000" w:themeColor="text1"/>
          <w:rPrChange w:id="7" w:author="Martin, Greta Katherine" w:date="2025-04-08T20:07:00Z" w16du:dateUtc="2025-04-09T00:07:00Z">
            <w:rPr/>
          </w:rPrChange>
        </w:rPr>
        <w:t xml:space="preserve"> </w:t>
      </w:r>
      <w:del w:id="8" w:author="Martin, Greta Katherine" w:date="2025-04-08T20:06:00Z" w16du:dateUtc="2025-04-09T00:06:00Z">
        <w:r w:rsidR="0075549E" w:rsidRPr="008740AE" w:rsidDel="008740AE">
          <w:rPr>
            <w:color w:val="000000" w:themeColor="text1"/>
            <w:rPrChange w:id="9" w:author="Martin, Greta Katherine" w:date="2025-04-08T20:07:00Z" w16du:dateUtc="2025-04-09T00:07:00Z">
              <w:rPr/>
            </w:rPrChange>
          </w:rPr>
          <w:delText>NDVI</w:delText>
        </w:r>
        <w:r w:rsidR="00841A64" w:rsidRPr="008740AE" w:rsidDel="008740AE">
          <w:rPr>
            <w:color w:val="000000" w:themeColor="text1"/>
            <w:rPrChange w:id="10" w:author="Martin, Greta Katherine" w:date="2025-04-08T20:07:00Z" w16du:dateUtc="2025-04-09T00:07:00Z">
              <w:rPr/>
            </w:rPrChange>
          </w:rPr>
          <w:delText xml:space="preserve"> is generally higher and more stable in European and North American cities, where </w:delText>
        </w:r>
        <w:r w:rsidR="00227D90" w:rsidRPr="008740AE" w:rsidDel="008740AE">
          <w:rPr>
            <w:color w:val="000000" w:themeColor="text1"/>
            <w:rPrChange w:id="11" w:author="Martin, Greta Katherine" w:date="2025-04-08T20:07:00Z" w16du:dateUtc="2025-04-09T00:07:00Z">
              <w:rPr/>
            </w:rPrChange>
          </w:rPr>
          <w:delText>epidemiologic</w:delText>
        </w:r>
        <w:r w:rsidR="00841A64" w:rsidRPr="008740AE" w:rsidDel="008740AE">
          <w:rPr>
            <w:color w:val="000000" w:themeColor="text1"/>
            <w:rPrChange w:id="12" w:author="Martin, Greta Katherine" w:date="2025-04-08T20:07:00Z" w16du:dateUtc="2025-04-09T00:07:00Z">
              <w:rPr/>
            </w:rPrChange>
          </w:rPr>
          <w:delText xml:space="preserve"> </w:delText>
        </w:r>
        <w:r w:rsidR="00227D90" w:rsidRPr="008740AE" w:rsidDel="008740AE">
          <w:rPr>
            <w:color w:val="000000" w:themeColor="text1"/>
            <w:rPrChange w:id="13" w:author="Martin, Greta Katherine" w:date="2025-04-08T20:07:00Z" w16du:dateUtc="2025-04-09T00:07:00Z">
              <w:rPr/>
            </w:rPrChange>
          </w:rPr>
          <w:delText xml:space="preserve">studies </w:delText>
        </w:r>
        <w:r w:rsidR="00841A64" w:rsidRPr="008740AE" w:rsidDel="008740AE">
          <w:rPr>
            <w:color w:val="000000" w:themeColor="text1"/>
            <w:rPrChange w:id="14" w:author="Martin, Greta Katherine" w:date="2025-04-08T20:07:00Z" w16du:dateUtc="2025-04-09T00:07:00Z">
              <w:rPr/>
            </w:rPrChange>
          </w:rPr>
          <w:delText xml:space="preserve">and </w:delText>
        </w:r>
      </w:del>
      <w:ins w:id="15" w:author="Martin, Greta Katherine" w:date="2025-04-08T20:05:00Z" w16du:dateUtc="2025-04-09T00:05:00Z">
        <w:r w:rsidR="008740AE" w:rsidRPr="008740AE">
          <w:rPr>
            <w:color w:val="000000" w:themeColor="text1"/>
            <w:rPrChange w:id="16" w:author="Martin, Greta Katherine" w:date="2025-04-08T20:07:00Z" w16du:dateUtc="2025-04-09T00:07:00Z">
              <w:rPr>
                <w:color w:val="156082" w:themeColor="accent1"/>
              </w:rPr>
            </w:rPrChange>
          </w:rPr>
          <w:t>H</w:t>
        </w:r>
      </w:ins>
      <w:del w:id="17" w:author="Martin, Greta Katherine" w:date="2025-04-08T20:05:00Z" w16du:dateUtc="2025-04-09T00:05:00Z">
        <w:r w:rsidR="00841A64" w:rsidRPr="008740AE" w:rsidDel="008740AE">
          <w:rPr>
            <w:color w:val="000000" w:themeColor="text1"/>
            <w:rPrChange w:id="18" w:author="Martin, Greta Katherine" w:date="2025-04-08T20:07:00Z" w16du:dateUtc="2025-04-09T00:07:00Z">
              <w:rPr/>
            </w:rPrChange>
          </w:rPr>
          <w:delText>h</w:delText>
        </w:r>
      </w:del>
      <w:r w:rsidR="00841A64" w:rsidRPr="008740AE">
        <w:rPr>
          <w:color w:val="000000" w:themeColor="text1"/>
          <w:rPrChange w:id="19" w:author="Martin, Greta Katherine" w:date="2025-04-08T20:07:00Z" w16du:dateUtc="2025-04-09T00:07:00Z">
            <w:rPr/>
          </w:rPrChange>
        </w:rPr>
        <w:t xml:space="preserve">ealth impact </w:t>
      </w:r>
      <w:r w:rsidR="00227D90" w:rsidRPr="008740AE">
        <w:rPr>
          <w:color w:val="000000" w:themeColor="text1"/>
          <w:rPrChange w:id="20" w:author="Martin, Greta Katherine" w:date="2025-04-08T20:07:00Z" w16du:dateUtc="2025-04-09T00:07:00Z">
            <w:rPr/>
          </w:rPrChange>
        </w:rPr>
        <w:t>assessments</w:t>
      </w:r>
      <w:r w:rsidR="00841A64" w:rsidRPr="008740AE">
        <w:rPr>
          <w:color w:val="000000" w:themeColor="text1"/>
          <w:rPrChange w:id="21" w:author="Martin, Greta Katherine" w:date="2025-04-08T20:07:00Z" w16du:dateUtc="2025-04-09T00:07:00Z">
            <w:rPr/>
          </w:rPrChange>
        </w:rPr>
        <w:t xml:space="preserve"> of NDVI and all-cause mortality have </w:t>
      </w:r>
      <w:del w:id="22" w:author="Martin, Greta Katherine" w:date="2025-04-08T20:06:00Z" w16du:dateUtc="2025-04-09T00:06:00Z">
        <w:r w:rsidR="00841A64" w:rsidRPr="008740AE" w:rsidDel="008740AE">
          <w:rPr>
            <w:color w:val="000000" w:themeColor="text1"/>
            <w:rPrChange w:id="23" w:author="Martin, Greta Katherine" w:date="2025-04-08T20:07:00Z" w16du:dateUtc="2025-04-09T00:07:00Z">
              <w:rPr/>
            </w:rPrChange>
          </w:rPr>
          <w:delText>focused</w:delText>
        </w:r>
      </w:del>
      <w:ins w:id="24" w:author="Martin, Greta Katherine" w:date="2025-04-08T20:06:00Z" w16du:dateUtc="2025-04-09T00:06:00Z">
        <w:r w:rsidR="008740AE" w:rsidRPr="008740AE">
          <w:rPr>
            <w:color w:val="000000" w:themeColor="text1"/>
            <w:rPrChange w:id="25" w:author="Martin, Greta Katherine" w:date="2025-04-08T20:07:00Z" w16du:dateUtc="2025-04-09T00:07:00Z">
              <w:rPr>
                <w:color w:val="156082" w:themeColor="accent1"/>
              </w:rPr>
            </w:rPrChange>
          </w:rPr>
          <w:t xml:space="preserve">largely been conducted in </w:t>
        </w:r>
        <w:r w:rsidR="008740AE" w:rsidRPr="008740AE">
          <w:rPr>
            <w:color w:val="000000" w:themeColor="text1"/>
            <w:rPrChange w:id="26" w:author="Martin, Greta Katherine" w:date="2025-04-08T20:07:00Z" w16du:dateUtc="2025-04-09T00:07:00Z">
              <w:rPr>
                <w:color w:val="156082" w:themeColor="accent1"/>
              </w:rPr>
            </w:rPrChange>
          </w:rPr>
          <w:t>European and North American cities</w:t>
        </w:r>
        <w:r w:rsidR="008740AE" w:rsidRPr="008740AE">
          <w:rPr>
            <w:color w:val="000000" w:themeColor="text1"/>
            <w:rPrChange w:id="27" w:author="Martin, Greta Katherine" w:date="2025-04-08T20:07:00Z" w16du:dateUtc="2025-04-09T00:07:00Z">
              <w:rPr>
                <w:color w:val="156082" w:themeColor="accent1"/>
              </w:rPr>
            </w:rPrChange>
          </w:rPr>
          <w:t xml:space="preserve">, where we found </w:t>
        </w:r>
      </w:ins>
      <w:ins w:id="28" w:author="Martin, Greta Katherine" w:date="2025-04-08T20:07:00Z" w16du:dateUtc="2025-04-09T00:07:00Z">
        <w:r w:rsidR="008740AE" w:rsidRPr="008740AE">
          <w:rPr>
            <w:color w:val="000000" w:themeColor="text1"/>
            <w:rPrChange w:id="29" w:author="Martin, Greta Katherine" w:date="2025-04-08T20:07:00Z" w16du:dateUtc="2025-04-09T00:07:00Z">
              <w:rPr>
                <w:color w:val="156082" w:themeColor="accent1"/>
              </w:rPr>
            </w:rPrChange>
          </w:rPr>
          <w:t xml:space="preserve">NDVI was generally </w:t>
        </w:r>
      </w:ins>
      <w:ins w:id="30" w:author="Martin, Greta Katherine" w:date="2025-04-08T20:06:00Z" w16du:dateUtc="2025-04-09T00:06:00Z">
        <w:r w:rsidR="008740AE" w:rsidRPr="008740AE">
          <w:rPr>
            <w:color w:val="000000" w:themeColor="text1"/>
            <w:rPrChange w:id="31" w:author="Martin, Greta Katherine" w:date="2025-04-08T20:07:00Z" w16du:dateUtc="2025-04-09T00:07:00Z">
              <w:rPr>
                <w:color w:val="156082" w:themeColor="accent1"/>
              </w:rPr>
            </w:rPrChange>
          </w:rPr>
          <w:t>higher and more st</w:t>
        </w:r>
      </w:ins>
      <w:ins w:id="32" w:author="Martin, Greta Katherine" w:date="2025-04-08T20:07:00Z" w16du:dateUtc="2025-04-09T00:07:00Z">
        <w:r w:rsidR="008740AE" w:rsidRPr="008740AE">
          <w:rPr>
            <w:color w:val="000000" w:themeColor="text1"/>
            <w:rPrChange w:id="33" w:author="Martin, Greta Katherine" w:date="2025-04-08T20:07:00Z" w16du:dateUtc="2025-04-09T00:07:00Z">
              <w:rPr>
                <w:color w:val="156082" w:themeColor="accent1"/>
              </w:rPr>
            </w:rPrChange>
          </w:rPr>
          <w:t>able</w:t>
        </w:r>
      </w:ins>
      <w:r w:rsidR="00841A64" w:rsidRPr="008740AE">
        <w:rPr>
          <w:color w:val="000000" w:themeColor="text1"/>
          <w:rPrChange w:id="34" w:author="Martin, Greta Katherine" w:date="2025-04-08T20:07:00Z" w16du:dateUtc="2025-04-09T00:07:00Z">
            <w:rPr/>
          </w:rPrChange>
        </w:rPr>
        <w:t xml:space="preserve">. Our results highlight large </w:t>
      </w:r>
      <w:r w:rsidR="009E4029" w:rsidRPr="008740AE">
        <w:rPr>
          <w:color w:val="000000" w:themeColor="text1"/>
          <w:rPrChange w:id="35" w:author="Martin, Greta Katherine" w:date="2025-04-08T20:07:00Z" w16du:dateUtc="2025-04-09T00:07:00Z">
            <w:rPr/>
          </w:rPrChange>
        </w:rPr>
        <w:t>heterogeneity</w:t>
      </w:r>
      <w:r w:rsidR="00841A64" w:rsidRPr="008740AE">
        <w:rPr>
          <w:color w:val="000000" w:themeColor="text1"/>
          <w:rPrChange w:id="36" w:author="Martin, Greta Katherine" w:date="2025-04-08T20:07:00Z" w16du:dateUtc="2025-04-09T00:07:00Z">
            <w:rPr/>
          </w:rPrChange>
        </w:rPr>
        <w:t xml:space="preserve"> in urban greenspace </w:t>
      </w:r>
      <w:r w:rsidR="001507B3" w:rsidRPr="008740AE">
        <w:rPr>
          <w:color w:val="000000" w:themeColor="text1"/>
          <w:rPrChange w:id="37" w:author="Martin, Greta Katherine" w:date="2025-04-08T20:07:00Z" w16du:dateUtc="2025-04-09T00:07:00Z">
            <w:rPr/>
          </w:rPrChange>
        </w:rPr>
        <w:t xml:space="preserve">extent and variability </w:t>
      </w:r>
      <w:r w:rsidR="00227D90" w:rsidRPr="008740AE">
        <w:rPr>
          <w:color w:val="000000" w:themeColor="text1"/>
          <w:rPrChange w:id="38" w:author="Martin, Greta Katherine" w:date="2025-04-08T20:07:00Z" w16du:dateUtc="2025-04-09T00:07:00Z">
            <w:rPr/>
          </w:rPrChange>
        </w:rPr>
        <w:t>across global cities</w:t>
      </w:r>
      <w:r w:rsidR="00841A64" w:rsidRPr="008740AE">
        <w:rPr>
          <w:color w:val="000000" w:themeColor="text1"/>
          <w:rPrChange w:id="39" w:author="Martin, Greta Katherine" w:date="2025-04-08T20:07:00Z" w16du:dateUtc="2025-04-09T00:07:00Z">
            <w:rPr/>
          </w:rPrChange>
        </w:rPr>
        <w:t xml:space="preserve"> and the </w:t>
      </w:r>
      <w:r w:rsidR="00BE3370" w:rsidRPr="008740AE">
        <w:rPr>
          <w:color w:val="000000" w:themeColor="text1"/>
          <w:rPrChange w:id="40" w:author="Martin, Greta Katherine" w:date="2025-04-08T20:07:00Z" w16du:dateUtc="2025-04-09T00:07:00Z">
            <w:rPr/>
          </w:rPrChange>
        </w:rPr>
        <w:t>importance of characterizing</w:t>
      </w:r>
      <w:r w:rsidR="00841A64" w:rsidRPr="008740AE">
        <w:rPr>
          <w:color w:val="000000" w:themeColor="text1"/>
          <w:rPrChange w:id="41" w:author="Martin, Greta Katherine" w:date="2025-04-08T20:07:00Z" w16du:dateUtc="2025-04-09T00:07:00Z">
            <w:rPr/>
          </w:rPrChange>
        </w:rPr>
        <w:t xml:space="preserve"> the </w:t>
      </w:r>
      <w:ins w:id="42" w:author="Martin, Greta Katherine" w:date="2025-04-08T20:07:00Z" w16du:dateUtc="2025-04-09T00:07:00Z">
        <w:r w:rsidR="008740AE" w:rsidRPr="008740AE">
          <w:rPr>
            <w:color w:val="000000" w:themeColor="text1"/>
            <w:rPrChange w:id="43" w:author="Martin, Greta Katherine" w:date="2025-04-08T20:07:00Z" w16du:dateUtc="2025-04-09T00:07:00Z">
              <w:rPr/>
            </w:rPrChange>
          </w:rPr>
          <w:t xml:space="preserve">relationship between </w:t>
        </w:r>
      </w:ins>
      <w:r w:rsidR="00841A64" w:rsidRPr="008740AE">
        <w:rPr>
          <w:color w:val="000000" w:themeColor="text1"/>
          <w:rPrChange w:id="44" w:author="Martin, Greta Katherine" w:date="2025-04-08T20:07:00Z" w16du:dateUtc="2025-04-09T00:07:00Z">
            <w:rPr/>
          </w:rPrChange>
        </w:rPr>
        <w:t xml:space="preserve">health </w:t>
      </w:r>
      <w:del w:id="45" w:author="Martin, Greta Katherine" w:date="2025-04-08T20:07:00Z" w16du:dateUtc="2025-04-09T00:07:00Z">
        <w:r w:rsidR="00227D90" w:rsidRPr="008740AE" w:rsidDel="008740AE">
          <w:rPr>
            <w:color w:val="000000" w:themeColor="text1"/>
            <w:rPrChange w:id="46" w:author="Martin, Greta Katherine" w:date="2025-04-08T20:07:00Z" w16du:dateUtc="2025-04-09T00:07:00Z">
              <w:rPr/>
            </w:rPrChange>
          </w:rPr>
          <w:delText>implications</w:delText>
        </w:r>
        <w:r w:rsidR="00841A64" w:rsidRPr="008740AE" w:rsidDel="008740AE">
          <w:rPr>
            <w:color w:val="000000" w:themeColor="text1"/>
            <w:rPrChange w:id="47" w:author="Martin, Greta Katherine" w:date="2025-04-08T20:07:00Z" w16du:dateUtc="2025-04-09T00:07:00Z">
              <w:rPr/>
            </w:rPrChange>
          </w:rPr>
          <w:delText xml:space="preserve"> of</w:delText>
        </w:r>
      </w:del>
      <w:ins w:id="48" w:author="Martin, Greta Katherine" w:date="2025-04-08T20:07:00Z" w16du:dateUtc="2025-04-09T00:07:00Z">
        <w:r w:rsidR="008740AE" w:rsidRPr="008740AE">
          <w:rPr>
            <w:color w:val="000000" w:themeColor="text1"/>
            <w:rPrChange w:id="49" w:author="Martin, Greta Katherine" w:date="2025-04-08T20:07:00Z" w16du:dateUtc="2025-04-09T00:07:00Z">
              <w:rPr/>
            </w:rPrChange>
          </w:rPr>
          <w:t>and</w:t>
        </w:r>
      </w:ins>
      <w:r w:rsidR="00841A64" w:rsidRPr="008740AE">
        <w:rPr>
          <w:color w:val="000000" w:themeColor="text1"/>
          <w:rPrChange w:id="50" w:author="Martin, Greta Katherine" w:date="2025-04-08T20:07:00Z" w16du:dateUtc="2025-04-09T00:07:00Z">
            <w:rPr/>
          </w:rPrChange>
        </w:rPr>
        <w:t xml:space="preserve"> NDVI </w:t>
      </w:r>
      <w:r w:rsidR="001507B3" w:rsidRPr="008740AE">
        <w:rPr>
          <w:color w:val="000000" w:themeColor="text1"/>
          <w:rPrChange w:id="51" w:author="Martin, Greta Katherine" w:date="2025-04-08T20:07:00Z" w16du:dateUtc="2025-04-09T00:07:00Z">
            <w:rPr/>
          </w:rPrChange>
        </w:rPr>
        <w:t>in more diverse contexts</w:t>
      </w:r>
      <w:r w:rsidR="00227D90" w:rsidRPr="008740AE">
        <w:rPr>
          <w:color w:val="000000" w:themeColor="text1"/>
          <w:rPrChange w:id="52" w:author="Martin, Greta Katherine" w:date="2025-04-08T20:07:00Z" w16du:dateUtc="2025-04-09T00:07:00Z">
            <w:rPr/>
          </w:rPrChange>
        </w:rPr>
        <w:t>.</w:t>
      </w:r>
      <w:r w:rsidR="00841A64" w:rsidRPr="008740AE">
        <w:rPr>
          <w:color w:val="000000" w:themeColor="text1"/>
          <w:rPrChange w:id="53" w:author="Martin, Greta Katherine" w:date="2025-04-08T20:07:00Z" w16du:dateUtc="2025-04-09T00:07:00Z">
            <w:rPr/>
          </w:rPrChange>
        </w:rPr>
        <w:t xml:space="preserve"> </w:t>
      </w:r>
    </w:p>
    <w:p w14:paraId="3A7BA0FA" w14:textId="3B65E334" w:rsidR="00F73B7D" w:rsidRDefault="00F73B7D" w:rsidP="00551D54"/>
    <w:p w14:paraId="062D01AC" w14:textId="4ECA0F37" w:rsidR="00F73B7D" w:rsidRDefault="00F73B7D" w:rsidP="00551D54"/>
    <w:p w14:paraId="2918E66C" w14:textId="38B69C34" w:rsidR="00F73B7D" w:rsidRDefault="00F73B7D" w:rsidP="00551D54"/>
    <w:p w14:paraId="47BA0E42" w14:textId="50934DF5" w:rsidR="003708FF" w:rsidRDefault="003708FF" w:rsidP="00551D54"/>
    <w:p w14:paraId="01F98059" w14:textId="3E228C64" w:rsidR="00F73B7D" w:rsidRDefault="00F73B7D" w:rsidP="00551D54"/>
    <w:p w14:paraId="12A72D01" w14:textId="4E70B0BE" w:rsidR="00F73B7D" w:rsidRDefault="00F73B7D" w:rsidP="00551D54"/>
    <w:p w14:paraId="237C09F9" w14:textId="54394FC0" w:rsidR="00F73B7D" w:rsidRDefault="00F73B7D" w:rsidP="00551D54"/>
    <w:p w14:paraId="56A5F604" w14:textId="35B553B7" w:rsidR="003807BC" w:rsidRDefault="003807BC" w:rsidP="00551D54"/>
    <w:p w14:paraId="0ADB8F2D" w14:textId="08595A97" w:rsidR="003807BC" w:rsidRDefault="003807BC" w:rsidP="00551D54">
      <w:pPr>
        <w:rPr>
          <w:ins w:id="54" w:author="Martin, Greta Katherine" w:date="2025-04-02T15:23:00Z" w16du:dateUtc="2025-04-02T19:23:00Z"/>
        </w:rPr>
      </w:pPr>
    </w:p>
    <w:p w14:paraId="1D446D11" w14:textId="77777777" w:rsidR="00C472FA" w:rsidRDefault="00C472FA" w:rsidP="00551D54"/>
    <w:p w14:paraId="6C68D377" w14:textId="66F514CA" w:rsidR="00227D90" w:rsidRDefault="00227D90" w:rsidP="00551D54"/>
    <w:p w14:paraId="5E5D4CC8" w14:textId="17641B83" w:rsidR="00551D54" w:rsidRPr="00E150CA" w:rsidRDefault="00551D54" w:rsidP="00551D54">
      <w:pPr>
        <w:rPr>
          <w:b/>
          <w:bCs/>
        </w:rPr>
      </w:pPr>
      <w:r w:rsidRPr="00E150CA">
        <w:rPr>
          <w:b/>
          <w:bCs/>
        </w:rPr>
        <w:t>Introduction</w:t>
      </w:r>
    </w:p>
    <w:p w14:paraId="7A313FEB" w14:textId="76803A64" w:rsidR="00751D10" w:rsidRPr="00E150CA" w:rsidDel="00AB1FFE" w:rsidRDefault="00751D10" w:rsidP="00551D54">
      <w:pPr>
        <w:rPr>
          <w:del w:id="55" w:author="Martin, Greta Katherine" w:date="2025-03-27T11:48:00Z" w16du:dateUtc="2025-03-27T15:48:00Z"/>
        </w:rPr>
      </w:pPr>
    </w:p>
    <w:p w14:paraId="65577297" w14:textId="5CDE2C36" w:rsidR="00AF54A8" w:rsidDel="00AB1FFE" w:rsidRDefault="00AF54A8" w:rsidP="00AF54A8">
      <w:pPr>
        <w:rPr>
          <w:moveFrom w:id="56" w:author="Martin, Greta Katherine" w:date="2025-03-27T11:48:00Z" w16du:dateUtc="2025-03-27T15:48:00Z"/>
          <w:color w:val="000000" w:themeColor="text1"/>
        </w:rPr>
      </w:pPr>
      <w:moveFromRangeStart w:id="57" w:author="Martin, Greta Katherine" w:date="2025-03-27T11:48:00Z" w:name="move193968517"/>
      <w:moveFrom w:id="58" w:author="Martin, Greta Katherine" w:date="2025-03-27T11:48:00Z" w16du:dateUtc="2025-03-27T15:48:00Z">
        <w:r w:rsidRPr="00E150CA" w:rsidDel="00AB1FFE">
          <w:rPr>
            <w:color w:val="000000"/>
            <w:shd w:val="clear" w:color="auto" w:fill="FFFFFF"/>
          </w:rPr>
          <w:t>Urban green</w:t>
        </w:r>
        <w:r w:rsidR="008433FB" w:rsidDel="00AB1FFE">
          <w:rPr>
            <w:color w:val="000000"/>
            <w:shd w:val="clear" w:color="auto" w:fill="FFFFFF"/>
          </w:rPr>
          <w:t>space</w:t>
        </w:r>
        <w:r w:rsidR="000A4F94" w:rsidDel="00AB1FFE">
          <w:rPr>
            <w:color w:val="000000"/>
            <w:shd w:val="clear" w:color="auto" w:fill="FFFFFF"/>
          </w:rPr>
          <w:t>s</w:t>
        </w:r>
        <w:r w:rsidR="008433FB" w:rsidDel="00AB1FFE">
          <w:rPr>
            <w:color w:val="000000"/>
            <w:shd w:val="clear" w:color="auto" w:fill="FFFFFF"/>
          </w:rPr>
          <w:t xml:space="preserve"> </w:t>
        </w:r>
        <w:r w:rsidR="00626F66" w:rsidDel="00AB1FFE">
          <w:rPr>
            <w:color w:val="000000"/>
            <w:shd w:val="clear" w:color="auto" w:fill="FFFFFF"/>
          </w:rPr>
          <w:t>(</w:t>
        </w:r>
        <w:r w:rsidR="008433FB" w:rsidDel="00AB1FFE">
          <w:rPr>
            <w:color w:val="000000"/>
            <w:shd w:val="clear" w:color="auto" w:fill="FFFFFF"/>
          </w:rPr>
          <w:t>such as city parks and tree-lined streets</w:t>
        </w:r>
        <w:r w:rsidR="00D81DD9" w:rsidDel="00AB1FFE">
          <w:rPr>
            <w:color w:val="000000"/>
            <w:shd w:val="clear" w:color="auto" w:fill="FFFFFF"/>
          </w:rPr>
          <w:t>)</w:t>
        </w:r>
        <w:r w:rsidR="008433FB" w:rsidDel="00AB1FFE">
          <w:rPr>
            <w:color w:val="000000"/>
            <w:shd w:val="clear" w:color="auto" w:fill="FFFFFF"/>
          </w:rPr>
          <w:t xml:space="preserve"> and blue space</w:t>
        </w:r>
        <w:r w:rsidR="000A4F94" w:rsidDel="00AB1FFE">
          <w:rPr>
            <w:color w:val="000000"/>
            <w:shd w:val="clear" w:color="auto" w:fill="FFFFFF"/>
          </w:rPr>
          <w:t>s</w:t>
        </w:r>
        <w:r w:rsidR="008433FB" w:rsidDel="00AB1FFE">
          <w:rPr>
            <w:color w:val="000000"/>
            <w:shd w:val="clear" w:color="auto" w:fill="FFFFFF"/>
          </w:rPr>
          <w:t xml:space="preserve"> </w:t>
        </w:r>
        <w:r w:rsidR="00D81DD9" w:rsidDel="00AB1FFE">
          <w:rPr>
            <w:color w:val="000000"/>
            <w:shd w:val="clear" w:color="auto" w:fill="FFFFFF"/>
          </w:rPr>
          <w:t>(</w:t>
        </w:r>
        <w:r w:rsidR="008433FB" w:rsidDel="00AB1FFE">
          <w:rPr>
            <w:color w:val="000000"/>
            <w:shd w:val="clear" w:color="auto" w:fill="FFFFFF"/>
          </w:rPr>
          <w:t xml:space="preserve">like </w:t>
        </w:r>
        <w:r w:rsidR="00912715" w:rsidDel="00AB1FFE">
          <w:rPr>
            <w:color w:val="000000"/>
            <w:shd w:val="clear" w:color="auto" w:fill="FFFFFF"/>
          </w:rPr>
          <w:t>lakes, rivers, and coastlines</w:t>
        </w:r>
        <w:r w:rsidR="00D81DD9" w:rsidDel="00AB1FFE">
          <w:rPr>
            <w:color w:val="000000"/>
            <w:shd w:val="clear" w:color="auto" w:fill="FFFFFF"/>
          </w:rPr>
          <w:t>)</w:t>
        </w:r>
        <w:r w:rsidR="008433FB" w:rsidDel="00AB1FFE">
          <w:rPr>
            <w:color w:val="000000"/>
            <w:shd w:val="clear" w:color="auto" w:fill="FFFFFF"/>
          </w:rPr>
          <w:t xml:space="preserve"> </w:t>
        </w:r>
        <w:r w:rsidR="008433FB" w:rsidRPr="00E150CA" w:rsidDel="00AB1FFE">
          <w:rPr>
            <w:color w:val="000000"/>
            <w:shd w:val="clear" w:color="auto" w:fill="FFFFFF"/>
          </w:rPr>
          <w:t>have</w:t>
        </w:r>
        <w:r w:rsidRPr="00E150CA" w:rsidDel="00AB1FFE">
          <w:rPr>
            <w:color w:val="000000"/>
            <w:shd w:val="clear" w:color="auto" w:fill="FFFFFF"/>
          </w:rPr>
          <w:t xml:space="preserve"> been linked to improvements in </w:t>
        </w:r>
        <w:r w:rsidR="008433FB" w:rsidDel="00AB1FFE">
          <w:rPr>
            <w:color w:val="000000"/>
            <w:shd w:val="clear" w:color="auto" w:fill="FFFFFF"/>
          </w:rPr>
          <w:t xml:space="preserve">human </w:t>
        </w:r>
        <w:r w:rsidRPr="00E150CA" w:rsidDel="00AB1FFE">
          <w:rPr>
            <w:color w:val="000000"/>
            <w:shd w:val="clear" w:color="auto" w:fill="FFFFFF"/>
          </w:rPr>
          <w:t>health and climate resilienc</w:t>
        </w:r>
        <w:r w:rsidR="008433FB" w:rsidDel="00AB1FFE">
          <w:rPr>
            <w:color w:val="000000"/>
            <w:shd w:val="clear" w:color="auto" w:fill="FFFFFF"/>
          </w:rPr>
          <w:t>y</w:t>
        </w:r>
        <w:r w:rsidRPr="00E150CA" w:rsidDel="00AB1FFE">
          <w:rPr>
            <w:color w:val="000000"/>
            <w:shd w:val="clear" w:color="auto" w:fill="FFFFFF"/>
          </w:rPr>
          <w:t xml:space="preserve">. </w:t>
        </w:r>
        <w:r w:rsidRPr="00E150CA" w:rsidDel="00AB1FFE">
          <w:rPr>
            <w:color w:val="000000" w:themeColor="text1"/>
          </w:rPr>
          <w:t xml:space="preserve">Greenspace </w:t>
        </w:r>
        <w:r w:rsidR="00AC3C2D" w:rsidDel="00AB1FFE">
          <w:rPr>
            <w:color w:val="000000" w:themeColor="text1"/>
          </w:rPr>
          <w:t>has been</w:t>
        </w:r>
        <w:r w:rsidRPr="00E150CA" w:rsidDel="00AB1FFE">
          <w:rPr>
            <w:color w:val="000000" w:themeColor="text1"/>
          </w:rPr>
          <w:t xml:space="preserve"> associated with improved mental and physical health, including reduced all-cause mortality</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1</w:t>
        </w:r>
        <w:r w:rsidRPr="00E150CA" w:rsidDel="00AB1FFE">
          <w:rPr>
            <w:color w:val="000000" w:themeColor="text1"/>
          </w:rPr>
          <w:fldChar w:fldCharType="end"/>
        </w:r>
        <w:r w:rsidRPr="00E150CA" w:rsidDel="00AB1FFE">
          <w:rPr>
            <w:color w:val="000000" w:themeColor="text1"/>
          </w:rPr>
          <w:t xml:space="preserve"> While less studied, blue space has also been linked to improved health</w:t>
        </w:r>
        <w:r w:rsidR="00EF48E1" w:rsidDel="00AB1FFE">
          <w:rPr>
            <w:color w:val="000000" w:themeColor="text1"/>
          </w:rPr>
          <w:t>.</w:t>
        </w:r>
        <w:r w:rsidRPr="00E150CA" w:rsidDel="00AB1FFE">
          <w:rPr>
            <w:color w:val="000000" w:themeColor="text1"/>
          </w:rPr>
          <w:fldChar w:fldCharType="begin"/>
        </w:r>
        <w:r w:rsidR="002B7A9A" w:rsidDel="00AB1FFE">
          <w:rPr>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2</w:t>
        </w:r>
        <w:r w:rsidRPr="00E150CA" w:rsidDel="00AB1FFE">
          <w:rPr>
            <w:color w:val="000000" w:themeColor="text1"/>
          </w:rPr>
          <w:fldChar w:fldCharType="end"/>
        </w:r>
        <w:r w:rsidRPr="00E150CA" w:rsidDel="00AB1FFE">
          <w:rPr>
            <w:color w:val="000000" w:themeColor="text1"/>
          </w:rPr>
          <w:t xml:space="preserve"> Urban </w:t>
        </w:r>
        <w:r w:rsidR="00D01BF5" w:rsidDel="00AB1FFE">
          <w:rPr>
            <w:color w:val="000000" w:themeColor="text1"/>
          </w:rPr>
          <w:t>green and blue spaces</w:t>
        </w:r>
        <w:r w:rsidR="00D01BF5" w:rsidRPr="00E150CA" w:rsidDel="00AB1FFE">
          <w:rPr>
            <w:color w:val="000000" w:themeColor="text1"/>
          </w:rPr>
          <w:t xml:space="preserve"> </w:t>
        </w:r>
        <w:r w:rsidR="00AC3C2D" w:rsidDel="00AB1FFE">
          <w:rPr>
            <w:color w:val="000000" w:themeColor="text1"/>
          </w:rPr>
          <w:t>ha</w:t>
        </w:r>
        <w:r w:rsidR="00D01BF5" w:rsidDel="00AB1FFE">
          <w:rPr>
            <w:color w:val="000000" w:themeColor="text1"/>
          </w:rPr>
          <w:t>ve</w:t>
        </w:r>
        <w:r w:rsidRPr="00E150CA" w:rsidDel="00AB1FFE">
          <w:rPr>
            <w:color w:val="000000" w:themeColor="text1"/>
          </w:rPr>
          <w:t xml:space="preserve"> </w:t>
        </w:r>
        <w:r w:rsidR="005E3961" w:rsidDel="00AB1FFE">
          <w:rPr>
            <w:color w:val="000000" w:themeColor="text1"/>
          </w:rPr>
          <w:t>also</w:t>
        </w:r>
        <w:r w:rsidR="00AC3C2D" w:rsidDel="00AB1FFE">
          <w:rPr>
            <w:color w:val="000000" w:themeColor="text1"/>
          </w:rPr>
          <w:t xml:space="preserve"> been</w:t>
        </w:r>
        <w:r w:rsidR="005E3961" w:rsidDel="00AB1FFE">
          <w:rPr>
            <w:color w:val="000000" w:themeColor="text1"/>
          </w:rPr>
          <w:t xml:space="preserve"> </w:t>
        </w:r>
        <w:r w:rsidRPr="00E150CA" w:rsidDel="00AB1FFE">
          <w:rPr>
            <w:color w:val="000000" w:themeColor="text1"/>
          </w:rPr>
          <w:t xml:space="preserve">associated with beneficial environmental outcomes such as better storm water management and heat regulation, increased biodiversity, and reductions in air pollution and ultraviolet </w:t>
        </w:r>
        <w:r w:rsidR="00EF48E1" w:rsidDel="00AB1FFE">
          <w:rPr>
            <w:color w:val="000000" w:themeColor="text1"/>
          </w:rPr>
          <w:t>radiation.</w:t>
        </w:r>
        <w:r w:rsidRPr="00E150CA" w:rsidDel="00AB1FFE">
          <w:rPr>
            <w:color w:val="000000" w:themeColor="text1"/>
          </w:rPr>
          <w:fldChar w:fldCharType="begin"/>
        </w:r>
        <w:r w:rsidR="002B7A9A" w:rsidDel="00AB1FFE">
          <w:rPr>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sidDel="00AB1FFE">
          <w:rPr>
            <w:color w:val="000000" w:themeColor="text1"/>
          </w:rPr>
          <w:fldChar w:fldCharType="separate"/>
        </w:r>
        <w:r w:rsidR="002B7A9A" w:rsidRPr="002B7A9A" w:rsidDel="00AB1FFE">
          <w:rPr>
            <w:color w:val="000000"/>
            <w:vertAlign w:val="superscript"/>
          </w:rPr>
          <w:t>3–6</w:t>
        </w:r>
        <w:r w:rsidRPr="00E150CA" w:rsidDel="00AB1FFE">
          <w:rPr>
            <w:color w:val="000000" w:themeColor="text1"/>
          </w:rPr>
          <w:fldChar w:fldCharType="end"/>
        </w:r>
        <w:r w:rsidRPr="00E150CA" w:rsidDel="00AB1FFE">
          <w:rPr>
            <w:color w:val="000000" w:themeColor="text1"/>
          </w:rPr>
          <w:t xml:space="preserve"> Greenspace has generally been the focus of urban nature policies and interventions, as it is more feasible to </w:t>
        </w:r>
        <w:r w:rsidR="00F94562" w:rsidDel="00AB1FFE">
          <w:rPr>
            <w:color w:val="000000" w:themeColor="text1"/>
          </w:rPr>
          <w:t>create</w:t>
        </w:r>
        <w:r w:rsidRPr="00E150CA" w:rsidDel="00AB1FFE">
          <w:rPr>
            <w:color w:val="000000" w:themeColor="text1"/>
          </w:rPr>
          <w:t xml:space="preserve"> than blue space.</w:t>
        </w:r>
      </w:moveFrom>
    </w:p>
    <w:moveFromRangeEnd w:id="57"/>
    <w:p w14:paraId="6EF598EA" w14:textId="587FF7A9" w:rsidR="00AF54A8" w:rsidRPr="00E150CA" w:rsidRDefault="00AF54A8" w:rsidP="00AF54A8">
      <w:pPr>
        <w:rPr>
          <w:color w:val="000000" w:themeColor="text1"/>
        </w:rPr>
      </w:pPr>
    </w:p>
    <w:p w14:paraId="3F69CF97" w14:textId="080040EB" w:rsidR="00580922" w:rsidRDefault="00377F9E" w:rsidP="007B6224">
      <w:pPr>
        <w:rPr>
          <w:ins w:id="59" w:author="Martin, Greta Katherine" w:date="2025-03-27T11:48:00Z" w16du:dateUtc="2025-03-27T15:48:00Z"/>
          <w:color w:val="000000" w:themeColor="text1"/>
        </w:rPr>
      </w:pPr>
      <w:r w:rsidRPr="00E150CA">
        <w:rPr>
          <w:color w:val="000000"/>
          <w:shd w:val="clear" w:color="auto" w:fill="FFFFFF"/>
        </w:rPr>
        <w:t>Over</w:t>
      </w:r>
      <w:r w:rsidR="00751D10" w:rsidRPr="00E150CA">
        <w:rPr>
          <w:color w:val="000000"/>
          <w:shd w:val="clear" w:color="auto" w:fill="FFFFFF"/>
        </w:rPr>
        <w:t xml:space="preserve"> half of the world’s population </w:t>
      </w:r>
      <w:r w:rsidRPr="00E150CA">
        <w:rPr>
          <w:color w:val="000000"/>
          <w:shd w:val="clear" w:color="auto" w:fill="FFFFFF"/>
        </w:rPr>
        <w:t>lives</w:t>
      </w:r>
      <w:r w:rsidR="00751D10" w:rsidRPr="00E150CA">
        <w:rPr>
          <w:color w:val="000000"/>
          <w:shd w:val="clear" w:color="auto" w:fill="FFFFFF"/>
        </w:rPr>
        <w:t xml:space="preserve"> in cities </w:t>
      </w:r>
      <w:r w:rsidRPr="00E150CA">
        <w:rPr>
          <w:color w:val="000000"/>
          <w:shd w:val="clear" w:color="auto" w:fill="FFFFFF"/>
        </w:rPr>
        <w:t xml:space="preserve">and this </w:t>
      </w:r>
      <w:r w:rsidR="00751D10" w:rsidRPr="00E150CA">
        <w:rPr>
          <w:color w:val="000000"/>
          <w:shd w:val="clear" w:color="auto" w:fill="FFFFFF"/>
        </w:rPr>
        <w:t>share is predicted to grow to two-thirds by 2050</w:t>
      </w:r>
      <w:r w:rsidR="00836CE4">
        <w:rPr>
          <w:color w:val="000000"/>
          <w:shd w:val="clear" w:color="auto" w:fill="FFFFFF"/>
        </w:rPr>
        <w:t>.</w:t>
      </w:r>
      <w:r w:rsidR="00751D10" w:rsidRPr="00E150CA">
        <w:rPr>
          <w:color w:val="000000"/>
          <w:shd w:val="clear" w:color="auto" w:fill="FFFFFF"/>
        </w:rPr>
        <w:fldChar w:fldCharType="begin"/>
      </w:r>
      <w:r w:rsidR="007B4DCE">
        <w:rPr>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Pr>
          <w:color w:val="000000"/>
          <w:shd w:val="clear" w:color="auto" w:fill="FFFFFF"/>
        </w:rPr>
        <w:fldChar w:fldCharType="separate"/>
      </w:r>
      <w:r w:rsidR="007B4DCE" w:rsidRPr="007B4DCE">
        <w:rPr>
          <w:color w:val="000000"/>
          <w:vertAlign w:val="superscript"/>
        </w:rPr>
        <w:t>1</w:t>
      </w:r>
      <w:r w:rsidR="00751D10" w:rsidRPr="00E150CA">
        <w:rPr>
          <w:color w:val="000000"/>
          <w:shd w:val="clear" w:color="auto" w:fill="FFFFFF"/>
        </w:rPr>
        <w:fldChar w:fldCharType="end"/>
      </w:r>
      <w:r w:rsidR="00751D10" w:rsidRPr="00E150CA">
        <w:rPr>
          <w:color w:val="000000"/>
          <w:shd w:val="clear" w:color="auto" w:fill="FFFFFF"/>
          <w:vertAlign w:val="superscript"/>
        </w:rPr>
        <w:t xml:space="preserve"> </w:t>
      </w:r>
      <w:r w:rsidRPr="00E150CA">
        <w:rPr>
          <w:color w:val="000000"/>
          <w:shd w:val="clear" w:color="auto" w:fill="FFFFFF"/>
        </w:rPr>
        <w:t>U</w:t>
      </w:r>
      <w:r w:rsidR="00751D10" w:rsidRPr="00E150CA">
        <w:rPr>
          <w:color w:val="000000"/>
          <w:shd w:val="clear" w:color="auto" w:fill="FFFFFF"/>
        </w:rPr>
        <w:t xml:space="preserve">rbanization </w:t>
      </w:r>
      <w:r w:rsidRPr="00E150CA">
        <w:rPr>
          <w:color w:val="000000"/>
          <w:shd w:val="clear" w:color="auto" w:fill="FFFFFF"/>
        </w:rPr>
        <w:t xml:space="preserve">has been accompanied by the </w:t>
      </w:r>
      <w:r w:rsidR="00751D10" w:rsidRPr="00E150CA">
        <w:rPr>
          <w:color w:val="000000"/>
          <w:shd w:val="clear" w:color="auto" w:fill="FFFFFF"/>
        </w:rPr>
        <w:t>pollution of natural resources</w:t>
      </w:r>
      <w:r w:rsidR="00D36FAE">
        <w:rPr>
          <w:color w:val="000000"/>
          <w:shd w:val="clear" w:color="auto" w:fill="FFFFFF"/>
        </w:rPr>
        <w:t>,</w:t>
      </w:r>
      <w:r w:rsidR="001C57B1">
        <w:rPr>
          <w:color w:val="000000"/>
          <w:shd w:val="clear" w:color="auto" w:fill="FFFFFF"/>
        </w:rPr>
        <w:t xml:space="preserve"> like air and water</w:t>
      </w:r>
      <w:r w:rsidR="00D36FAE">
        <w:rPr>
          <w:color w:val="000000"/>
          <w:shd w:val="clear" w:color="auto" w:fill="FFFFFF"/>
        </w:rPr>
        <w:t>,</w:t>
      </w:r>
      <w:r w:rsidR="00751D10" w:rsidRPr="00E150CA">
        <w:rPr>
          <w:color w:val="000000"/>
          <w:shd w:val="clear" w:color="auto" w:fill="FFFFFF"/>
        </w:rPr>
        <w:t xml:space="preserve"> and</w:t>
      </w:r>
      <w:r w:rsidR="001C57B1">
        <w:rPr>
          <w:color w:val="000000"/>
          <w:shd w:val="clear" w:color="auto" w:fill="FFFFFF"/>
        </w:rPr>
        <w:t xml:space="preserve"> the</w:t>
      </w:r>
      <w:r w:rsidR="00751D10" w:rsidRPr="00E150CA">
        <w:rPr>
          <w:color w:val="000000"/>
          <w:shd w:val="clear" w:color="auto" w:fill="FFFFFF"/>
        </w:rPr>
        <w:t xml:space="preserve"> destruction of natural environments. </w:t>
      </w:r>
      <w:r w:rsidR="001C57B1" w:rsidRPr="00F06C1D">
        <w:rPr>
          <w:color w:val="000000" w:themeColor="text1"/>
          <w:shd w:val="clear" w:color="auto" w:fill="FFFFFF"/>
          <w:rPrChange w:id="60" w:author="Martin, Greta Katherine" w:date="2025-04-08T20:17:00Z" w16du:dateUtc="2025-04-09T00:17:00Z">
            <w:rPr>
              <w:color w:val="000000"/>
              <w:shd w:val="clear" w:color="auto" w:fill="FFFFFF"/>
            </w:rPr>
          </w:rPrChange>
        </w:rPr>
        <w:t>While</w:t>
      </w:r>
      <w:r w:rsidR="00751D10" w:rsidRPr="00F06C1D">
        <w:rPr>
          <w:color w:val="000000" w:themeColor="text1"/>
          <w:shd w:val="clear" w:color="auto" w:fill="FFFFFF"/>
          <w:rPrChange w:id="61" w:author="Martin, Greta Katherine" w:date="2025-04-08T20:17:00Z" w16du:dateUtc="2025-04-09T00:17:00Z">
            <w:rPr>
              <w:color w:val="000000"/>
              <w:shd w:val="clear" w:color="auto" w:fill="FFFFFF"/>
            </w:rPr>
          </w:rPrChange>
        </w:rPr>
        <w:t xml:space="preserve"> cities are responsible for over 80% of global greenhouse gas emissions</w:t>
      </w:r>
      <w:r w:rsidR="00836CE4" w:rsidRPr="00F06C1D">
        <w:rPr>
          <w:color w:val="000000" w:themeColor="text1"/>
          <w:shd w:val="clear" w:color="auto" w:fill="FFFFFF"/>
          <w:rPrChange w:id="62" w:author="Martin, Greta Katherine" w:date="2025-04-08T20:17:00Z" w16du:dateUtc="2025-04-09T00:17:00Z">
            <w:rPr>
              <w:color w:val="000000"/>
              <w:shd w:val="clear" w:color="auto" w:fill="FFFFFF"/>
            </w:rPr>
          </w:rPrChange>
        </w:rPr>
        <w:t>,</w:t>
      </w:r>
      <w:r w:rsidR="00751D10" w:rsidRPr="00F06C1D">
        <w:rPr>
          <w:color w:val="000000" w:themeColor="text1"/>
          <w:shd w:val="clear" w:color="auto" w:fill="FFFFFF"/>
          <w:rPrChange w:id="63"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64" w:author="Martin, Greta Katherine" w:date="2025-04-08T20:17:00Z" w16du:dateUtc="2025-04-09T00:17:00Z">
            <w:rPr>
              <w:color w:val="156082" w:themeColor="accent1"/>
              <w:shd w:val="clear" w:color="auto" w:fill="FFFFFF"/>
            </w:rPr>
          </w:rPrChange>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F06C1D">
        <w:rPr>
          <w:color w:val="000000" w:themeColor="text1"/>
          <w:shd w:val="clear" w:color="auto" w:fill="FFFFFF"/>
          <w:rPrChange w:id="65"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66" w:author="Martin, Greta Katherine" w:date="2025-04-08T20:17:00Z" w16du:dateUtc="2025-04-09T00:17:00Z">
            <w:rPr>
              <w:color w:val="008080"/>
              <w:vertAlign w:val="superscript"/>
            </w:rPr>
          </w:rPrChange>
        </w:rPr>
        <w:t>2</w:t>
      </w:r>
      <w:r w:rsidR="00751D10" w:rsidRPr="00F06C1D">
        <w:rPr>
          <w:color w:val="000000" w:themeColor="text1"/>
          <w:shd w:val="clear" w:color="auto" w:fill="FFFFFF"/>
          <w:rPrChange w:id="67"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68" w:author="Martin, Greta Katherine" w:date="2025-04-08T20:17:00Z" w16du:dateUtc="2025-04-09T00:17:00Z">
            <w:rPr>
              <w:color w:val="000000"/>
              <w:shd w:val="clear" w:color="auto" w:fill="FFFFFF"/>
            </w:rPr>
          </w:rPrChange>
        </w:rPr>
        <w:t xml:space="preserve"> emissions per capita</w:t>
      </w:r>
      <w:ins w:id="69" w:author="Martin, Greta Katherine" w:date="2025-04-08T20:16:00Z" w16du:dateUtc="2025-04-09T00:16:00Z">
        <w:r w:rsidR="00F06C1D" w:rsidRPr="00F06C1D">
          <w:rPr>
            <w:color w:val="000000" w:themeColor="text1"/>
            <w:shd w:val="clear" w:color="auto" w:fill="FFFFFF"/>
            <w:rPrChange w:id="70" w:author="Martin, Greta Katherine" w:date="2025-04-08T20:17:00Z" w16du:dateUtc="2025-04-09T00:17:00Z">
              <w:rPr>
                <w:color w:val="156082" w:themeColor="accent1"/>
                <w:shd w:val="clear" w:color="auto" w:fill="FFFFFF"/>
              </w:rPr>
            </w:rPrChange>
          </w:rPr>
          <w:t xml:space="preserve"> in developed nations</w:t>
        </w:r>
      </w:ins>
      <w:r w:rsidR="001C57B1" w:rsidRPr="00F06C1D">
        <w:rPr>
          <w:color w:val="000000" w:themeColor="text1"/>
          <w:shd w:val="clear" w:color="auto" w:fill="FFFFFF"/>
          <w:rPrChange w:id="71" w:author="Martin, Greta Katherine" w:date="2025-04-08T20:17:00Z" w16du:dateUtc="2025-04-09T00:17:00Z">
            <w:rPr>
              <w:color w:val="000000"/>
              <w:shd w:val="clear" w:color="auto" w:fill="FFFFFF"/>
            </w:rPr>
          </w:rPrChange>
        </w:rPr>
        <w:t xml:space="preserve"> tend to be lower in cities than in less dense communities</w:t>
      </w:r>
      <w:r w:rsidR="00205BBE" w:rsidRPr="00F06C1D">
        <w:rPr>
          <w:color w:val="000000" w:themeColor="text1"/>
          <w:shd w:val="clear" w:color="auto" w:fill="FFFFFF"/>
          <w:rPrChange w:id="72" w:author="Martin, Greta Katherine" w:date="2025-04-08T20:17:00Z" w16du:dateUtc="2025-04-09T00:17:00Z">
            <w:rPr>
              <w:color w:val="000000"/>
              <w:shd w:val="clear" w:color="auto" w:fill="FFFFFF"/>
            </w:rPr>
          </w:rPrChange>
        </w:rPr>
        <w:t xml:space="preserve"> due to more efficient</w:t>
      </w:r>
      <w:r w:rsidR="00DB1587" w:rsidRPr="00F06C1D">
        <w:rPr>
          <w:color w:val="000000" w:themeColor="text1"/>
          <w:shd w:val="clear" w:color="auto" w:fill="FFFFFF"/>
          <w:rPrChange w:id="73" w:author="Martin, Greta Katherine" w:date="2025-04-08T20:17:00Z" w16du:dateUtc="2025-04-09T00:17:00Z">
            <w:rPr>
              <w:color w:val="000000"/>
              <w:shd w:val="clear" w:color="auto" w:fill="FFFFFF"/>
            </w:rPr>
          </w:rPrChange>
        </w:rPr>
        <w:t xml:space="preserve"> </w:t>
      </w:r>
      <w:r w:rsidR="00205BBE" w:rsidRPr="00F06C1D">
        <w:rPr>
          <w:color w:val="000000" w:themeColor="text1"/>
          <w:shd w:val="clear" w:color="auto" w:fill="FFFFFF"/>
          <w:rPrChange w:id="74" w:author="Martin, Greta Katherine" w:date="2025-04-08T20:17:00Z" w16du:dateUtc="2025-04-09T00:17:00Z">
            <w:rPr>
              <w:color w:val="000000"/>
              <w:shd w:val="clear" w:color="auto" w:fill="FFFFFF"/>
            </w:rPr>
          </w:rPrChange>
        </w:rPr>
        <w:t xml:space="preserve">transportation, </w:t>
      </w:r>
      <w:r w:rsidR="00DB1587" w:rsidRPr="00F06C1D">
        <w:rPr>
          <w:color w:val="000000" w:themeColor="text1"/>
          <w:shd w:val="clear" w:color="auto" w:fill="FFFFFF"/>
          <w:rPrChange w:id="75" w:author="Martin, Greta Katherine" w:date="2025-04-08T20:17:00Z" w16du:dateUtc="2025-04-09T00:17:00Z">
            <w:rPr>
              <w:color w:val="000000"/>
              <w:shd w:val="clear" w:color="auto" w:fill="FFFFFF"/>
            </w:rPr>
          </w:rPrChange>
        </w:rPr>
        <w:t>energy production</w:t>
      </w:r>
      <w:r w:rsidR="00205BBE" w:rsidRPr="00F06C1D">
        <w:rPr>
          <w:color w:val="000000" w:themeColor="text1"/>
          <w:shd w:val="clear" w:color="auto" w:fill="FFFFFF"/>
          <w:rPrChange w:id="76" w:author="Martin, Greta Katherine" w:date="2025-04-08T20:17:00Z" w16du:dateUtc="2025-04-09T00:17:00Z">
            <w:rPr>
              <w:color w:val="000000"/>
              <w:shd w:val="clear" w:color="auto" w:fill="FFFFFF"/>
            </w:rPr>
          </w:rPrChange>
        </w:rPr>
        <w:t>, and</w:t>
      </w:r>
      <w:r w:rsidR="00DB1587" w:rsidRPr="00F06C1D">
        <w:rPr>
          <w:color w:val="000000" w:themeColor="text1"/>
          <w:shd w:val="clear" w:color="auto" w:fill="FFFFFF"/>
          <w:rPrChange w:id="77" w:author="Martin, Greta Katherine" w:date="2025-04-08T20:17:00Z" w16du:dateUtc="2025-04-09T00:17:00Z">
            <w:rPr>
              <w:color w:val="000000"/>
              <w:shd w:val="clear" w:color="auto" w:fill="FFFFFF"/>
            </w:rPr>
          </w:rPrChange>
        </w:rPr>
        <w:t xml:space="preserve"> land use</w:t>
      </w:r>
      <w:r w:rsidR="00FD73CF" w:rsidRPr="00F06C1D">
        <w:rPr>
          <w:color w:val="000000" w:themeColor="text1"/>
          <w:shd w:val="clear" w:color="auto" w:fill="FFFFFF"/>
          <w:rPrChange w:id="78" w:author="Martin, Greta Katherine" w:date="2025-04-08T20:17:00Z" w16du:dateUtc="2025-04-09T00:17:00Z">
            <w:rPr>
              <w:color w:val="000000"/>
              <w:shd w:val="clear" w:color="auto" w:fill="FFFFFF"/>
            </w:rPr>
          </w:rPrChange>
        </w:rPr>
        <w:t>.</w:t>
      </w:r>
      <w:r w:rsidR="003B1DDA" w:rsidRPr="00F06C1D">
        <w:rPr>
          <w:color w:val="000000" w:themeColor="text1"/>
          <w:shd w:val="clear" w:color="auto" w:fill="FFFFFF"/>
          <w:rPrChange w:id="79" w:author="Martin, Greta Katherine" w:date="2025-04-08T20:17:00Z" w16du:dateUtc="2025-04-09T00:17:00Z">
            <w:rPr>
              <w:color w:val="000000"/>
              <w:shd w:val="clear" w:color="auto" w:fill="FFFFFF"/>
            </w:rPr>
          </w:rPrChange>
        </w:rPr>
        <w:fldChar w:fldCharType="begin"/>
      </w:r>
      <w:r w:rsidR="007B4DCE" w:rsidRPr="00F06C1D">
        <w:rPr>
          <w:color w:val="000000" w:themeColor="text1"/>
          <w:shd w:val="clear" w:color="auto" w:fill="FFFFFF"/>
          <w:rPrChange w:id="80" w:author="Martin, Greta Katherine" w:date="2025-04-08T20:17:00Z" w16du:dateUtc="2025-04-09T00:17:00Z">
            <w:rPr>
              <w:color w:val="156082" w:themeColor="accent1"/>
              <w:shd w:val="clear" w:color="auto" w:fill="FFFFFF"/>
            </w:rPr>
          </w:rPrChange>
        </w:rPr>
        <w:instrText xml:space="preserve"> ADDIN ZOTERO_ITEM CSL_CITATION {"citationID":"CnAArXKK","properties":{"formattedCitation":"\\super 3\\nosupersub{}","plainCitation":"3","noteIndex":0},"citationItems":[{"id":781,"uris":["http://zotero.org/users/10202395/items/Y82FLAJZ"],"itemData":{"id":781,"type":"article-journal","abstract":"Abstract\n            \n              We use a globally consistent, time-resolved data set of CO\n              2\n              emission proxies to quantify urban CO\n              2\n              emissions in 91 cities. We decompose emission trends into contributions from changes in urban extent, population density and per capita emission. We find that urban CO\n              2\n              emissions are increasing everywhere but that the dominant contributors differ according to development level. A cluster analysis of factors shows that developing countries were dominated by cities with the rapid area and per capita CO\n              2\n              emissions increases. Cities in the developed world, by contrast, show slow area and per capita CO\n              2\n              emissions growth. China is an important intermediate case with rapid urban area growth combined with slower per capita CO\n              2\n              emissions growth. Urban per capita emissions are often lower than their national average for many developed countries, suggesting that urbanisation may reduce overall emissions. However, trends in per capita urban emissions are higher than their national equivalent almost everywhere, suggesting that urbanisation will become a more serious problem in the future. An important exception is China, whose per capita urban emissions are growing more slowly than the national value. We also see a negative correlation between trends in population density and per capita CO\n              2\n              emissions, highlighting a strong role for densification as a tool to reduce CO\n              2\n              emissions.","container-title":"npj Urban Sustainability","DOI":"10.1038/s42949-023-00084-2","ISSN":"2661-8001","issue":"1","journalAbbreviation":"npj Urban Sustain","language":"en","page":"6","source":"DOI.org (Crossref)","title":"On the impact of urbanisation on CO2 emissions","volume":"3","author":[{"family":"Luqman","given":"Muhammad"},{"family":"Rayner","given":"Peter J."},{"family":"Gurney","given":"Kevin R."}],"issued":{"date-parts":[["2023",2,16]]}}}],"schema":"https://github.com/citation-style-language/schema/raw/master/csl-citation.json"} </w:instrText>
      </w:r>
      <w:r w:rsidR="003B1DDA" w:rsidRPr="00F06C1D">
        <w:rPr>
          <w:color w:val="000000" w:themeColor="text1"/>
          <w:shd w:val="clear" w:color="auto" w:fill="FFFFFF"/>
          <w:rPrChange w:id="81" w:author="Martin, Greta Katherine" w:date="2025-04-08T20:17:00Z" w16du:dateUtc="2025-04-09T00:17:00Z">
            <w:rPr>
              <w:color w:val="000000"/>
              <w:shd w:val="clear" w:color="auto" w:fill="FFFFFF"/>
            </w:rPr>
          </w:rPrChange>
        </w:rPr>
        <w:fldChar w:fldCharType="separate"/>
      </w:r>
      <w:r w:rsidR="007B4DCE" w:rsidRPr="00F06C1D">
        <w:rPr>
          <w:color w:val="000000" w:themeColor="text1"/>
          <w:vertAlign w:val="superscript"/>
          <w:rPrChange w:id="82" w:author="Martin, Greta Katherine" w:date="2025-04-08T20:17:00Z" w16du:dateUtc="2025-04-09T00:17:00Z">
            <w:rPr>
              <w:color w:val="008080"/>
              <w:vertAlign w:val="superscript"/>
            </w:rPr>
          </w:rPrChange>
        </w:rPr>
        <w:t>3</w:t>
      </w:r>
      <w:r w:rsidR="003B1DDA" w:rsidRPr="00F06C1D">
        <w:rPr>
          <w:color w:val="000000" w:themeColor="text1"/>
          <w:shd w:val="clear" w:color="auto" w:fill="FFFFFF"/>
          <w:rPrChange w:id="83" w:author="Martin, Greta Katherine" w:date="2025-04-08T20:17:00Z" w16du:dateUtc="2025-04-09T00:17:00Z">
            <w:rPr>
              <w:color w:val="000000"/>
              <w:shd w:val="clear" w:color="auto" w:fill="FFFFFF"/>
            </w:rPr>
          </w:rPrChange>
        </w:rPr>
        <w:fldChar w:fldCharType="end"/>
      </w:r>
      <w:r w:rsidR="001C57B1" w:rsidRPr="00F06C1D">
        <w:rPr>
          <w:color w:val="000000" w:themeColor="text1"/>
          <w:shd w:val="clear" w:color="auto" w:fill="FFFFFF"/>
          <w:rPrChange w:id="84" w:author="Martin, Greta Katherine" w:date="2025-04-08T20:17:00Z" w16du:dateUtc="2025-04-09T00:17:00Z">
            <w:rPr>
              <w:color w:val="000000"/>
              <w:shd w:val="clear" w:color="auto" w:fill="FFFFFF"/>
            </w:rPr>
          </w:rPrChange>
        </w:rPr>
        <w:t xml:space="preserve"> </w:t>
      </w:r>
      <w:r w:rsidR="001C57B1" w:rsidRPr="001C57B1">
        <w:rPr>
          <w:color w:val="000000"/>
          <w:shd w:val="clear" w:color="auto" w:fill="FFFFFF"/>
        </w:rPr>
        <w:t>In addition, cities</w:t>
      </w:r>
      <w:r w:rsidR="00751D10" w:rsidRPr="00E150CA">
        <w:rPr>
          <w:color w:val="000000"/>
          <w:shd w:val="clear" w:color="auto" w:fill="FFFFFF"/>
        </w:rPr>
        <w:t xml:space="preserve"> can be effective entities of change</w:t>
      </w:r>
      <w:r w:rsidR="00DC1566">
        <w:rPr>
          <w:color w:val="000000"/>
          <w:shd w:val="clear" w:color="auto" w:fill="FFFFFF"/>
        </w:rPr>
        <w:t xml:space="preserve"> and</w:t>
      </w:r>
      <w:r w:rsidR="00751D10" w:rsidRPr="00E150CA">
        <w:rPr>
          <w:color w:val="000000"/>
          <w:shd w:val="clear" w:color="auto" w:fill="FFFFFF"/>
        </w:rPr>
        <w:t xml:space="preserve"> </w:t>
      </w:r>
      <w:r w:rsidR="0088371A" w:rsidRPr="00E150CA">
        <w:rPr>
          <w:color w:val="000000"/>
          <w:shd w:val="clear" w:color="auto" w:fill="FFFFFF"/>
        </w:rPr>
        <w:t xml:space="preserve">can </w:t>
      </w:r>
      <w:r w:rsidR="00751D10" w:rsidRPr="00E150CA">
        <w:rPr>
          <w:color w:val="000000"/>
          <w:shd w:val="clear" w:color="auto" w:fill="FFFFFF"/>
        </w:rPr>
        <w:t xml:space="preserve">provide a large enough scale to create </w:t>
      </w:r>
      <w:r w:rsidR="0088371A" w:rsidRPr="00E150CA">
        <w:rPr>
          <w:color w:val="000000"/>
          <w:shd w:val="clear" w:color="auto" w:fill="FFFFFF"/>
        </w:rPr>
        <w:t>meaningful</w:t>
      </w:r>
      <w:r w:rsidR="00751D10" w:rsidRPr="00E150CA">
        <w:rPr>
          <w:color w:val="000000"/>
          <w:shd w:val="clear" w:color="auto" w:fill="FFFFFF"/>
        </w:rPr>
        <w:t xml:space="preserve"> change while remaining small enough to test policies that might not be feasible at a national scale. </w:t>
      </w:r>
      <w:r w:rsidR="009E573D" w:rsidRPr="00E150CA">
        <w:rPr>
          <w:color w:val="000000" w:themeColor="text1"/>
        </w:rPr>
        <w:t>City-level interventions to increase urban nature offer a climate adaptation strategy with health advantages.</w:t>
      </w:r>
    </w:p>
    <w:p w14:paraId="6C743201" w14:textId="77777777" w:rsidR="00AB1FFE" w:rsidRDefault="00AB1FFE" w:rsidP="007B6224">
      <w:pPr>
        <w:rPr>
          <w:ins w:id="85" w:author="Martin, Greta Katherine" w:date="2025-03-27T11:48:00Z" w16du:dateUtc="2025-03-27T15:48:00Z"/>
          <w:color w:val="000000" w:themeColor="text1"/>
        </w:rPr>
      </w:pPr>
    </w:p>
    <w:p w14:paraId="44B09B69" w14:textId="7DFB606A" w:rsidR="00AB1FFE" w:rsidDel="00AB1FFE" w:rsidRDefault="00AB1FFE" w:rsidP="007B6224">
      <w:pPr>
        <w:rPr>
          <w:del w:id="86" w:author="Martin, Greta Katherine" w:date="2025-03-27T11:49:00Z" w16du:dateUtc="2025-03-27T15:49:00Z"/>
          <w:color w:val="000000" w:themeColor="text1"/>
        </w:rPr>
      </w:pPr>
      <w:moveToRangeStart w:id="87" w:author="Martin, Greta Katherine" w:date="2025-03-27T11:48:00Z" w:name="move193968517"/>
      <w:moveTo w:id="88" w:author="Martin, Greta Katherine" w:date="2025-03-27T11:48:00Z" w16du:dateUtc="2025-03-27T15:48:00Z">
        <w:r w:rsidRPr="00E150CA">
          <w:rPr>
            <w:color w:val="000000"/>
            <w:shd w:val="clear" w:color="auto" w:fill="FFFFFF"/>
          </w:rPr>
          <w:t>Urban green</w:t>
        </w:r>
        <w:r>
          <w:rPr>
            <w:color w:val="000000"/>
            <w:shd w:val="clear" w:color="auto" w:fill="FFFFFF"/>
          </w:rPr>
          <w:t xml:space="preserve">spaces (such as city parks and tree-lined streets) and blue spaces (like lakes, rivers, and coastlines) </w:t>
        </w:r>
        <w:r w:rsidRPr="00E150CA">
          <w:rPr>
            <w:color w:val="000000"/>
            <w:shd w:val="clear" w:color="auto" w:fill="FFFFFF"/>
          </w:rPr>
          <w:t xml:space="preserve">have been linked to improvements in </w:t>
        </w:r>
        <w:r>
          <w:rPr>
            <w:color w:val="000000"/>
            <w:shd w:val="clear" w:color="auto" w:fill="FFFFFF"/>
          </w:rPr>
          <w:t xml:space="preserve">human </w:t>
        </w:r>
        <w:r w:rsidRPr="00E150CA">
          <w:rPr>
            <w:color w:val="000000"/>
            <w:shd w:val="clear" w:color="auto" w:fill="FFFFFF"/>
          </w:rPr>
          <w:t>health and climate resilienc</w:t>
        </w:r>
        <w:r>
          <w:rPr>
            <w:color w:val="000000"/>
            <w:shd w:val="clear" w:color="auto" w:fill="FFFFFF"/>
          </w:rPr>
          <w:t>y</w:t>
        </w:r>
        <w:r w:rsidRPr="00E150CA">
          <w:rPr>
            <w:color w:val="000000"/>
            <w:shd w:val="clear" w:color="auto" w:fill="FFFFFF"/>
          </w:rPr>
          <w:t xml:space="preserve">. </w:t>
        </w:r>
        <w:r w:rsidRPr="00E150CA">
          <w:rPr>
            <w:color w:val="000000" w:themeColor="text1"/>
          </w:rPr>
          <w:t xml:space="preserve">Greenspace </w:t>
        </w:r>
        <w:r>
          <w:rPr>
            <w:color w:val="000000" w:themeColor="text1"/>
          </w:rPr>
          <w:t>has been</w:t>
        </w:r>
        <w:r w:rsidRPr="00E150CA">
          <w:rPr>
            <w:color w:val="000000" w:themeColor="text1"/>
          </w:rPr>
          <w:t xml:space="preserve"> associated with improved mental and physical health</w:t>
        </w:r>
        <w:del w:id="89" w:author="Martin, Greta Katherine" w:date="2025-04-01T13:15:00Z" w16du:dateUtc="2025-04-01T17:15:00Z">
          <w:r w:rsidRPr="00E150CA" w:rsidDel="003F0411">
            <w:rPr>
              <w:color w:val="000000" w:themeColor="text1"/>
            </w:rPr>
            <w:delText>, including reduced all-cause mortality</w:delText>
          </w:r>
        </w:del>
        <w:r>
          <w:rPr>
            <w:color w:val="000000" w:themeColor="text1"/>
          </w:rPr>
          <w:t>.</w:t>
        </w:r>
        <w:r w:rsidRPr="00E150CA">
          <w:rPr>
            <w:color w:val="000000" w:themeColor="text1"/>
          </w:rPr>
          <w:fldChar w:fldCharType="begin"/>
        </w:r>
      </w:moveTo>
      <w:r w:rsidR="007B4DCE">
        <w:rPr>
          <w:color w:val="000000" w:themeColor="text1"/>
        </w:rPr>
        <w:instrText xml:space="preserve"> ADDIN ZOTERO_ITEM CSL_CITATION {"citationID":"V8TDklpW","properties":{"formattedCitation":"\\super 4\\nosupersub{}","plainCitation":"4","noteIndex":0},"citationItems":[{"id":444,"uris":["http://zotero.org/users/10202395/items/569PGLBM"],"itemData":{"id":444,"type":"article-journal","container-title":"The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moveTo w:id="90" w:author="Martin, Greta Katherine" w:date="2025-03-27T11:48:00Z" w16du:dateUtc="2025-03-27T15:48:00Z">
        <w:r w:rsidRPr="00E150CA">
          <w:rPr>
            <w:color w:val="000000" w:themeColor="text1"/>
          </w:rPr>
          <w:fldChar w:fldCharType="separate"/>
        </w:r>
      </w:moveTo>
      <w:r w:rsidR="007B4DCE" w:rsidRPr="007B4DCE">
        <w:rPr>
          <w:color w:val="000000"/>
          <w:vertAlign w:val="superscript"/>
        </w:rPr>
        <w:t>4</w:t>
      </w:r>
      <w:moveTo w:id="91" w:author="Martin, Greta Katherine" w:date="2025-03-27T11:48:00Z" w16du:dateUtc="2025-03-27T15:48:00Z">
        <w:r w:rsidRPr="00E150CA">
          <w:rPr>
            <w:color w:val="000000" w:themeColor="text1"/>
          </w:rPr>
          <w:fldChar w:fldCharType="end"/>
        </w:r>
      </w:moveTo>
      <w:ins w:id="92" w:author="Martin, Greta Katherine" w:date="2025-04-01T13:15:00Z" w16du:dateUtc="2025-04-01T17:15:00Z">
        <w:r w:rsidR="003F0411">
          <w:rPr>
            <w:color w:val="000000" w:themeColor="text1"/>
          </w:rPr>
          <w:t xml:space="preserve"> Systematic reviews sup</w:t>
        </w:r>
        <w:r w:rsidR="006422ED">
          <w:rPr>
            <w:color w:val="000000" w:themeColor="text1"/>
          </w:rPr>
          <w:t xml:space="preserve">port an association between increased residential greenspace and </w:t>
        </w:r>
      </w:ins>
      <w:ins w:id="93" w:author="Martin, Greta Katherine" w:date="2025-04-01T13:19:00Z" w16du:dateUtc="2025-04-01T17:19:00Z">
        <w:r w:rsidR="006422ED" w:rsidRPr="006422ED">
          <w:rPr>
            <w:color w:val="000000" w:themeColor="text1"/>
          </w:rPr>
          <w:t>decreased risk of depression and anxiety</w:t>
        </w:r>
      </w:ins>
      <w:ins w:id="94" w:author="Martin, Greta Katherine" w:date="2025-04-01T13:39:00Z" w16du:dateUtc="2025-04-01T17:39:00Z">
        <w:r w:rsidR="00E34A08">
          <w:rPr>
            <w:color w:val="000000" w:themeColor="text1"/>
          </w:rPr>
          <w:t>,</w:t>
        </w:r>
      </w:ins>
      <w:r w:rsidR="006422ED">
        <w:rPr>
          <w:color w:val="000000" w:themeColor="text1"/>
        </w:rPr>
        <w:fldChar w:fldCharType="begin"/>
      </w:r>
      <w:r w:rsidR="006422ED">
        <w:rPr>
          <w:color w:val="000000" w:themeColor="text1"/>
        </w:rPr>
        <w:instrText xml:space="preserve"> ADDIN ZOTERO_ITEM CSL_CITATION {"citationID":"wkTWrXYf","properties":{"formattedCitation":"\\super 5\\nosupersub{}","plainCitation":"5","noteIndex":0},"citationItems":[{"id":699,"uris":["http://zotero.org/users/10202395/items/YYKK7IQ5"],"itemData":{"id":699,"type":"article-journal","abstract":"Background: The development of urbanization has led to emerging mental health issues. Green space was becoming increasingly important for mental health. Previous studies have demonstrated the value of green space for a variety of outcomes connected to mental health. However, uncertainty remains regarding the association between green spaces and the risk of depression and anxiety outcomes. This study aimed to integrate present evidence from observational studies to define the association of exposure to green space with depression and anxiety.\nMethods: A thorough electronic search of PubMed, Web of Science and Embase database was performed. We transformed the odds ratio (OR) of different green increments into per 0.1 unit increase in normalized difference vegetation index (NDVI) and per 10% increase in percentage of green space. Cochrane’s Q and I2 statistics were used to assess study heterogeneity, and random-effects models were employed to calculate combined effect estimation OR with 95% confidence intervals (CIs). Pooled analysis was completed using Stata 15.0.\nResults: According to this meta-analysis, a 10% increase in the proportion of green space was linked to a lower risk of depression (merged OR (95% CI) = 0.963 (0.948, 0.979)) and anxiety (merged OR (95% CI) = 0.938 (0.858, 1.025)) and a 0.1 unit increase in NDVI was linked to a lower risk of depression (merged OR (95% CI) = 0.931 (0.887, 0.977)).\nConclusions: Results of this meta-analysis supported improving green space exposure in preventing depression and anxiety. Higher green space exposure might be helpful for depression and anxiety disorders. Therefore, improving or preserving green space should be regarded as a promising intervention for public health.","container-title":"Environmental Research","DOI":"10.1016/j.envres.2023.116303","ISSN":"00139351","journalAbbreviation":"Environmental Research","language":"en","page":"116303","source":"DOI.org (Crossref)","title":"Green space exposure on depression and anxiety outcomes: A meta-analysis","title-short":"Green space exposure on depression and anxiety outcomes","volume":"231","author":[{"family":"Liu","given":"Ziquan"},{"family":"Chen","given":"Xuemei"},{"family":"Cui","given":"Huanhuan"},{"family":"Ma","given":"Yuxuan"},{"family":"Gao","given":"Ning"},{"family":"Li","given":"Xinyu"},{"family":"Meng","given":"Xiangyan"},{"family":"Lin","given":"Huishu"},{"family":"Abudou","given":"Halidan"},{"family":"Guo","given":"Liqiong"},{"family":"Liu","given":"Qisijing"}],"issued":{"date-parts":[["2023",8]]}}}],"schema":"https://github.com/citation-style-language/schema/raw/master/csl-citation.json"} </w:instrText>
      </w:r>
      <w:r w:rsidR="006422ED">
        <w:rPr>
          <w:color w:val="000000" w:themeColor="text1"/>
        </w:rPr>
        <w:fldChar w:fldCharType="separate"/>
      </w:r>
      <w:r w:rsidR="006422ED" w:rsidRPr="006422ED">
        <w:rPr>
          <w:color w:val="000000"/>
          <w:vertAlign w:val="superscript"/>
        </w:rPr>
        <w:t>5</w:t>
      </w:r>
      <w:r w:rsidR="006422ED">
        <w:rPr>
          <w:color w:val="000000" w:themeColor="text1"/>
        </w:rPr>
        <w:fldChar w:fldCharType="end"/>
      </w:r>
      <w:ins w:id="95" w:author="Martin, Greta Katherine" w:date="2025-04-01T13:23:00Z" w16du:dateUtc="2025-04-01T17:23:00Z">
        <w:r w:rsidR="001F7B29" w:rsidRPr="001F7B29">
          <w:rPr>
            <w:color w:val="000000" w:themeColor="text1"/>
          </w:rPr>
          <w:t xml:space="preserve"> </w:t>
        </w:r>
        <w:r w:rsidR="001F7B29" w:rsidRPr="006422ED">
          <w:rPr>
            <w:color w:val="000000" w:themeColor="text1"/>
          </w:rPr>
          <w:t>low birth weight</w:t>
        </w:r>
      </w:ins>
      <w:ins w:id="96" w:author="Martin, Greta Katherine" w:date="2025-04-01T13:39:00Z" w16du:dateUtc="2025-04-01T17:39:00Z">
        <w:r w:rsidR="00E34A08">
          <w:rPr>
            <w:color w:val="000000" w:themeColor="text1"/>
          </w:rPr>
          <w:t>,</w:t>
        </w:r>
      </w:ins>
      <w:r w:rsidR="001E1F53">
        <w:rPr>
          <w:color w:val="000000" w:themeColor="text1"/>
        </w:rPr>
        <w:fldChar w:fldCharType="begin"/>
      </w:r>
      <w:r w:rsidR="001E1F53">
        <w:rPr>
          <w:color w:val="000000" w:themeColor="text1"/>
        </w:rPr>
        <w:instrText xml:space="preserve"> ADDIN ZOTERO_ITEM CSL_CITATION {"citationID":"21qjSZhC","properties":{"formattedCitation":"\\super 6\\nosupersub{}","plainCitation":"6","noteIndex":0},"citationItems":[{"id":802,"uris":["http://zotero.org/users/10202395/items/MS2MEIVW"],"itemData":{"id":802,"type":"article-journal","abstract":"Background: The amount of natural vegetation surrounding homes (residential greenness) has been proposed as a mitigation measure to buffer the adverse health effects of urban living, associated with promoting health and wellbeing including birth outcomes. This study aimed to systematically review the epidemiological evidence on the association of residential greenness with birth outcomes and quantitatively provide summary effect estimates of the current literature.\nMethods: We extensively searched epidemiological studies related to residential greenness and birth outcomes in three electronic databases (EMBASE, Web of Science, and PubMed) using terms related to residential greenness and birth outcomes before July 10, 2020. Summary effect estimates of residential greenness on birth outcomes including SGA (small for gestational age), PTB (preterm birth), LBW (low birth weight), and birth weight were calculated for each 0.1 unit increase in residential greenness exposure, as well as comparing the highest to the lowest categories using random-effects meta-analyses. We assessed the risk of bias of each individual study, and the overall quality of the body of evidence and level of evidence for each exposure-outcome were also evaluated.\nResults: The initial search identified 161 studies, of which 29 studies were finally included. Meta-analysis for continuous exposure suggested that an increase in residential greenness, measured by NDVI (normalized dif­ ference vegetation index) with different buffer sizes, was generally associated with higher birth weights ranging from 7.99 g [95% confidence interval (CI) = 4.29–11.70] to 15.35 g (95% CI = 11.41–19.29) and lower odds of LBW ranging from 0.79 (95% CI = 0.65–0.96) to 0.93 (95% CI = 0.86–1.00), but associations between residential greenness and PTB or SGA were not significant. When introducing the exposure as high versus low categories, similar results were found. The overall evidence for each exposure-outcome combination was considered to be of “moderate” certainty.\nConclusions: This study indicated a potential positive association between residential greenness and several birth outcomes. However, because of the moderate to high between-study heterogeneity, further studies with better adjustment of covariates, improved residential greenness assessment in a longitudinal approach throughout pregnancy rather than a cross-sectional approach at time of delivery, and accounting thoroughly for socioeco­ nomic status, are warranted to replicate these findings as well as to explore in greater detail in their implications.","container-title":"Environmental Research","DOI":"10.1016/j.envres.2020.110599","ISSN":"00139351","journalAbbreviation":"Environmental Research","language":"en","page":"110599","source":"DOI.org (Crossref)","title":"Residential greenness and birth outcomes: A systematic review and meta-analysis of observational studies","title-short":"Residential greenness and birth outcomes","volume":"193","author":[{"family":"Hu","given":"Cheng-Yang"},{"family":"Yang","given":"Xiao-Jing"},{"family":"Gui","given":"Si-Yu"},{"family":"Ding","given":"Kun"},{"family":"Huang","given":"Kai"},{"family":"Fang","given":"Yuan"},{"family":"Jiang","given":"Zheng-Xuan"},{"family":"Zhang","given":"Xiu-Jun"}],"issued":{"date-parts":[["2021",2]]}}}],"schema":"https://github.com/citation-style-language/schema/raw/master/csl-citation.json"} </w:instrText>
      </w:r>
      <w:r w:rsidR="001E1F53">
        <w:rPr>
          <w:color w:val="000000" w:themeColor="text1"/>
        </w:rPr>
        <w:fldChar w:fldCharType="separate"/>
      </w:r>
      <w:r w:rsidR="001E1F53" w:rsidRPr="001E1F53">
        <w:rPr>
          <w:color w:val="000000"/>
          <w:vertAlign w:val="superscript"/>
        </w:rPr>
        <w:t>6</w:t>
      </w:r>
      <w:r w:rsidR="001E1F53">
        <w:rPr>
          <w:color w:val="000000" w:themeColor="text1"/>
        </w:rPr>
        <w:fldChar w:fldCharType="end"/>
      </w:r>
      <w:del w:id="97" w:author="Martin, Greta Katherine" w:date="2025-04-01T13:31:00Z" w16du:dateUtc="2025-04-01T17:31:00Z">
        <w:r w:rsidR="001E1F53" w:rsidDel="001E1F53">
          <w:rPr>
            <w:color w:val="000000" w:themeColor="text1"/>
          </w:rPr>
          <w:fldChar w:fldCharType="begin"/>
        </w:r>
        <w:r w:rsidR="001E1F53" w:rsidDel="001E1F53">
          <w:rPr>
            <w:color w:val="000000" w:themeColor="text1"/>
          </w:rPr>
          <w:delInstrText xml:space="preserve"> ADDIN ZOTERO_TEMP </w:delInstrText>
        </w:r>
        <w:r w:rsidR="001E1F53" w:rsidDel="001E1F53">
          <w:rPr>
            <w:color w:val="000000" w:themeColor="text1"/>
          </w:rPr>
          <w:fldChar w:fldCharType="separate"/>
        </w:r>
        <w:r w:rsidR="001E1F53" w:rsidDel="001E1F53">
          <w:rPr>
            <w:noProof/>
            <w:color w:val="000000" w:themeColor="text1"/>
          </w:rPr>
          <w:delText>{Citation}</w:delText>
        </w:r>
        <w:r w:rsidR="001E1F53" w:rsidDel="001E1F53">
          <w:rPr>
            <w:color w:val="000000" w:themeColor="text1"/>
          </w:rPr>
          <w:fldChar w:fldCharType="end"/>
        </w:r>
      </w:del>
      <w:ins w:id="98" w:author="Martin, Greta Katherine" w:date="2025-04-01T13:23:00Z" w16du:dateUtc="2025-04-01T17:23:00Z">
        <w:r w:rsidR="001F7B29">
          <w:rPr>
            <w:color w:val="000000" w:themeColor="text1"/>
          </w:rPr>
          <w:t xml:space="preserve"> </w:t>
        </w:r>
      </w:ins>
      <w:ins w:id="99" w:author="Martin, Greta Katherine" w:date="2025-04-01T13:40:00Z" w16du:dateUtc="2025-04-01T17:40:00Z">
        <w:r w:rsidR="00E34A08" w:rsidRPr="006422ED">
          <w:rPr>
            <w:color w:val="000000" w:themeColor="text1"/>
          </w:rPr>
          <w:t xml:space="preserve">cardiovascular </w:t>
        </w:r>
        <w:r w:rsidR="00E34A08">
          <w:rPr>
            <w:color w:val="000000" w:themeColor="text1"/>
          </w:rPr>
          <w:t>events,</w:t>
        </w:r>
        <w:r w:rsidR="00E34A08" w:rsidRPr="006422ED">
          <w:rPr>
            <w:color w:val="000000" w:themeColor="text1"/>
          </w:rPr>
          <w:fldChar w:fldCharType="begin"/>
        </w:r>
      </w:ins>
      <w:r w:rsidR="00B050E8">
        <w:rPr>
          <w:color w:val="000000" w:themeColor="text1"/>
        </w:rPr>
        <w:instrText xml:space="preserve"> ADDIN ZOTERO_ITEM CSL_CITATION {"citationID":"8kCKlDu0","properties":{"formattedCitation":"\\super 7\\nosupersub{}","plainCitation":"7","noteIndex":0},"citationItems":[{"id":644,"uris":["http://zotero.org/users/10202395/items/QEKIXS6B"],"itemData":{"id":644,"type":"article-journal","abstract":"Significance Globally, cardiovascular disease (CVD) and cancer are leading causes of morbidity and mortality. While having different etiologies, CVD and cancer are linked by multiple shared risk factors, the presence of which exacerbate adverse outcomes for individuals with either disease. For both pathologies, factors such as poverty, lack of physical activity (PA), poor dietary intake, and climate change increase risk of adverse outcomes. Prior research has shown that greenspaces and other nature-based interventions (NBIs) contribute to improved health outcomes and climate change resilience.","container-title":"PLOS ONE","DOI":"10.1371/journal.pone.0276517","ISSN":"1932-6203","issue":"11","journalAbbreviation":"PLoS ONE","language":"en","page":"e0276517","source":"DOI.org (Crossref)","title":"The impact of greenspace or nature-based interventions on cardiovascular health or cancer-related outcomes: A systematic review of experimental studies","title-short":"The impact of greenspace or nature-based interventions on cardiovascular health or cancer-related outcomes","volume":"17","author":[{"family":"Bikomeye","given":"Jean C."},{"family":"Balza","given":"Joanna S."},{"family":"Kwarteng","given":"Jamila L."},{"family":"Beyer","given":"Andreas M."},{"family":"Beyer","given":"Kirsten M. M."}],"editor":[{"family":"Bottoms","given":"Lindsay"}],"issued":{"date-parts":[["2022",11,23]]}}}],"schema":"https://github.com/citation-style-language/schema/raw/master/csl-citation.json"} </w:instrText>
      </w:r>
      <w:ins w:id="100" w:author="Martin, Greta Katherine" w:date="2025-04-01T13:40:00Z" w16du:dateUtc="2025-04-01T17:40:00Z">
        <w:r w:rsidR="00E34A08" w:rsidRPr="006422ED">
          <w:rPr>
            <w:color w:val="000000" w:themeColor="text1"/>
          </w:rPr>
          <w:fldChar w:fldCharType="separate"/>
        </w:r>
      </w:ins>
      <w:r w:rsidR="00B050E8" w:rsidRPr="00B050E8">
        <w:rPr>
          <w:color w:val="000000"/>
          <w:vertAlign w:val="superscript"/>
        </w:rPr>
        <w:t>7</w:t>
      </w:r>
      <w:ins w:id="101" w:author="Martin, Greta Katherine" w:date="2025-04-01T13:40:00Z" w16du:dateUtc="2025-04-01T17:40:00Z">
        <w:r w:rsidR="00E34A08" w:rsidRPr="006422ED">
          <w:rPr>
            <w:color w:val="000000" w:themeColor="text1"/>
          </w:rPr>
          <w:fldChar w:fldCharType="end"/>
        </w:r>
        <w:r w:rsidR="00E34A08">
          <w:rPr>
            <w:color w:val="000000" w:themeColor="text1"/>
          </w:rPr>
          <w:t xml:space="preserve"> </w:t>
        </w:r>
      </w:ins>
      <w:ins w:id="102" w:author="Martin, Greta Katherine" w:date="2025-04-01T13:23:00Z" w16du:dateUtc="2025-04-01T17:23:00Z">
        <w:r w:rsidR="001F7B29" w:rsidRPr="006422ED">
          <w:rPr>
            <w:color w:val="000000" w:themeColor="text1"/>
          </w:rPr>
          <w:t>lung and prostate cancer mortality</w:t>
        </w:r>
      </w:ins>
      <w:ins w:id="103" w:author="Martin, Greta Katherine" w:date="2025-04-01T13:39:00Z" w16du:dateUtc="2025-04-01T17:39:00Z">
        <w:r w:rsidR="00E34A08">
          <w:rPr>
            <w:color w:val="000000" w:themeColor="text1"/>
          </w:rPr>
          <w:t>,</w:t>
        </w:r>
      </w:ins>
      <w:ins w:id="104" w:author="Martin, Greta Katherine" w:date="2025-04-01T13:23:00Z" w16du:dateUtc="2025-04-01T17:23:00Z">
        <w:r w:rsidR="001F7B29" w:rsidRPr="006422ED">
          <w:rPr>
            <w:color w:val="000000" w:themeColor="text1"/>
          </w:rPr>
          <w:fldChar w:fldCharType="begin"/>
        </w:r>
      </w:ins>
      <w:r w:rsidR="00B050E8">
        <w:rPr>
          <w:color w:val="000000" w:themeColor="text1"/>
        </w:rPr>
        <w:instrText xml:space="preserve"> ADDIN ZOTERO_ITEM CSL_CITATION {"citationID":"EWvGnmaY","properties":{"formattedCitation":"\\super 8\\nosupersub{}","plainCitation":"8","noteIndex":0},"citationItems":[{"id":701,"uris":["http://zotero.org/users/10202395/items/TTQ58A8X"],"itemData":{"id":701,"type":"article-journal","container-title":"Environmental Science and Pollution Research","DOI":"10.1007/s11356-023-28461-5","ISSN":"1614-7499","issue":"39","journalAbbreviation":"Environ Sci Pollut Res","language":"en","page":"91140-91157","source":"DOI.org (Crossref)","title":"Association between greenspace and cancer: evidence from a systematic review and meta-analysis of multiple large cohort studies","title-short":"Association between greenspace and cancer","volume":"30","author":[{"family":"Li","given":"Jiang"},{"family":"Xie","given":"Yafei"},{"family":"Xu","given":"Jianguo"},{"family":"Zhang","given":"Chun"},{"family":"Wang","given":"Huilin"},{"family":"Huang","given":"Danqi"},{"family":"Li","given":"Guoqiang"},{"family":"Tian","given":"Jinhui"}],"issued":{"date-parts":[["2023",7,20]]}}}],"schema":"https://github.com/citation-style-language/schema/raw/master/csl-citation.json"} </w:instrText>
      </w:r>
      <w:ins w:id="105" w:author="Martin, Greta Katherine" w:date="2025-04-01T13:23:00Z" w16du:dateUtc="2025-04-01T17:23:00Z">
        <w:r w:rsidR="001F7B29" w:rsidRPr="006422ED">
          <w:rPr>
            <w:color w:val="000000" w:themeColor="text1"/>
          </w:rPr>
          <w:fldChar w:fldCharType="separate"/>
        </w:r>
      </w:ins>
      <w:r w:rsidR="00B050E8" w:rsidRPr="00B050E8">
        <w:rPr>
          <w:color w:val="000000"/>
          <w:vertAlign w:val="superscript"/>
        </w:rPr>
        <w:t>8</w:t>
      </w:r>
      <w:ins w:id="106" w:author="Martin, Greta Katherine" w:date="2025-04-01T13:23:00Z" w16du:dateUtc="2025-04-01T17:23:00Z">
        <w:r w:rsidR="001F7B29" w:rsidRPr="006422ED">
          <w:rPr>
            <w:color w:val="000000" w:themeColor="text1"/>
          </w:rPr>
          <w:fldChar w:fldCharType="end"/>
        </w:r>
        <w:r w:rsidR="001F7B29">
          <w:rPr>
            <w:color w:val="000000" w:themeColor="text1"/>
          </w:rPr>
          <w:t xml:space="preserve"> </w:t>
        </w:r>
      </w:ins>
      <w:ins w:id="107" w:author="Martin, Greta Katherine" w:date="2025-04-01T13:39:00Z" w16du:dateUtc="2025-04-01T17:39:00Z">
        <w:r w:rsidR="00E34A08" w:rsidRPr="006422ED">
          <w:rPr>
            <w:color w:val="000000" w:themeColor="text1"/>
          </w:rPr>
          <w:t>and all-cause mortalit</w:t>
        </w:r>
      </w:ins>
      <w:ins w:id="108" w:author="Martin, Greta Katherine" w:date="2025-04-01T13:40:00Z" w16du:dateUtc="2025-04-01T17:40:00Z">
        <w:r w:rsidR="00E34A08">
          <w:rPr>
            <w:color w:val="000000" w:themeColor="text1"/>
          </w:rPr>
          <w:t>y</w:t>
        </w:r>
      </w:ins>
      <w:ins w:id="109" w:author="Martin, Greta Katherine" w:date="2025-04-01T14:20:00Z" w16du:dateUtc="2025-04-01T18:20:00Z">
        <w:r w:rsidR="00FF7320">
          <w:rPr>
            <w:color w:val="000000" w:themeColor="text1"/>
          </w:rPr>
          <w:t>.</w:t>
        </w:r>
      </w:ins>
      <w:r w:rsidR="00E34A08">
        <w:rPr>
          <w:color w:val="000000" w:themeColor="text1"/>
        </w:rPr>
        <w:fldChar w:fldCharType="begin"/>
      </w:r>
      <w:r w:rsidR="00B050E8">
        <w:rPr>
          <w:color w:val="000000" w:themeColor="text1"/>
        </w:rPr>
        <w:instrText xml:space="preserve"> ADDIN ZOTERO_ITEM CSL_CITATION {"citationID":"KR5MV0Hf","properties":{"formattedCitation":"\\super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E34A08">
        <w:rPr>
          <w:color w:val="000000" w:themeColor="text1"/>
        </w:rPr>
        <w:fldChar w:fldCharType="separate"/>
      </w:r>
      <w:r w:rsidR="00B050E8" w:rsidRPr="00B050E8">
        <w:rPr>
          <w:color w:val="000000"/>
          <w:vertAlign w:val="superscript"/>
        </w:rPr>
        <w:t>9</w:t>
      </w:r>
      <w:r w:rsidR="00E34A08">
        <w:rPr>
          <w:color w:val="000000" w:themeColor="text1"/>
        </w:rPr>
        <w:fldChar w:fldCharType="end"/>
      </w:r>
      <w:ins w:id="110" w:author="Martin, Greta Katherine" w:date="2025-04-01T13:18:00Z">
        <w:r w:rsidR="006422ED" w:rsidRPr="006422ED">
          <w:rPr>
            <w:color w:val="000000" w:themeColor="text1"/>
          </w:rPr>
          <w:t xml:space="preserve"> </w:t>
        </w:r>
      </w:ins>
      <w:moveTo w:id="111" w:author="Martin, Greta Katherine" w:date="2025-03-27T11:48:00Z" w16du:dateUtc="2025-03-27T15:48:00Z">
        <w:del w:id="112" w:author="Martin, Greta Katherine" w:date="2025-04-01T13:24:00Z" w16du:dateUtc="2025-04-01T17:24:00Z">
          <w:r w:rsidRPr="00E150CA" w:rsidDel="001F7B29">
            <w:rPr>
              <w:color w:val="000000" w:themeColor="text1"/>
            </w:rPr>
            <w:delText xml:space="preserve"> </w:delText>
          </w:r>
        </w:del>
        <w:r w:rsidRPr="00E150CA">
          <w:rPr>
            <w:color w:val="000000" w:themeColor="text1"/>
          </w:rPr>
          <w:t>While less studied, blue space has also been linked to improved health</w:t>
        </w:r>
        <w:r>
          <w:rPr>
            <w:color w:val="000000" w:themeColor="text1"/>
          </w:rPr>
          <w:t>.</w:t>
        </w:r>
        <w:r w:rsidRPr="00E150CA">
          <w:rPr>
            <w:color w:val="000000" w:themeColor="text1"/>
          </w:rPr>
          <w:fldChar w:fldCharType="begin"/>
        </w:r>
      </w:moveTo>
      <w:r w:rsidR="00E34A08">
        <w:rPr>
          <w:color w:val="000000" w:themeColor="text1"/>
        </w:rPr>
        <w:instrText xml:space="preserve"> ADDIN ZOTERO_ITEM CSL_CITATION {"citationID":"mYo2d5Lp","properties":{"formattedCitation":"\\super 10\\nosupersub{}","plainCitation":"10","noteIndex":0},"citationItems":[{"id":74,"uris":["http://zotero.org/users/10202395/items/4TYTJGWL"],"itemData":{"id":74,"type":"article-journal","abstract":"Blue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moveTo w:id="113"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10</w:t>
      </w:r>
      <w:moveTo w:id="114" w:author="Martin, Greta Katherine" w:date="2025-03-27T11:48:00Z" w16du:dateUtc="2025-03-27T15:48:00Z">
        <w:r w:rsidRPr="00E150CA">
          <w:rPr>
            <w:color w:val="000000" w:themeColor="text1"/>
          </w:rPr>
          <w:fldChar w:fldCharType="end"/>
        </w:r>
        <w:r w:rsidRPr="00E150CA">
          <w:rPr>
            <w:color w:val="000000" w:themeColor="text1"/>
          </w:rPr>
          <w:t xml:space="preserve"> Urban </w:t>
        </w:r>
        <w:r>
          <w:rPr>
            <w:color w:val="000000" w:themeColor="text1"/>
          </w:rPr>
          <w:t>green and blue spaces</w:t>
        </w:r>
        <w:r w:rsidRPr="00E150CA">
          <w:rPr>
            <w:color w:val="000000" w:themeColor="text1"/>
          </w:rPr>
          <w:t xml:space="preserve"> </w:t>
        </w:r>
        <w:r>
          <w:rPr>
            <w:color w:val="000000" w:themeColor="text1"/>
          </w:rPr>
          <w:t>have</w:t>
        </w:r>
        <w:r w:rsidRPr="00E150CA">
          <w:rPr>
            <w:color w:val="000000" w:themeColor="text1"/>
          </w:rPr>
          <w:t xml:space="preserve"> </w:t>
        </w:r>
        <w:r>
          <w:rPr>
            <w:color w:val="000000" w:themeColor="text1"/>
          </w:rPr>
          <w:t xml:space="preserve">also been </w:t>
        </w:r>
        <w:r w:rsidRPr="00E150CA">
          <w:rPr>
            <w:color w:val="000000" w:themeColor="text1"/>
          </w:rPr>
          <w:t xml:space="preserve">associated with beneficial environmental outcomes such as better storm water management and heat regulation, increased biodiversity, and reductions in air pollution and ultraviolet </w:t>
        </w:r>
        <w:r>
          <w:rPr>
            <w:color w:val="000000" w:themeColor="text1"/>
          </w:rPr>
          <w:t>radiation.</w:t>
        </w:r>
        <w:r w:rsidRPr="00E150CA">
          <w:rPr>
            <w:color w:val="000000" w:themeColor="text1"/>
          </w:rPr>
          <w:fldChar w:fldCharType="begin"/>
        </w:r>
      </w:moveTo>
      <w:r w:rsidR="00E34A08">
        <w:rPr>
          <w:color w:val="000000" w:themeColor="text1"/>
        </w:rPr>
        <w:instrText xml:space="preserve"> ADDIN ZOTERO_ITEM CSL_CITATION {"citationID":"8Gjz6iNG","properties":{"formattedCitation":"\\super 11\\uc0\\u8211{}14\\nosupersub{}","plainCitation":"11–14","noteIndex":0},"citationItems":[{"id":725,"uris":["http://zotero.org/users/10202395/items/S87ZWPVR"],"itemData":{"id":725,"type":"article-journal","abstract":"Background: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moveTo w:id="115" w:author="Martin, Greta Katherine" w:date="2025-03-27T11:48:00Z" w16du:dateUtc="2025-03-27T15:48:00Z">
        <w:r w:rsidRPr="00E150CA">
          <w:rPr>
            <w:color w:val="000000" w:themeColor="text1"/>
          </w:rPr>
          <w:fldChar w:fldCharType="separate"/>
        </w:r>
      </w:moveTo>
      <w:r w:rsidR="00E34A08" w:rsidRPr="00E34A08">
        <w:rPr>
          <w:color w:val="000000"/>
          <w:vertAlign w:val="superscript"/>
        </w:rPr>
        <w:t>11–14</w:t>
      </w:r>
      <w:moveTo w:id="116" w:author="Martin, Greta Katherine" w:date="2025-03-27T11:48:00Z" w16du:dateUtc="2025-03-27T15:48:00Z">
        <w:r w:rsidRPr="00E150CA">
          <w:rPr>
            <w:color w:val="000000" w:themeColor="text1"/>
          </w:rPr>
          <w:fldChar w:fldCharType="end"/>
        </w:r>
        <w:r w:rsidRPr="00E150CA">
          <w:rPr>
            <w:color w:val="000000" w:themeColor="text1"/>
          </w:rPr>
          <w:t xml:space="preserve"> Greenspace has generally been the focus of urban nature policies and interventions, as it is more feasible to </w:t>
        </w:r>
        <w:r>
          <w:rPr>
            <w:color w:val="000000" w:themeColor="text1"/>
          </w:rPr>
          <w:t>create</w:t>
        </w:r>
        <w:r w:rsidRPr="00E150CA">
          <w:rPr>
            <w:color w:val="000000" w:themeColor="text1"/>
          </w:rPr>
          <w:t xml:space="preserve"> than blue space.</w:t>
        </w:r>
      </w:moveTo>
      <w:ins w:id="117" w:author="Martin, Greta Katherine" w:date="2025-04-01T11:33:00Z" w16du:dateUtc="2025-04-01T15:33:00Z">
        <w:r w:rsidR="007A02E0">
          <w:rPr>
            <w:color w:val="000000" w:themeColor="text1"/>
          </w:rPr>
          <w:t xml:space="preserve"> Th</w:t>
        </w:r>
      </w:ins>
      <w:ins w:id="118" w:author="Martin, Greta Katherine" w:date="2025-04-01T11:36:00Z" w16du:dateUtc="2025-04-01T15:36:00Z">
        <w:r w:rsidR="007A02E0">
          <w:rPr>
            <w:color w:val="000000" w:themeColor="text1"/>
          </w:rPr>
          <w:t>re</w:t>
        </w:r>
      </w:ins>
      <w:ins w:id="119" w:author="Martin, Greta Katherine" w:date="2025-04-01T11:33:00Z" w16du:dateUtc="2025-04-01T15:33:00Z">
        <w:r w:rsidR="007A02E0">
          <w:rPr>
            <w:color w:val="000000" w:themeColor="text1"/>
          </w:rPr>
          <w:t xml:space="preserve">e main </w:t>
        </w:r>
      </w:ins>
      <w:ins w:id="120" w:author="Martin, Greta Katherine" w:date="2025-04-01T11:36:00Z" w16du:dateUtc="2025-04-01T15:36:00Z">
        <w:r w:rsidR="007A02E0">
          <w:rPr>
            <w:color w:val="000000" w:themeColor="text1"/>
          </w:rPr>
          <w:t>pathways have been hypothesized to link greenspace with health: reduced environmental harm (</w:t>
        </w:r>
      </w:ins>
      <w:ins w:id="121" w:author="Martin, Greta Katherine" w:date="2025-04-01T11:37:00Z" w16du:dateUtc="2025-04-01T15:37:00Z">
        <w:r w:rsidR="007A02E0">
          <w:rPr>
            <w:color w:val="000000" w:themeColor="text1"/>
          </w:rPr>
          <w:t>i.e.</w:t>
        </w:r>
      </w:ins>
      <w:ins w:id="122" w:author="Martin, Greta Katherine" w:date="2025-04-01T11:36:00Z" w16du:dateUtc="2025-04-01T15:36:00Z">
        <w:r w:rsidR="007A02E0">
          <w:rPr>
            <w:color w:val="000000" w:themeColor="text1"/>
          </w:rPr>
          <w:t xml:space="preserve"> </w:t>
        </w:r>
        <w:r w:rsidR="007A02E0" w:rsidRPr="00133807">
          <w:rPr>
            <w:color w:val="000000"/>
          </w:rPr>
          <w:t>less heat, noise, and air pollution), restor</w:t>
        </w:r>
      </w:ins>
      <w:ins w:id="123" w:author="Martin, Greta Katherine" w:date="2025-04-01T11:37:00Z" w16du:dateUtc="2025-04-01T15:37:00Z">
        <w:r w:rsidR="007A02E0">
          <w:rPr>
            <w:color w:val="000000"/>
          </w:rPr>
          <w:t>ation</w:t>
        </w:r>
      </w:ins>
      <w:ins w:id="124" w:author="Martin, Greta Katherine" w:date="2025-04-01T11:36:00Z" w16du:dateUtc="2025-04-01T15:36:00Z">
        <w:r w:rsidR="007A02E0" w:rsidRPr="00133807">
          <w:rPr>
            <w:color w:val="000000"/>
          </w:rPr>
          <w:t xml:space="preserve"> capacities (i.e. reduced stress), and building capacities (i.e. increased physical activity and social gathering)</w:t>
        </w:r>
      </w:ins>
      <w:ins w:id="125" w:author="Martin, Greta Katherine" w:date="2025-04-01T11:58:00Z" w16du:dateUtc="2025-04-01T15:58:00Z">
        <w:r w:rsidR="005E459E">
          <w:rPr>
            <w:color w:val="000000"/>
          </w:rPr>
          <w:t>.</w:t>
        </w:r>
      </w:ins>
      <w:r w:rsidR="007B4DCE">
        <w:rPr>
          <w:color w:val="000000"/>
        </w:rPr>
        <w:fldChar w:fldCharType="begin"/>
      </w:r>
      <w:r w:rsidR="00E34A08">
        <w:rPr>
          <w:color w:val="000000"/>
        </w:rPr>
        <w:instrText xml:space="preserve"> ADDIN ZOTERO_ITEM CSL_CITATION {"citationID":"sIvVNiNQ","properties":{"formattedCitation":"\\super 15\\nosupersub{}","plainCitation":"15","noteIndex":0},"citationItems":[{"id":280,"uris":["http://zotero.org/users/10202395/items/CK6S8WDF"],"itemData":{"id":280,"type":"article-journal","abstract":"Background\nIn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unclear.\nObjectives\nDuring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research.\nDiscussions\nPotential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consideration.\nConclusions\nWhile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recommendations.","container-title":"Environmental Research","DOI":"10.1016/j.envres.2017.06.028","ISSN":"0013-9351","journalAbbreviation":"Environmental Research","language":"en","page":"301-317","source":"ScienceDirect","title":"Exploring pathways linking greenspace to health: Theoretical and methodological guidance","title-short":"Exploring pathways linking greenspace to health","volume":"158","author":[{"family":"Markevych","given":"Iana"},{"family":"Schoierer","given":"Julia"},{"family":"Hartig","given":"Terry"},{"family":"Chudnovsky","given":"Alexandra"},{"family":"Hystad","given":"Perry"},{"family":"Dzhambov","given":"Angel M."},{"family":"Vries","given":"Sjerp","non-dropping-particle":"de"},{"family":"Triguero-Mas","given":"Margarita"},{"family":"Brauer","given":"Michael"},{"family":"Nieuwenhuijsen","given":"Mark J."},{"family":"Lupp","given":"Gerd"},{"family":"Richardson","given":"Elizabeth A."},{"family":"Astell-Burt","given":"Thomas"},{"family":"Dimitrova","given":"Donka"},{"family":"Feng","given":"Xiaoqi"},{"family":"Sadeh","given":"Maya"},{"family":"Standl","given":"Marie"},{"family":"Heinrich","given":"Joachim"},{"family":"Fuertes","given":"Elaine"}],"issued":{"date-parts":[["2017",10,1]]}}}],"schema":"https://github.com/citation-style-language/schema/raw/master/csl-citation.json"} </w:instrText>
      </w:r>
      <w:r w:rsidR="007B4DCE">
        <w:rPr>
          <w:color w:val="000000"/>
        </w:rPr>
        <w:fldChar w:fldCharType="separate"/>
      </w:r>
      <w:r w:rsidR="00E34A08" w:rsidRPr="00E34A08">
        <w:rPr>
          <w:color w:val="000000"/>
          <w:vertAlign w:val="superscript"/>
        </w:rPr>
        <w:t>15</w:t>
      </w:r>
      <w:r w:rsidR="007B4DCE">
        <w:rPr>
          <w:color w:val="000000"/>
        </w:rPr>
        <w:fldChar w:fldCharType="end"/>
      </w:r>
      <w:ins w:id="126" w:author="Martin, Greta Katherine" w:date="2025-04-01T11:58:00Z" w16du:dateUtc="2025-04-01T15:58:00Z">
        <w:r w:rsidR="00722DE3">
          <w:rPr>
            <w:color w:val="000000"/>
          </w:rPr>
          <w:t xml:space="preserve"> </w:t>
        </w:r>
      </w:ins>
      <w:ins w:id="127" w:author="Martin, Greta Katherine" w:date="2025-04-01T11:59:00Z" w16du:dateUtc="2025-04-01T15:59:00Z">
        <w:r w:rsidR="00722DE3">
          <w:rPr>
            <w:color w:val="000000"/>
          </w:rPr>
          <w:t xml:space="preserve">Mediation studies of have </w:t>
        </w:r>
        <w:r w:rsidR="00722DE3" w:rsidRPr="00133807">
          <w:rPr>
            <w:color w:val="000000"/>
          </w:rPr>
          <w:t>found evidence that greenspace is associated with health through better air quality, increased physical activity, and reduced stress</w:t>
        </w:r>
      </w:ins>
      <w:ins w:id="128" w:author="Martin, Greta Katherine" w:date="2025-04-01T12:00:00Z" w16du:dateUtc="2025-04-01T16:00:00Z">
        <w:r w:rsidR="00722DE3">
          <w:rPr>
            <w:color w:val="000000"/>
          </w:rPr>
          <w:t>.</w:t>
        </w:r>
      </w:ins>
      <w:r w:rsidR="00722DE3">
        <w:rPr>
          <w:color w:val="000000"/>
        </w:rPr>
        <w:fldChar w:fldCharType="begin"/>
      </w:r>
      <w:r w:rsidR="00E34A08">
        <w:rPr>
          <w:color w:val="000000"/>
        </w:rPr>
        <w:instrText xml:space="preserve"> ADDIN ZOTERO_ITEM CSL_CITATION {"citationID":"YStRrlxy","properties":{"formattedCitation":"\\super 16\\nosupersub{}","plainCitation":"16","noteIndex":0},"citationItems":[{"id":270,"uris":["http://zotero.org/users/10202395/items/NVXQT3QC"],"itemData":{"id":270,"type":"article-journal","abstract":"Background: With an increasing volume of research exploring the pathways linking greenspace exposure to mental health, there is a need to synthesise the strength of evidence on the mediation mechanisms. Synthesising the strength of evidence on the pathways can help us better understand how greenspace exposure affects mental health and guide future green space interventions to improve mental health.\nPurpose: The purpose of this study was to synthesise current evidence on the pathways linking objectivelymeasured greenspace exposure and mental health using a systematic review approach.\nMethods: Literature searches were conducted in March 2020 from five common databases (i.e., MEDLINE, Embase, PsycINFO, SPORTDiscus, and Web of Science) using search terms of green spaces and mental health. English language and human population were imposed as search limits. The Preferred Reporting Items for Systematic reviews and Meta-Analysis (PRISMA) guideline was followed to synthesise and report results.\nResults: The initial systematic searches yielded 16,415 records, of which 26 studies met the inclusion criteria. Mixed or non-significant evidence was revealed for the mediating effects of air quality, physical activity, perceived stress, perceived restorativeness, residential noise, social cohesion, and social support on the pathways from greenspace exposure to mental illness. The effect of greenspace exposure on mental well-being was mediated by air quality, perceived stress, and physical activity. In addition, mixed evidence was revealed for the mediating role of social cohesion on the path from greenspace exposure to mental well-being.\nConclusions: This systematic review highlighted the key pathways linking green spaces to mental well-being via harmful mitigation, psychological restoration, and encouragement of health-related behaviours. Evidence for the pathway between greenspace exposure and mental illness is equivocal at present. Future research is recom­ mended to adopt well-designed longitudinal and experimental studies to establish causal inferences on mental health benefits of greenspace exposure.","container-title":"Environmental Research","DOI":"10.1016/j.envres.2021.111233","ISSN":"00139351","journalAbbreviation":"Environmental Research","language":"en","page":"111233","source":"DOI.org (Crossref)","title":"The pathways linking objectively-measured greenspace exposure and mental health: A systematic review of observational studies","title-short":"The pathways linking objectively-measured greenspace exposure and mental health","volume":"198","author":[{"family":"Zhang","given":"Ru"},{"family":"Zhang","given":"Chun-Qing"},{"family":"Rhodes","given":"Ryan E."}],"issued":{"date-parts":[["2021",7]]}}}],"schema":"https://github.com/citation-style-language/schema/raw/master/csl-citation.json"} </w:instrText>
      </w:r>
      <w:r w:rsidR="00722DE3">
        <w:rPr>
          <w:color w:val="000000"/>
        </w:rPr>
        <w:fldChar w:fldCharType="separate"/>
      </w:r>
      <w:r w:rsidR="00E34A08" w:rsidRPr="00E34A08">
        <w:rPr>
          <w:color w:val="000000"/>
          <w:vertAlign w:val="superscript"/>
        </w:rPr>
        <w:t>16</w:t>
      </w:r>
      <w:r w:rsidR="00722DE3">
        <w:rPr>
          <w:color w:val="000000"/>
        </w:rPr>
        <w:fldChar w:fldCharType="end"/>
      </w:r>
      <w:ins w:id="129" w:author="Martin, Greta Katherine" w:date="2025-04-01T11:59:00Z" w16du:dateUtc="2025-04-01T15:59:00Z">
        <w:r w:rsidR="00722DE3" w:rsidDel="007B4DCE">
          <w:rPr>
            <w:color w:val="000000"/>
          </w:rPr>
          <w:t xml:space="preserve"> </w:t>
        </w:r>
      </w:ins>
      <w:del w:id="130" w:author="Martin, Greta Katherine" w:date="2025-04-01T11:42:00Z" w16du:dateUtc="2025-04-01T15:42:00Z">
        <w:r w:rsidR="007B4DCE" w:rsidDel="007B4DCE">
          <w:rPr>
            <w:color w:val="000000"/>
          </w:rPr>
          <w:fldChar w:fldCharType="begin"/>
        </w:r>
        <w:r w:rsidR="007B4DCE" w:rsidDel="007B4DCE">
          <w:rPr>
            <w:color w:val="000000"/>
          </w:rPr>
          <w:delInstrText xml:space="preserve"> ADDIN ZOTERO_TEMP </w:delInstrText>
        </w:r>
        <w:r w:rsidR="007B4DCE" w:rsidDel="007B4DCE">
          <w:rPr>
            <w:color w:val="000000"/>
          </w:rPr>
          <w:fldChar w:fldCharType="separate"/>
        </w:r>
        <w:r w:rsidR="007B4DCE" w:rsidDel="007B4DCE">
          <w:rPr>
            <w:noProof/>
            <w:color w:val="000000"/>
          </w:rPr>
          <w:delText>{Citation}</w:delText>
        </w:r>
        <w:r w:rsidR="007B4DCE" w:rsidDel="007B4DCE">
          <w:rPr>
            <w:color w:val="000000"/>
          </w:rPr>
          <w:fldChar w:fldCharType="end"/>
        </w:r>
      </w:del>
    </w:p>
    <w:p w14:paraId="1F1269C5" w14:textId="77777777" w:rsidR="00AB1FFE" w:rsidRDefault="00AB1FFE" w:rsidP="00AB1FFE">
      <w:pPr>
        <w:rPr>
          <w:ins w:id="131" w:author="Martin, Greta Katherine" w:date="2025-03-27T11:49:00Z" w16du:dateUtc="2025-03-27T15:49:00Z"/>
          <w:moveTo w:id="132" w:author="Martin, Greta Katherine" w:date="2025-03-27T11:48:00Z" w16du:dateUtc="2025-03-27T15:48:00Z"/>
          <w:color w:val="000000" w:themeColor="text1"/>
        </w:rPr>
      </w:pPr>
    </w:p>
    <w:moveToRangeEnd w:id="87"/>
    <w:p w14:paraId="59F2B528" w14:textId="77777777" w:rsidR="00AB1FFE" w:rsidDel="007A02E0" w:rsidRDefault="00AB1FFE" w:rsidP="007B6224">
      <w:pPr>
        <w:rPr>
          <w:del w:id="133" w:author="Martin, Greta Katherine" w:date="2025-04-01T11:30:00Z" w16du:dateUtc="2025-04-01T15:30:00Z"/>
          <w:color w:val="000000" w:themeColor="text1"/>
        </w:rPr>
      </w:pPr>
    </w:p>
    <w:p w14:paraId="02B1D303" w14:textId="77777777" w:rsidR="00580922" w:rsidRDefault="00580922" w:rsidP="007B6224">
      <w:pPr>
        <w:rPr>
          <w:color w:val="000000" w:themeColor="text1"/>
        </w:rPr>
      </w:pPr>
    </w:p>
    <w:p w14:paraId="69B3D446" w14:textId="5CC71413" w:rsidR="00AE765C" w:rsidRDefault="00791C22" w:rsidP="007B6224">
      <w:pPr>
        <w:rPr>
          <w:color w:val="000000"/>
          <w:shd w:val="clear" w:color="auto" w:fill="FFFFFF"/>
        </w:rPr>
      </w:pPr>
      <w:r>
        <w:rPr>
          <w:color w:val="000000" w:themeColor="text1"/>
        </w:rPr>
        <w:t>Studies linking greenspace to reductions in mortality have generally use the Normalized Difference Vegetation Index (NDVI). NDVI is a satellite-derived measure that uses red and near-infrared light waves to</w:t>
      </w:r>
      <w:r w:rsidR="00B66810">
        <w:rPr>
          <w:color w:val="000000" w:themeColor="text1"/>
        </w:rPr>
        <w:t xml:space="preserve"> determine the health and density of vegetation.</w:t>
      </w:r>
      <w:r w:rsidR="00B66810">
        <w:rPr>
          <w:color w:val="000000" w:themeColor="text1"/>
        </w:rPr>
        <w:fldChar w:fldCharType="begin"/>
      </w:r>
      <w:r w:rsidR="00E34A08">
        <w:rPr>
          <w:color w:val="000000" w:themeColor="text1"/>
        </w:rPr>
        <w:instrText xml:space="preserve"> ADDIN ZOTERO_ITEM CSL_CITATION {"citationID":"25xi92bS","properties":{"formattedCitation":"\\super 17\\nosupersub{}","plainCitation":"17","noteIndex":0},"citationItems":[{"id":777,"uris":["http://zotero.org/users/10202395/items/3XYGY6X4"],"itemData":{"id":777,"type":"webpage","title":"NDVI, the Foundation for Remote Sensing Phenology | U.S. Geological Survey","URL":"https://www.usgs.gov/special-topics/remote-sensing-phenology/science/ndvi-foundation-remote-sensing-phenology","accessed":{"date-parts":[["2025",1,6]]}}}],"schema":"https://github.com/citation-style-language/schema/raw/master/csl-citation.json"} </w:instrText>
      </w:r>
      <w:r w:rsidR="00B66810">
        <w:rPr>
          <w:color w:val="000000" w:themeColor="text1"/>
        </w:rPr>
        <w:fldChar w:fldCharType="separate"/>
      </w:r>
      <w:r w:rsidR="00E34A08" w:rsidRPr="00E34A08">
        <w:rPr>
          <w:color w:val="000000"/>
          <w:vertAlign w:val="superscript"/>
        </w:rPr>
        <w:t>17</w:t>
      </w:r>
      <w:r w:rsidR="00B66810">
        <w:rPr>
          <w:color w:val="000000" w:themeColor="text1"/>
        </w:rPr>
        <w:fldChar w:fldCharType="end"/>
      </w:r>
      <w:r w:rsidR="00B66810">
        <w:rPr>
          <w:color w:val="000000" w:themeColor="text1"/>
        </w:rPr>
        <w:t xml:space="preserve"> Generally, negative values correspond to water, snow and ice, values near zero represent barren land and higher positive values indicate greener, denser vegetation.</w:t>
      </w:r>
      <w:r>
        <w:rPr>
          <w:color w:val="000000" w:themeColor="text1"/>
        </w:rPr>
        <w:t xml:space="preserve"> </w:t>
      </w:r>
      <w:r w:rsidR="003C3846" w:rsidRPr="00E150CA">
        <w:rPr>
          <w:color w:val="000000"/>
          <w:shd w:val="clear" w:color="auto" w:fill="FFFFFF"/>
        </w:rPr>
        <w:t xml:space="preserve">Two </w:t>
      </w:r>
      <w:r w:rsidR="00A82B15">
        <w:rPr>
          <w:color w:val="000000"/>
          <w:shd w:val="clear" w:color="auto" w:fill="FFFFFF"/>
        </w:rPr>
        <w:t xml:space="preserve">studies estimating the </w:t>
      </w:r>
      <w:r w:rsidR="003C3846" w:rsidRPr="00E150CA">
        <w:rPr>
          <w:color w:val="000000"/>
          <w:shd w:val="clear" w:color="auto" w:fill="FFFFFF"/>
        </w:rPr>
        <w:t xml:space="preserve">number of deaths associated with hypothetical changes in </w:t>
      </w:r>
      <w:r w:rsidR="00B66810">
        <w:rPr>
          <w:color w:val="000000"/>
          <w:shd w:val="clear" w:color="auto" w:fill="FFFFFF"/>
        </w:rPr>
        <w:t xml:space="preserve">NDVI </w:t>
      </w:r>
      <w:r w:rsidR="00E63418">
        <w:rPr>
          <w:color w:val="000000"/>
          <w:shd w:val="clear" w:color="auto" w:fill="FFFFFF"/>
        </w:rPr>
        <w:t>in European and American cities</w:t>
      </w:r>
      <w:r w:rsidR="00A82B15">
        <w:rPr>
          <w:color w:val="000000"/>
          <w:shd w:val="clear" w:color="auto" w:fill="FFFFFF"/>
        </w:rPr>
        <w:t xml:space="preserve"> indicate</w:t>
      </w:r>
      <w:r w:rsidR="00580922">
        <w:rPr>
          <w:color w:val="000000"/>
          <w:shd w:val="clear" w:color="auto" w:fill="FFFFFF"/>
        </w:rPr>
        <w:t>d</w:t>
      </w:r>
      <w:r w:rsidR="00A82B15">
        <w:rPr>
          <w:color w:val="000000"/>
          <w:shd w:val="clear" w:color="auto" w:fill="FFFFFF"/>
        </w:rPr>
        <w:t xml:space="preserve"> th</w:t>
      </w:r>
      <w:r w:rsidR="006E2A12">
        <w:rPr>
          <w:color w:val="000000"/>
          <w:shd w:val="clear" w:color="auto" w:fill="FFFFFF"/>
        </w:rPr>
        <w:t xml:space="preserve">at increasing urban greenspace can </w:t>
      </w:r>
      <w:r w:rsidR="002B7A9A">
        <w:rPr>
          <w:color w:val="000000"/>
          <w:shd w:val="clear" w:color="auto" w:fill="FFFFFF"/>
        </w:rPr>
        <w:t xml:space="preserve">substantially </w:t>
      </w:r>
      <w:r w:rsidR="006E2A12">
        <w:rPr>
          <w:color w:val="000000"/>
          <w:shd w:val="clear" w:color="auto" w:fill="FFFFFF"/>
        </w:rPr>
        <w:t>reduce mortality</w:t>
      </w:r>
      <w:r w:rsidR="003C3846" w:rsidRPr="00E150CA">
        <w:rPr>
          <w:color w:val="000000"/>
          <w:shd w:val="clear" w:color="auto" w:fill="FFFFFF"/>
        </w:rPr>
        <w:t xml:space="preserve">. </w:t>
      </w:r>
      <w:r w:rsidR="00EF5AD7" w:rsidRPr="00E150CA">
        <w:rPr>
          <w:color w:val="000000"/>
          <w:shd w:val="clear" w:color="auto" w:fill="FFFFFF"/>
        </w:rPr>
        <w:t xml:space="preserve">A 2021 </w:t>
      </w:r>
      <w:r w:rsidR="00D3001E" w:rsidRPr="00E150CA">
        <w:rPr>
          <w:color w:val="000000"/>
          <w:shd w:val="clear" w:color="auto" w:fill="FFFFFF"/>
        </w:rPr>
        <w:t>study of</w:t>
      </w:r>
      <w:r w:rsidR="00EF5AD7" w:rsidRPr="00E150CA">
        <w:rPr>
          <w:color w:val="000000"/>
          <w:shd w:val="clear" w:color="auto" w:fill="FFFFFF"/>
        </w:rPr>
        <w:t xml:space="preserve"> 978 cities in 31 European countries</w:t>
      </w:r>
      <w:r w:rsidR="00D3001E" w:rsidRPr="00E150CA">
        <w:rPr>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w:t>
      </w:r>
      <w:r w:rsidR="00836CE4">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{"citationID":"EA1Brj9c","properties":{"formattedCitation":"\\super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18</w:t>
      </w:r>
      <w:r w:rsidR="00EF5AD7" w:rsidRPr="00E150CA">
        <w:rPr>
          <w:color w:val="000000"/>
          <w:shd w:val="clear" w:color="auto" w:fill="FFFFFF"/>
        </w:rPr>
        <w:fldChar w:fldCharType="end"/>
      </w:r>
      <w:r w:rsidR="00836CE4">
        <w:rPr>
          <w:color w:val="000000"/>
          <w:shd w:val="clear" w:color="auto" w:fill="FFFFFF"/>
        </w:rPr>
        <w:t xml:space="preserve"> </w:t>
      </w:r>
      <w:r w:rsidR="00EF5AD7" w:rsidRPr="00E150CA">
        <w:rPr>
          <w:color w:val="000000"/>
          <w:shd w:val="clear" w:color="auto" w:fill="FFFFFF"/>
        </w:rPr>
        <w:t xml:space="preserve">A </w:t>
      </w:r>
      <w:r w:rsidR="002D77F9" w:rsidRPr="00E150CA">
        <w:rPr>
          <w:color w:val="000000"/>
          <w:shd w:val="clear" w:color="auto" w:fill="FFFFFF"/>
        </w:rPr>
        <w:t>2022 study of the 35 most populous</w:t>
      </w:r>
      <w:r w:rsidR="00EF5AD7" w:rsidRPr="00E150CA">
        <w:rPr>
          <w:color w:val="000000"/>
          <w:shd w:val="clear" w:color="auto" w:fill="FFFFFF"/>
        </w:rPr>
        <w:t xml:space="preserve"> American cities found that </w:t>
      </w:r>
      <w:r w:rsidR="00D3799D" w:rsidRPr="00E150CA">
        <w:rPr>
          <w:color w:val="000000"/>
          <w:shd w:val="clear" w:color="auto" w:fill="FFFFFF"/>
        </w:rPr>
        <w:t xml:space="preserve">if </w:t>
      </w:r>
      <w:r w:rsidR="00D11318">
        <w:rPr>
          <w:color w:val="000000"/>
          <w:shd w:val="clear" w:color="auto" w:fill="FFFFFF"/>
        </w:rPr>
        <w:t xml:space="preserve">overall </w:t>
      </w:r>
      <w:r w:rsidR="00D3799D" w:rsidRPr="00E150CA">
        <w:rPr>
          <w:color w:val="000000"/>
          <w:shd w:val="clear" w:color="auto" w:fill="FFFFFF"/>
        </w:rPr>
        <w:t xml:space="preserve">NDVI </w:t>
      </w:r>
      <w:r w:rsidR="00D11318">
        <w:rPr>
          <w:color w:val="000000"/>
          <w:shd w:val="clear" w:color="auto" w:fill="FFFFFF"/>
        </w:rPr>
        <w:t>was</w:t>
      </w:r>
      <w:r w:rsidR="00D540D0">
        <w:rPr>
          <w:color w:val="000000"/>
          <w:shd w:val="clear" w:color="auto" w:fill="FFFFFF"/>
        </w:rPr>
        <w:t xml:space="preserve"> </w:t>
      </w:r>
      <w:r w:rsidR="00D3799D" w:rsidRPr="00E150CA">
        <w:rPr>
          <w:color w:val="000000"/>
          <w:shd w:val="clear" w:color="auto" w:fill="FFFFFF"/>
        </w:rPr>
        <w:t xml:space="preserve">increased by 0.1, </w:t>
      </w:r>
      <w:r w:rsidR="00EF5AD7" w:rsidRPr="00E150CA">
        <w:rPr>
          <w:color w:val="000000"/>
          <w:shd w:val="clear" w:color="auto" w:fill="FFFFFF"/>
        </w:rPr>
        <w:t xml:space="preserve">38,000 deaths (95% CI: 28,640-57,281) could have been avoided in 2019 </w:t>
      </w:r>
      <w:r w:rsidR="002D77F9" w:rsidRPr="00E150CA">
        <w:rPr>
          <w:color w:val="000000"/>
          <w:shd w:val="clear" w:color="auto" w:fill="FFFFFF"/>
        </w:rPr>
        <w:t xml:space="preserve">among those </w:t>
      </w:r>
      <w:r w:rsidR="00447748">
        <w:rPr>
          <w:color w:val="000000"/>
          <w:shd w:val="clear" w:color="auto" w:fill="FFFFFF"/>
        </w:rPr>
        <w:t xml:space="preserve">aged </w:t>
      </w:r>
      <w:r w:rsidR="002D77F9" w:rsidRPr="00E150CA">
        <w:rPr>
          <w:color w:val="000000"/>
          <w:shd w:val="clear" w:color="auto" w:fill="FFFFFF"/>
        </w:rPr>
        <w:t>65</w:t>
      </w:r>
      <w:r w:rsidR="00447748">
        <w:rPr>
          <w:color w:val="000000"/>
          <w:shd w:val="clear" w:color="auto" w:fill="FFFFFF"/>
        </w:rPr>
        <w:t xml:space="preserve"> years</w:t>
      </w:r>
      <w:r w:rsidR="002D77F9" w:rsidRPr="00E150CA">
        <w:rPr>
          <w:color w:val="000000"/>
          <w:shd w:val="clear" w:color="auto" w:fill="FFFFFF"/>
        </w:rPr>
        <w:t xml:space="preserve"> and older</w:t>
      </w:r>
      <w:r w:rsidR="0023601F">
        <w:rPr>
          <w:color w:val="000000"/>
          <w:shd w:val="clear" w:color="auto" w:fill="FFFFFF"/>
        </w:rPr>
        <w:t>.</w:t>
      </w:r>
      <w:r w:rsidR="00EF5AD7" w:rsidRPr="00E150CA">
        <w:rPr>
          <w:color w:val="000000"/>
          <w:shd w:val="clear" w:color="auto" w:fill="FFFFFF"/>
        </w:rPr>
        <w:fldChar w:fldCharType="begin"/>
      </w:r>
      <w:r w:rsidR="00E34A08">
        <w:rPr>
          <w:color w:val="000000"/>
          <w:shd w:val="clear" w:color="auto" w:fill="FFFFFF"/>
        </w:rPr>
        <w:instrText xml:space="preserve"> ADDIN ZOTERO_ITEM CSL_CITATION {"citationID":"2IFhD644","properties":{"formattedCitation":"\\super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color w:val="000000"/>
          <w:shd w:val="clear" w:color="auto" w:fill="FFFFFF"/>
        </w:rPr>
        <w:fldChar w:fldCharType="separate"/>
      </w:r>
      <w:r w:rsidR="00E34A08" w:rsidRPr="00E34A08">
        <w:rPr>
          <w:color w:val="000000"/>
          <w:vertAlign w:val="superscript"/>
        </w:rPr>
        <w:t>19</w:t>
      </w:r>
      <w:r w:rsidR="00EF5AD7" w:rsidRPr="00E150CA">
        <w:rPr>
          <w:color w:val="000000"/>
          <w:shd w:val="clear" w:color="auto" w:fill="FFFFFF"/>
        </w:rPr>
        <w:fldChar w:fldCharType="end"/>
      </w:r>
      <w:r w:rsidR="006E2A12">
        <w:rPr>
          <w:color w:val="000000"/>
          <w:shd w:val="clear" w:color="auto" w:fill="FFFFFF"/>
        </w:rPr>
        <w:t xml:space="preserve"> These studies </w:t>
      </w:r>
      <w:r w:rsidR="00CF3D70">
        <w:rPr>
          <w:color w:val="000000"/>
          <w:shd w:val="clear" w:color="auto" w:fill="FFFFFF"/>
        </w:rPr>
        <w:t>s</w:t>
      </w:r>
      <w:r w:rsidR="00B53A90">
        <w:rPr>
          <w:color w:val="000000"/>
          <w:shd w:val="clear" w:color="auto" w:fill="FFFFFF"/>
        </w:rPr>
        <w:t>uggest</w:t>
      </w:r>
      <w:r w:rsidR="00CF3D70">
        <w:rPr>
          <w:color w:val="000000"/>
          <w:shd w:val="clear" w:color="auto" w:fill="FFFFFF"/>
        </w:rPr>
        <w:t xml:space="preserve"> that urban greenspace can </w:t>
      </w:r>
      <w:r w:rsidR="00205BBE">
        <w:rPr>
          <w:color w:val="000000"/>
          <w:shd w:val="clear" w:color="auto" w:fill="FFFFFF"/>
        </w:rPr>
        <w:t>reduce premature mortality</w:t>
      </w:r>
      <w:r w:rsidR="00CF3D70">
        <w:rPr>
          <w:color w:val="000000"/>
          <w:shd w:val="clear" w:color="auto" w:fill="FFFFFF"/>
        </w:rPr>
        <w:t xml:space="preserve">. However, a global health impact assessment is needed to characterize the potential health benefits from increasing greenspace across a broader range of climate and regional contexts. </w:t>
      </w:r>
    </w:p>
    <w:p w14:paraId="6257F15D" w14:textId="5F1415D8" w:rsidR="00A07A0D" w:rsidRDefault="00A07A0D" w:rsidP="007B6224">
      <w:pPr>
        <w:rPr>
          <w:color w:val="000000"/>
          <w:shd w:val="clear" w:color="auto" w:fill="FFFFFF"/>
        </w:rPr>
      </w:pPr>
    </w:p>
    <w:p w14:paraId="26590397" w14:textId="1A80122F" w:rsidR="00FA2EC9" w:rsidRPr="00E150CA" w:rsidRDefault="006036D8" w:rsidP="00551D54">
      <w:r w:rsidRPr="00E150CA">
        <w:rPr>
          <w:color w:val="000000"/>
          <w:shd w:val="clear" w:color="auto" w:fill="FFFFFF"/>
        </w:rPr>
        <w:lastRenderedPageBreak/>
        <w:t>In 2020, The Lancet Countdown began tracking u</w:t>
      </w:r>
      <w:r w:rsidR="007A26CC" w:rsidRPr="00E150CA">
        <w:rPr>
          <w:color w:val="000000"/>
          <w:shd w:val="clear" w:color="auto" w:fill="FFFFFF"/>
        </w:rPr>
        <w:t>rban greenspace</w:t>
      </w:r>
      <w:r w:rsidR="00717770" w:rsidRPr="00E150CA">
        <w:rPr>
          <w:color w:val="000000"/>
          <w:shd w:val="clear" w:color="auto" w:fill="FFFFFF"/>
        </w:rPr>
        <w:t xml:space="preserve"> across a global set of cities</w:t>
      </w:r>
      <w:r w:rsidR="007A26CC" w:rsidRPr="00E150CA">
        <w:rPr>
          <w:color w:val="000000"/>
          <w:shd w:val="clear" w:color="auto" w:fill="FFFFFF"/>
        </w:rPr>
        <w:t xml:space="preserve">. </w:t>
      </w:r>
      <w:r w:rsidR="00855772" w:rsidRPr="00E150CA">
        <w:rPr>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color w:val="000000"/>
          <w:shd w:val="clear" w:color="auto" w:fill="FFFFFF"/>
        </w:rPr>
        <w:fldChar w:fldCharType="begin"/>
      </w:r>
      <w:r w:rsidR="00E34A08">
        <w:rPr>
          <w:color w:val="000000"/>
          <w:shd w:val="clear" w:color="auto" w:fill="FFFFFF"/>
        </w:rPr>
        <w:instrText xml:space="preserve"> ADDIN ZOTERO_ITEM CSL_CITATION {"citationID":"DAlaYyHt","properties":{"formattedCitation":"\\super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color w:val="000000"/>
          <w:shd w:val="clear" w:color="auto" w:fill="FFFFFF"/>
        </w:rPr>
        <w:fldChar w:fldCharType="separate"/>
      </w:r>
      <w:r w:rsidR="00E34A08" w:rsidRPr="00E34A08">
        <w:rPr>
          <w:color w:val="000000"/>
          <w:vertAlign w:val="superscript"/>
        </w:rPr>
        <w:t>20</w:t>
      </w:r>
      <w:r w:rsidR="00712FD7" w:rsidRPr="00E150CA">
        <w:rPr>
          <w:color w:val="000000"/>
          <w:shd w:val="clear" w:color="auto" w:fill="FFFFFF"/>
        </w:rPr>
        <w:fldChar w:fldCharType="end"/>
      </w:r>
      <w:r w:rsidR="00DD7A83" w:rsidRPr="00E150CA">
        <w:rPr>
          <w:color w:val="000000"/>
          <w:shd w:val="clear" w:color="auto" w:fill="FFFFFF"/>
        </w:rPr>
        <w:t xml:space="preserve"> </w:t>
      </w:r>
      <w:r w:rsidR="00703441">
        <w:rPr>
          <w:color w:val="000000"/>
          <w:shd w:val="clear" w:color="auto" w:fill="FFFFFF"/>
        </w:rPr>
        <w:t>We update</w:t>
      </w:r>
      <w:r w:rsidR="00B53A90">
        <w:rPr>
          <w:color w:val="000000"/>
          <w:shd w:val="clear" w:color="auto" w:fill="FFFFFF"/>
        </w:rPr>
        <w:t>d</w:t>
      </w:r>
      <w:r w:rsidR="00703441">
        <w:rPr>
          <w:color w:val="000000"/>
          <w:shd w:val="clear" w:color="auto" w:fill="FFFFFF"/>
        </w:rPr>
        <w:t xml:space="preserve"> the Lancet Countdown methodology to capture population at a finer scale (100m instead of 1km resolution) and to remove </w:t>
      </w:r>
      <w:r w:rsidR="00A26064">
        <w:rPr>
          <w:color w:val="000000"/>
          <w:shd w:val="clear" w:color="auto" w:fill="FFFFFF"/>
        </w:rPr>
        <w:t xml:space="preserve">surface </w:t>
      </w:r>
      <w:r w:rsidR="00703441">
        <w:rPr>
          <w:color w:val="000000"/>
          <w:shd w:val="clear" w:color="auto" w:fill="FFFFFF"/>
        </w:rPr>
        <w:t>water from the urban greenspace calculation</w:t>
      </w:r>
      <w:r w:rsidR="00834FE1">
        <w:rPr>
          <w:color w:val="000000"/>
          <w:shd w:val="clear" w:color="auto" w:fill="FFFFFF"/>
        </w:rPr>
        <w:t xml:space="preserve">. </w:t>
      </w:r>
      <w:r w:rsidR="00BE6189" w:rsidRPr="00E150CA">
        <w:rPr>
          <w:color w:val="000000"/>
          <w:shd w:val="clear" w:color="auto" w:fill="FFFFFF"/>
        </w:rPr>
        <w:t xml:space="preserve">We </w:t>
      </w:r>
      <w:r w:rsidR="00834FE1">
        <w:rPr>
          <w:color w:val="000000"/>
          <w:shd w:val="clear" w:color="auto" w:fill="FFFFFF"/>
        </w:rPr>
        <w:t xml:space="preserve">further </w:t>
      </w:r>
      <w:r w:rsidR="00BE6189" w:rsidRPr="00E150CA">
        <w:rPr>
          <w:color w:val="000000"/>
          <w:shd w:val="clear" w:color="auto" w:fill="FFFFFF"/>
        </w:rPr>
        <w:t>conduct</w:t>
      </w:r>
      <w:r w:rsidR="00087E0C">
        <w:rPr>
          <w:color w:val="000000"/>
          <w:shd w:val="clear" w:color="auto" w:fill="FFFFFF"/>
        </w:rPr>
        <w:t>ed</w:t>
      </w:r>
      <w:r w:rsidR="00BE6189" w:rsidRPr="00E150CA">
        <w:rPr>
          <w:color w:val="000000"/>
          <w:shd w:val="clear" w:color="auto" w:fill="FFFFFF"/>
        </w:rPr>
        <w:t xml:space="preserve"> a health impact assessment of the </w:t>
      </w:r>
      <w:r w:rsidR="00D350FF">
        <w:rPr>
          <w:color w:val="000000"/>
          <w:shd w:val="clear" w:color="auto" w:fill="FFFFFF"/>
        </w:rPr>
        <w:t>increases</w:t>
      </w:r>
      <w:r w:rsidR="00D350FF" w:rsidRPr="00E150CA">
        <w:rPr>
          <w:color w:val="000000"/>
          <w:shd w:val="clear" w:color="auto" w:fill="FFFFFF"/>
        </w:rPr>
        <w:t xml:space="preserve"> </w:t>
      </w:r>
      <w:r w:rsidR="00BE6189" w:rsidRPr="00E150CA">
        <w:rPr>
          <w:color w:val="000000"/>
          <w:shd w:val="clear" w:color="auto" w:fill="FFFFFF"/>
        </w:rPr>
        <w:t xml:space="preserve">or </w:t>
      </w:r>
      <w:r w:rsidR="00D350FF">
        <w:rPr>
          <w:color w:val="000000"/>
          <w:shd w:val="clear" w:color="auto" w:fill="FFFFFF"/>
        </w:rPr>
        <w:t>reductions in</w:t>
      </w:r>
      <w:r w:rsidR="00D350FF" w:rsidRPr="00E150CA">
        <w:rPr>
          <w:color w:val="000000"/>
          <w:shd w:val="clear" w:color="auto" w:fill="FFFFFF"/>
        </w:rPr>
        <w:t xml:space="preserve"> </w:t>
      </w:r>
      <w:r w:rsidR="00BE6189" w:rsidRPr="00E150CA">
        <w:rPr>
          <w:color w:val="000000"/>
          <w:shd w:val="clear" w:color="auto" w:fill="FFFFFF"/>
        </w:rPr>
        <w:t xml:space="preserve">deaths associated with changes in </w:t>
      </w:r>
      <w:r w:rsidR="005160DC">
        <w:rPr>
          <w:color w:val="000000"/>
          <w:shd w:val="clear" w:color="auto" w:fill="FFFFFF"/>
        </w:rPr>
        <w:t xml:space="preserve">urban </w:t>
      </w:r>
      <w:r w:rsidR="00BE6189" w:rsidRPr="00E150CA">
        <w:rPr>
          <w:color w:val="000000"/>
          <w:shd w:val="clear" w:color="auto" w:fill="FFFFFF"/>
        </w:rPr>
        <w:t xml:space="preserve">greenspace over time across </w:t>
      </w:r>
      <w:r w:rsidR="00D350FF">
        <w:rPr>
          <w:color w:val="000000"/>
          <w:shd w:val="clear" w:color="auto" w:fill="FFFFFF"/>
        </w:rPr>
        <w:t xml:space="preserve">the </w:t>
      </w:r>
      <w:r w:rsidR="00BE6189" w:rsidRPr="00E150CA">
        <w:rPr>
          <w:color w:val="000000"/>
          <w:shd w:val="clear" w:color="auto" w:fill="FFFFFF"/>
        </w:rPr>
        <w:t>1,04</w:t>
      </w:r>
      <w:r w:rsidR="00BB75C8">
        <w:rPr>
          <w:color w:val="000000"/>
          <w:shd w:val="clear" w:color="auto" w:fill="FFFFFF"/>
        </w:rPr>
        <w:t>1</w:t>
      </w:r>
      <w:r w:rsidR="00BE6189" w:rsidRPr="00E150CA">
        <w:rPr>
          <w:color w:val="000000"/>
          <w:shd w:val="clear" w:color="auto" w:fill="FFFFFF"/>
        </w:rPr>
        <w:t xml:space="preserve"> global cities</w:t>
      </w:r>
      <w:r w:rsidR="005160DC">
        <w:rPr>
          <w:color w:val="000000"/>
          <w:shd w:val="clear" w:color="auto" w:fill="FFFFFF"/>
        </w:rPr>
        <w:t xml:space="preserve"> included in the Lancet Countdown’s greenspace analysis</w:t>
      </w:r>
      <w:r w:rsidR="00BE6189" w:rsidRPr="00E150CA">
        <w:rPr>
          <w:color w:val="000000"/>
          <w:shd w:val="clear" w:color="auto" w:fill="FFFFFF"/>
        </w:rPr>
        <w:t>.</w:t>
      </w:r>
      <w:r w:rsidR="00531C5E" w:rsidRPr="00E150CA">
        <w:rPr>
          <w:color w:val="000000"/>
          <w:shd w:val="clear" w:color="auto" w:fill="FFFFFF"/>
        </w:rPr>
        <w:t xml:space="preserve"> </w:t>
      </w:r>
      <w:r w:rsidR="003C57E4">
        <w:rPr>
          <w:color w:val="000000"/>
          <w:shd w:val="clear" w:color="auto" w:fill="FFFFFF"/>
        </w:rPr>
        <w:t>We characterize</w:t>
      </w:r>
      <w:r w:rsidR="00653950">
        <w:rPr>
          <w:color w:val="000000"/>
          <w:shd w:val="clear" w:color="auto" w:fill="FFFFFF"/>
        </w:rPr>
        <w:t>d</w:t>
      </w:r>
      <w:r w:rsidR="003C57E4">
        <w:rPr>
          <w:color w:val="000000"/>
          <w:shd w:val="clear" w:color="auto" w:fill="FFFFFF"/>
        </w:rPr>
        <w:t xml:space="preserve"> urban greenspace across these cities from 2014 to </w:t>
      </w:r>
      <w:r w:rsidR="004A429B">
        <w:rPr>
          <w:color w:val="000000"/>
          <w:shd w:val="clear" w:color="auto" w:fill="FFFFFF"/>
        </w:rPr>
        <w:t>2023 and</w:t>
      </w:r>
      <w:r w:rsidR="003C57E4">
        <w:rPr>
          <w:color w:val="000000"/>
          <w:shd w:val="clear" w:color="auto" w:fill="FFFFFF"/>
        </w:rPr>
        <w:t xml:space="preserve"> estimated the </w:t>
      </w:r>
      <w:r w:rsidR="001818F3">
        <w:rPr>
          <w:color w:val="000000"/>
          <w:shd w:val="clear" w:color="auto" w:fill="FFFFFF"/>
        </w:rPr>
        <w:t>changes in mortality associated with</w:t>
      </w:r>
      <w:r w:rsidR="003C57E4">
        <w:rPr>
          <w:color w:val="000000"/>
          <w:shd w:val="clear" w:color="auto" w:fill="FFFFFF"/>
        </w:rPr>
        <w:t xml:space="preserve"> </w:t>
      </w:r>
      <w:r w:rsidR="00580922">
        <w:rPr>
          <w:color w:val="000000"/>
          <w:shd w:val="clear" w:color="auto" w:fill="FFFFFF"/>
        </w:rPr>
        <w:t xml:space="preserve">differences in </w:t>
      </w:r>
      <w:r w:rsidR="003C57E4">
        <w:rPr>
          <w:color w:val="000000"/>
          <w:shd w:val="clear" w:color="auto" w:fill="FFFFFF"/>
        </w:rPr>
        <w:t>greenspace between two five-year periods, 2014-201</w:t>
      </w:r>
      <w:r w:rsidR="004A429B">
        <w:rPr>
          <w:color w:val="000000"/>
          <w:shd w:val="clear" w:color="auto" w:fill="FFFFFF"/>
        </w:rPr>
        <w:t>8</w:t>
      </w:r>
      <w:r w:rsidR="003C57E4">
        <w:rPr>
          <w:color w:val="000000"/>
          <w:shd w:val="clear" w:color="auto" w:fill="FFFFFF"/>
        </w:rPr>
        <w:t xml:space="preserve"> and 20</w:t>
      </w:r>
      <w:r w:rsidR="004A429B">
        <w:rPr>
          <w:color w:val="000000"/>
          <w:shd w:val="clear" w:color="auto" w:fill="FFFFFF"/>
        </w:rPr>
        <w:t>19</w:t>
      </w:r>
      <w:r w:rsidR="003C57E4">
        <w:rPr>
          <w:color w:val="000000"/>
          <w:shd w:val="clear" w:color="auto" w:fill="FFFFFF"/>
        </w:rPr>
        <w:t>-2023</w:t>
      </w:r>
      <w:r w:rsidR="004A429B">
        <w:rPr>
          <w:color w:val="000000"/>
          <w:shd w:val="clear" w:color="auto" w:fill="FFFFFF"/>
        </w:rPr>
        <w:t>.</w:t>
      </w:r>
      <w:r w:rsidR="001D6941">
        <w:rPr>
          <w:color w:val="000000"/>
          <w:shd w:val="clear" w:color="auto" w:fill="FFFFFF"/>
        </w:rPr>
        <w:t xml:space="preserve"> </w:t>
      </w:r>
      <w:ins w:id="134" w:author="Martin, Greta Katherine" w:date="2025-04-02T09:47:00Z" w16du:dateUtc="2025-04-02T13:47:00Z">
        <w:r w:rsidR="00D86A16">
          <w:rPr>
            <w:color w:val="000000"/>
            <w:shd w:val="clear" w:color="auto" w:fill="FFFFFF"/>
          </w:rPr>
          <w:t>We chose five-year time periods to</w:t>
        </w:r>
      </w:ins>
      <w:ins w:id="135" w:author="Martin, Greta Katherine" w:date="2025-04-02T09:48:00Z" w16du:dateUtc="2025-04-02T13:48:00Z">
        <w:r w:rsidR="00D86A16">
          <w:rPr>
            <w:color w:val="000000"/>
            <w:shd w:val="clear" w:color="auto" w:fill="FFFFFF"/>
          </w:rPr>
          <w:t xml:space="preserve"> minimize the</w:t>
        </w:r>
      </w:ins>
      <w:ins w:id="136" w:author="Martin, Greta Katherine" w:date="2025-04-08T10:50:00Z" w16du:dateUtc="2025-04-08T14:50:00Z">
        <w:r w:rsidR="00CE2519">
          <w:rPr>
            <w:color w:val="000000"/>
            <w:shd w:val="clear" w:color="auto" w:fill="FFFFFF"/>
          </w:rPr>
          <w:t xml:space="preserve"> effect of year-to-y</w:t>
        </w:r>
      </w:ins>
      <w:ins w:id="137" w:author="Martin, Greta Katherine" w:date="2025-04-08T10:51:00Z" w16du:dateUtc="2025-04-08T14:51:00Z">
        <w:r w:rsidR="00CE2519">
          <w:rPr>
            <w:color w:val="000000"/>
            <w:shd w:val="clear" w:color="auto" w:fill="FFFFFF"/>
          </w:rPr>
          <w:t>ear extremes and</w:t>
        </w:r>
      </w:ins>
      <w:ins w:id="138" w:author="Martin, Greta Katherine" w:date="2025-04-02T09:47:00Z" w16du:dateUtc="2025-04-02T13:47:00Z">
        <w:r w:rsidR="00D86A16">
          <w:rPr>
            <w:color w:val="000000"/>
            <w:shd w:val="clear" w:color="auto" w:fill="FFFFFF"/>
          </w:rPr>
          <w:t xml:space="preserve"> capture</w:t>
        </w:r>
      </w:ins>
      <w:ins w:id="139" w:author="Martin, Greta Katherine" w:date="2025-04-08T10:51:00Z" w16du:dateUtc="2025-04-08T14:51:00Z">
        <w:r w:rsidR="00CE2519">
          <w:rPr>
            <w:color w:val="000000"/>
            <w:shd w:val="clear" w:color="auto" w:fill="FFFFFF"/>
          </w:rPr>
          <w:t xml:space="preserve"> longer-term trends in urban greenspace exposure.</w:t>
        </w:r>
      </w:ins>
      <w:ins w:id="140" w:author="Martin, Greta Katherine" w:date="2025-04-02T09:47:00Z" w16du:dateUtc="2025-04-02T13:47:00Z">
        <w:r w:rsidR="00D86A16">
          <w:rPr>
            <w:color w:val="000000"/>
            <w:shd w:val="clear" w:color="auto" w:fill="FFFFFF"/>
          </w:rPr>
          <w:t xml:space="preserve"> </w:t>
        </w:r>
      </w:ins>
      <w:r w:rsidR="001D6941">
        <w:rPr>
          <w:color w:val="000000"/>
          <w:shd w:val="clear" w:color="auto" w:fill="FFFFFF"/>
        </w:rPr>
        <w:t xml:space="preserve">The results of this study can be used to compare greenspace </w:t>
      </w:r>
      <w:r w:rsidR="0071768E">
        <w:rPr>
          <w:color w:val="000000"/>
          <w:shd w:val="clear" w:color="auto" w:fill="FFFFFF"/>
        </w:rPr>
        <w:t xml:space="preserve">changes over time and associated health implications </w:t>
      </w:r>
      <w:r w:rsidR="001D6941">
        <w:rPr>
          <w:color w:val="000000"/>
          <w:shd w:val="clear" w:color="auto" w:fill="FFFFFF"/>
        </w:rPr>
        <w:t xml:space="preserve">across cities </w:t>
      </w:r>
      <w:r w:rsidR="0071768E">
        <w:rPr>
          <w:color w:val="000000"/>
          <w:shd w:val="clear" w:color="auto" w:fill="FFFFFF"/>
        </w:rPr>
        <w:t>globally</w:t>
      </w:r>
      <w:r w:rsidR="004A429B">
        <w:rPr>
          <w:color w:val="000000"/>
          <w:shd w:val="clear" w:color="auto" w:fill="FFFFFF"/>
        </w:rPr>
        <w:t xml:space="preserve">.  </w:t>
      </w:r>
    </w:p>
    <w:p w14:paraId="35625F09" w14:textId="0C086B5B" w:rsidR="00FC67E2" w:rsidRDefault="00FC67E2" w:rsidP="00551D54">
      <w:pPr>
        <w:rPr>
          <w:b/>
          <w:bCs/>
        </w:rPr>
      </w:pPr>
    </w:p>
    <w:p w14:paraId="515C94D2" w14:textId="04150984" w:rsidR="004035B0" w:rsidRPr="00E150CA" w:rsidRDefault="00551D54" w:rsidP="00551D54">
      <w:pPr>
        <w:rPr>
          <w:b/>
          <w:bCs/>
        </w:rPr>
      </w:pPr>
      <w:r w:rsidRPr="00E150CA">
        <w:rPr>
          <w:b/>
          <w:bCs/>
        </w:rPr>
        <w:t>Method</w:t>
      </w:r>
      <w:r w:rsidR="002C67A4" w:rsidRPr="00E150CA">
        <w:rPr>
          <w:b/>
          <w:bCs/>
        </w:rPr>
        <w:t>s</w:t>
      </w:r>
    </w:p>
    <w:p w14:paraId="5C1B45D6" w14:textId="2A6BF1F6" w:rsidR="00595315" w:rsidRDefault="00595315" w:rsidP="00551D54">
      <w:r>
        <w:t xml:space="preserve">We estimated </w:t>
      </w:r>
      <w:r w:rsidR="00D81E68">
        <w:t xml:space="preserve">peak seasonal </w:t>
      </w:r>
      <w:r>
        <w:t xml:space="preserve">urban greenspace </w:t>
      </w:r>
      <w:r w:rsidR="009B7B4B">
        <w:t xml:space="preserve">using </w:t>
      </w:r>
      <w:r w:rsidR="00675FFE">
        <w:t xml:space="preserve">population-weighted </w:t>
      </w:r>
      <w:r w:rsidR="009B7B4B">
        <w:t xml:space="preserve">NDVI from </w:t>
      </w:r>
      <w:r w:rsidR="004A6A1E">
        <w:t>2014</w:t>
      </w:r>
      <w:r w:rsidR="009B7B4B">
        <w:t xml:space="preserve"> to </w:t>
      </w:r>
      <w:r w:rsidR="004A6A1E">
        <w:t>2023</w:t>
      </w:r>
      <w:r w:rsidR="009B7B4B">
        <w:t>,</w:t>
      </w:r>
      <w:r w:rsidR="004A6A1E">
        <w:t xml:space="preserve"> </w:t>
      </w:r>
      <w:r>
        <w:t>in 1,04</w:t>
      </w:r>
      <w:r w:rsidR="00D85548">
        <w:t>1</w:t>
      </w:r>
      <w:r>
        <w:t xml:space="preserve"> cities across 174 countries. We then </w:t>
      </w:r>
      <w:r w:rsidR="009B7B4B">
        <w:t xml:space="preserve">estimated </w:t>
      </w:r>
      <w:r w:rsidRPr="007C220F">
        <w:t xml:space="preserve">the </w:t>
      </w:r>
      <w:r w:rsidR="009B7B4B">
        <w:t xml:space="preserve">mortality </w:t>
      </w:r>
      <w:r w:rsidRPr="007C220F">
        <w:t xml:space="preserve">change in each </w:t>
      </w:r>
      <w:r w:rsidR="009B7B4B">
        <w:t xml:space="preserve">city </w:t>
      </w:r>
      <w:r w:rsidRPr="007C220F">
        <w:t xml:space="preserve">associated with </w:t>
      </w:r>
      <w:r w:rsidR="007E58B1">
        <w:t xml:space="preserve">the difference in </w:t>
      </w:r>
      <w:r w:rsidR="009B7B4B">
        <w:t>NDVI between two five-year periods, from</w:t>
      </w:r>
      <w:r w:rsidR="009B7B4B" w:rsidRPr="007C220F">
        <w:t xml:space="preserve"> </w:t>
      </w:r>
      <w:r w:rsidR="00D3065F">
        <w:t>2014-2018</w:t>
      </w:r>
      <w:r w:rsidRPr="007C220F">
        <w:t xml:space="preserve"> </w:t>
      </w:r>
      <w:r w:rsidR="007E09D3">
        <w:t>to</w:t>
      </w:r>
      <w:r w:rsidRPr="007C220F">
        <w:t xml:space="preserve"> </w:t>
      </w:r>
      <w:r w:rsidR="00D3065F">
        <w:t>2019-2023</w:t>
      </w:r>
      <w:r w:rsidRPr="007C220F">
        <w:t xml:space="preserve">. </w:t>
      </w:r>
      <w:r w:rsidR="00EA3427" w:rsidRPr="007C220F">
        <w:t xml:space="preserve">We </w:t>
      </w:r>
      <w:r w:rsidR="00675FFE">
        <w:t>defined urban extents using</w:t>
      </w:r>
      <w:r w:rsidR="00675FFE" w:rsidRPr="007C220F">
        <w:t xml:space="preserve"> </w:t>
      </w:r>
      <w:r w:rsidR="00EA3427" w:rsidRPr="007C220F">
        <w:t xml:space="preserve">the </w:t>
      </w:r>
      <w:r w:rsidR="007C220F" w:rsidRPr="007C220F">
        <w:t>Global Human Settlement Urban Centre Database (GHS-UCDB)</w:t>
      </w:r>
      <w:r w:rsidR="00675FFE">
        <w:t xml:space="preserve">, which provides </w:t>
      </w:r>
      <w:r w:rsidR="00EA3427" w:rsidRPr="007C220F">
        <w:t>a consistent methodology based on</w:t>
      </w:r>
      <w:r w:rsidR="00432318" w:rsidRPr="007C220F">
        <w:t xml:space="preserve"> population and</w:t>
      </w:r>
      <w:r w:rsidR="00EA3427" w:rsidRPr="007C220F">
        <w:t xml:space="preserve"> </w:t>
      </w:r>
      <w:r w:rsidR="00432318" w:rsidRPr="007C220F">
        <w:t>remote sensing data.</w:t>
      </w:r>
      <w:r w:rsidR="00CE7C15" w:rsidRPr="007C220F">
        <w:fldChar w:fldCharType="begin"/>
      </w:r>
      <w:r w:rsidR="00E34A08">
        <w:instrText xml:space="preserve"> ADDIN ZOTERO_ITEM CSL_CITATION {"citationID":"rAD9MYvP","properties":{"formattedCitation":"\\super 21\\nosupersub{}","plainCitation":"21","noteIndex":0},"citationItems":[{"id":757,"uris":["http://zotero.org/users/10202395/items/FBYZPBIZ"],"itemData":{"id":757,"type":"dataset","abstract":"The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fldChar w:fldCharType="separate"/>
      </w:r>
      <w:r w:rsidR="00E34A08" w:rsidRPr="00E34A08">
        <w:rPr>
          <w:vertAlign w:val="superscript"/>
        </w:rPr>
        <w:t>21</w:t>
      </w:r>
      <w:r w:rsidR="00CE7C15" w:rsidRPr="007C220F">
        <w:fldChar w:fldCharType="end"/>
      </w:r>
      <w:r w:rsidR="00B723B6" w:rsidRPr="007C220F">
        <w:t xml:space="preserve"> </w:t>
      </w:r>
      <w:ins w:id="141" w:author="Martin, Greta Katherine" w:date="2025-04-08T19:57:00Z" w16du:dateUtc="2025-04-08T23:57:00Z">
        <w:r w:rsidR="00F5233A">
          <w:t xml:space="preserve">We included the 1,041 cities </w:t>
        </w:r>
      </w:ins>
      <w:ins w:id="142" w:author="Martin, Greta Katherine" w:date="2025-04-08T19:58:00Z" w16du:dateUtc="2025-04-08T23:58:00Z">
        <w:r w:rsidR="00F5233A">
          <w:t xml:space="preserve">for which urban greenspace was estimated by the </w:t>
        </w:r>
      </w:ins>
      <w:ins w:id="143" w:author="Martin, Greta Katherine" w:date="2025-04-08T19:55:00Z" w16du:dateUtc="2025-04-08T23:55:00Z">
        <w:r w:rsidR="00F5233A">
          <w:t>Lancet Countdown</w:t>
        </w:r>
      </w:ins>
      <w:ins w:id="144" w:author="Martin, Greta Katherine" w:date="2025-04-08T19:56:00Z" w16du:dateUtc="2025-04-08T23:56:00Z">
        <w:r w:rsidR="00F5233A">
          <w:t xml:space="preserve"> on health and climate change</w:t>
        </w:r>
      </w:ins>
      <w:ins w:id="145" w:author="Martin, Greta Katherine" w:date="2025-04-08T19:58:00Z" w16du:dateUtc="2025-04-08T23:58:00Z">
        <w:r w:rsidR="00F5233A">
          <w:t>.</w:t>
        </w:r>
      </w:ins>
      <w:ins w:id="146" w:author="Martin, Greta Katherine" w:date="2025-04-08T19:55:00Z" w16du:dateUtc="2025-04-08T23:55:00Z">
        <w:r w:rsidR="00F5233A">
          <w:t xml:space="preserve"> </w:t>
        </w:r>
      </w:ins>
      <w:del w:id="147" w:author="Martin, Greta Katherine" w:date="2025-04-08T19:58:00Z" w16du:dateUtc="2025-04-08T23:58:00Z">
        <w:r w:rsidR="00B723B6" w:rsidRPr="007C220F" w:rsidDel="00F5233A">
          <w:delText>Cities were</w:delText>
        </w:r>
      </w:del>
      <w:ins w:id="148" w:author="Martin, Greta Katherine" w:date="2025-04-08T19:58:00Z" w16du:dateUtc="2025-04-08T23:58:00Z">
        <w:r w:rsidR="00F5233A">
          <w:t>The Lancet Countdown</w:t>
        </w:r>
      </w:ins>
      <w:r w:rsidR="00B723B6" w:rsidRPr="007C220F">
        <w:t xml:space="preserve"> included </w:t>
      </w:r>
      <w:ins w:id="149" w:author="Martin, Greta Katherine" w:date="2025-04-08T19:58:00Z" w16du:dateUtc="2025-04-08T23:58:00Z">
        <w:r w:rsidR="00F5233A">
          <w:t xml:space="preserve">cities </w:t>
        </w:r>
      </w:ins>
      <w:r w:rsidR="00B723B6" w:rsidRPr="007C220F">
        <w:t xml:space="preserve">if they were the most populous in their country or had over 500,000 inhabitants. </w:t>
      </w:r>
      <w:r w:rsidR="007E09D3">
        <w:t xml:space="preserve">Twenty-two </w:t>
      </w:r>
      <w:r w:rsidR="00723309">
        <w:t xml:space="preserve">small, mainly island, </w:t>
      </w:r>
      <w:r w:rsidR="007E09D3">
        <w:t xml:space="preserve">countries did not have cities in </w:t>
      </w:r>
      <w:r w:rsidR="00B723B6" w:rsidRPr="007C220F">
        <w:t xml:space="preserve">the </w:t>
      </w:r>
      <w:r w:rsidR="007C220F" w:rsidRPr="007C220F">
        <w:t>GHS-</w:t>
      </w:r>
      <w:r w:rsidR="00B723B6" w:rsidRPr="007C220F">
        <w:t>UCDB</w:t>
      </w:r>
      <w:r w:rsidR="007E09D3">
        <w:t xml:space="preserve"> and </w:t>
      </w:r>
      <w:r w:rsidR="00B723B6" w:rsidRPr="007C220F">
        <w:t>were</w:t>
      </w:r>
      <w:r w:rsidR="00B723B6">
        <w:t xml:space="preserve"> not represented in the analysis</w:t>
      </w:r>
      <w:r w:rsidR="00723309">
        <w:t xml:space="preserve"> (see appendix</w:t>
      </w:r>
      <w:r w:rsidR="00AE2153">
        <w:t xml:space="preserve"> List S1,</w:t>
      </w:r>
      <w:r w:rsidR="00723309">
        <w:t xml:space="preserve"> for </w:t>
      </w:r>
      <w:r w:rsidR="009C1F86">
        <w:t xml:space="preserve">a </w:t>
      </w:r>
      <w:r w:rsidR="00723309">
        <w:t>complete list)</w:t>
      </w:r>
      <w:r w:rsidR="00B723B6">
        <w:t xml:space="preserve">. </w:t>
      </w:r>
    </w:p>
    <w:p w14:paraId="3DC394E4" w14:textId="1765C502" w:rsidR="00C1696B" w:rsidRPr="00E150CA" w:rsidRDefault="00C1696B" w:rsidP="00551D54"/>
    <w:p w14:paraId="0F8F828B" w14:textId="582F14AF" w:rsidR="00A06A27" w:rsidRDefault="00E457AE" w:rsidP="00551D54">
      <w:pPr>
        <w:rPr>
          <w:i/>
          <w:iCs/>
        </w:rPr>
      </w:pPr>
      <w:r>
        <w:rPr>
          <w:i/>
          <w:iCs/>
        </w:rPr>
        <w:t>Population-weighted greenest season NDVI</w:t>
      </w:r>
    </w:p>
    <w:p w14:paraId="0089DEA3" w14:textId="2139601B" w:rsidR="00D51E22" w:rsidRPr="00E150CA" w:rsidRDefault="00D51E22" w:rsidP="00551D54">
      <w:pPr>
        <w:rPr>
          <w:i/>
          <w:iCs/>
        </w:rPr>
      </w:pPr>
    </w:p>
    <w:p w14:paraId="125EAC6C" w14:textId="0BA9697F" w:rsidR="000231D0" w:rsidRDefault="00090A79" w:rsidP="00551D54">
      <w:r>
        <w:t>For NDVI, we used</w:t>
      </w:r>
      <w:r w:rsidR="00D51E22">
        <w:t xml:space="preserve"> Landsat</w:t>
      </w:r>
      <w:r w:rsidR="008E053E">
        <w:t xml:space="preserve"> 8 satellite</w:t>
      </w:r>
      <w:r w:rsidR="0093536B">
        <w:t xml:space="preserve"> imagery</w:t>
      </w:r>
      <w:r w:rsidR="0060540D">
        <w:t>,</w:t>
      </w:r>
      <w:r>
        <w:t xml:space="preserve"> </w:t>
      </w:r>
      <w:r w:rsidR="0060540D">
        <w:t xml:space="preserve">accessed through </w:t>
      </w:r>
      <w:r w:rsidR="0016141A">
        <w:t>Google Earth Engine (</w:t>
      </w:r>
      <w:r w:rsidR="00354BDF">
        <w:t>GEE</w:t>
      </w:r>
      <w:r w:rsidR="0016141A">
        <w:t>)</w:t>
      </w:r>
      <w:r w:rsidR="0060540D">
        <w:t xml:space="preserve">. Landsat </w:t>
      </w:r>
      <w:r w:rsidR="00AD75A9">
        <w:t>data</w:t>
      </w:r>
      <w:r w:rsidR="0060540D">
        <w:t xml:space="preserve"> is available</w:t>
      </w:r>
      <w:r w:rsidR="00354BDF">
        <w:t xml:space="preserve"> </w:t>
      </w:r>
      <w:r w:rsidR="00484172">
        <w:t xml:space="preserve">at the 30m resolution </w:t>
      </w:r>
      <w:r w:rsidR="0060540D">
        <w:t>with new images</w:t>
      </w:r>
      <w:r w:rsidR="00AD75A9">
        <w:t xml:space="preserve"> captured</w:t>
      </w:r>
      <w:r w:rsidR="0060540D">
        <w:t xml:space="preserve"> </w:t>
      </w:r>
      <w:r w:rsidR="00484172">
        <w:t>approximately every 16 days</w:t>
      </w:r>
      <w:r w:rsidR="00AD75A9">
        <w:t xml:space="preserve"> for a given location</w:t>
      </w:r>
      <w:r w:rsidR="00484172">
        <w:t xml:space="preserve">. </w:t>
      </w:r>
      <w:ins w:id="150" w:author="Martin, Greta Katherine" w:date="2025-04-01T14:33:00Z" w16du:dateUtc="2025-04-01T18:33:00Z">
        <w:r w:rsidR="00FA1C0B">
          <w:t xml:space="preserve">Following </w:t>
        </w:r>
      </w:ins>
      <w:ins w:id="151" w:author="Martin, Greta Katherine" w:date="2025-04-01T14:35:00Z" w16du:dateUtc="2025-04-01T18:35:00Z">
        <w:r w:rsidR="00FA1C0B">
          <w:t>the methods used by many of the studies included in the</w:t>
        </w:r>
      </w:ins>
      <w:ins w:id="152" w:author="Martin, Greta Katherine" w:date="2025-04-01T14:36:00Z" w16du:dateUtc="2025-04-01T18:36:00Z">
        <w:r w:rsidR="00FA1C0B">
          <w:t xml:space="preserve"> meta-analysis of</w:t>
        </w:r>
      </w:ins>
      <w:ins w:id="153" w:author="Martin, Greta Katherine" w:date="2025-04-01T14:35:00Z" w16du:dateUtc="2025-04-01T18:35:00Z">
        <w:r w:rsidR="00FA1C0B">
          <w:t xml:space="preserve"> greenspace and mor</w:t>
        </w:r>
      </w:ins>
      <w:ins w:id="154" w:author="Martin, Greta Katherine" w:date="2025-04-01T14:36:00Z" w16du:dateUtc="2025-04-01T18:36:00Z">
        <w:r w:rsidR="00FA1C0B">
          <w:t xml:space="preserve">tality that we use for our health impact </w:t>
        </w:r>
        <w:proofErr w:type="gramStart"/>
        <w:r w:rsidR="00FA1C0B">
          <w:t>assessment,</w:t>
        </w:r>
        <w:proofErr w:type="gramEnd"/>
        <w:r w:rsidR="00FA1C0B">
          <w:t xml:space="preserve"> we removed pixels representing water and clouds. </w:t>
        </w:r>
      </w:ins>
      <w:r w:rsidR="00703441">
        <w:t>To remove cloudy pixels, w</w:t>
      </w:r>
      <w:r w:rsidR="00064A1A">
        <w:t>e used the “</w:t>
      </w:r>
      <w:proofErr w:type="spellStart"/>
      <w:r w:rsidR="00064A1A">
        <w:t>Landsat.simpleComposite</w:t>
      </w:r>
      <w:proofErr w:type="spellEnd"/>
      <w:r w:rsidR="00064A1A">
        <w:t>” algorithm from GEE</w:t>
      </w:r>
      <w:r w:rsidR="00703441">
        <w:t>.</w:t>
      </w:r>
      <w:r w:rsidR="00064A1A">
        <w:t xml:space="preserve"> </w:t>
      </w:r>
      <w:r w:rsidR="005D506E">
        <w:t>W</w:t>
      </w:r>
      <w:r w:rsidR="0060540D">
        <w:t xml:space="preserve">e used the Joint Research </w:t>
      </w:r>
      <w:del w:id="155" w:author="Martin, Greta Katherine" w:date="2025-04-02T15:20:00Z" w16du:dateUtc="2025-04-02T19:20:00Z">
        <w:r w:rsidR="00827425" w:rsidDel="00B53F41">
          <w:delText>Commission</w:delText>
        </w:r>
        <w:r w:rsidR="006E45F4" w:rsidDel="00B53F41">
          <w:delText xml:space="preserve"> </w:delText>
        </w:r>
      </w:del>
      <w:ins w:id="156" w:author="Martin, Greta Katherine" w:date="2025-04-02T15:20:00Z" w16du:dateUtc="2025-04-02T19:20:00Z">
        <w:r w:rsidR="00B53F41">
          <w:t xml:space="preserve">Centre </w:t>
        </w:r>
      </w:ins>
      <w:r w:rsidR="006E45F4">
        <w:t>(JRC)</w:t>
      </w:r>
      <w:r w:rsidR="00827425">
        <w:t>’s</w:t>
      </w:r>
      <w:r w:rsidR="0060540D">
        <w:t xml:space="preserve"> </w:t>
      </w:r>
      <w:r w:rsidR="005D506E">
        <w:t xml:space="preserve">Landsat-derived </w:t>
      </w:r>
      <w:r>
        <w:t xml:space="preserve">global surface water </w:t>
      </w:r>
      <w:r w:rsidR="0078361F">
        <w:t>dataset</w:t>
      </w:r>
      <w:r w:rsidR="006E4C2C">
        <w:t xml:space="preserve"> (30m resolution)</w:t>
      </w:r>
      <w:r w:rsidR="0078361F">
        <w:t xml:space="preserve"> </w:t>
      </w:r>
      <w:r w:rsidR="00827425">
        <w:t xml:space="preserve">to </w:t>
      </w:r>
      <w:r w:rsidR="005D506E">
        <w:t xml:space="preserve">exclude </w:t>
      </w:r>
      <w:r w:rsidR="00827425">
        <w:t xml:space="preserve">pixels that were </w:t>
      </w:r>
      <w:r w:rsidR="0078361F">
        <w:t>classified as</w:t>
      </w:r>
      <w:r w:rsidR="00827425">
        <w:t xml:space="preserve"> </w:t>
      </w:r>
      <w:r>
        <w:t>“</w:t>
      </w:r>
      <w:r w:rsidR="00827425">
        <w:t>permanent water</w:t>
      </w:r>
      <w:r w:rsidR="005D506E">
        <w:t>.</w:t>
      </w:r>
      <w:r>
        <w:t>”</w:t>
      </w:r>
      <w:r w:rsidR="00524E7C">
        <w:fldChar w:fldCharType="begin"/>
      </w:r>
      <w:r w:rsidR="00E34A08">
        <w:instrText xml:space="preserve"> ADDIN ZOTERO_ITEM CSL_CITATION {"citationID":"gbvxCowy","properties":{"formattedCitation":"\\super 22\\nosupersub{}","plainCitation":"22","noteIndex":0},"citationItems":[{"id":100,"uris":["http://zotero.org/users/10202395/items/J2DZEYSX"],"itemData":{"id":100,"type":"article-journal","container-title":"Nature","DOI":"10.1038/nature20584","ISSN":"0028-0836, 1476-4687","issue":"7633","journalAbbreviation":"Nature","language":"en","page":"418-422","source":"DOI.org (Crossref)","title":"High-resolution mapping of global surface water and its long-term changes","volume":"540","author":[{"family":"Pekel","given":"Jean-François"},{"family":"Cottam","given":"Andrew"},{"family":"Gorelick","given":"Noel"},{"family":"Belward","given":"Alan S."}],"issued":{"date-parts":[["2016",12,15]]}}}],"schema":"https://github.com/citation-style-language/schema/raw/master/csl-citation.json"} </w:instrText>
      </w:r>
      <w:r w:rsidR="00524E7C">
        <w:fldChar w:fldCharType="separate"/>
      </w:r>
      <w:r w:rsidR="00E34A08" w:rsidRPr="00E34A08">
        <w:rPr>
          <w:vertAlign w:val="superscript"/>
        </w:rPr>
        <w:t>22</w:t>
      </w:r>
      <w:r w:rsidR="00524E7C">
        <w:fldChar w:fldCharType="end"/>
      </w:r>
      <w:r w:rsidR="005D506E">
        <w:t xml:space="preserve"> </w:t>
      </w:r>
      <w:r w:rsidR="00827425">
        <w:t xml:space="preserve">We used the 2015 </w:t>
      </w:r>
      <w:r w:rsidR="005D506E">
        <w:t xml:space="preserve">JRC </w:t>
      </w:r>
      <w:r w:rsidR="0078361F">
        <w:t xml:space="preserve">dataset to </w:t>
      </w:r>
      <w:r w:rsidR="000231D0">
        <w:t>mask</w:t>
      </w:r>
      <w:r w:rsidR="00827425">
        <w:t xml:space="preserve"> water pixels in </w:t>
      </w:r>
      <w:r w:rsidR="00825A98">
        <w:t>the</w:t>
      </w:r>
      <w:r w:rsidR="00827425">
        <w:t xml:space="preserve"> </w:t>
      </w:r>
      <w:r w:rsidR="00522757">
        <w:t>2014-</w:t>
      </w:r>
      <w:r w:rsidR="00827425">
        <w:t>201</w:t>
      </w:r>
      <w:r w:rsidR="00522757">
        <w:t>8</w:t>
      </w:r>
      <w:r w:rsidR="00827425">
        <w:t xml:space="preserve"> </w:t>
      </w:r>
      <w:r w:rsidR="00825A98">
        <w:t>images</w:t>
      </w:r>
      <w:r w:rsidR="00827425">
        <w:t xml:space="preserve"> and the 2020 dataset to mask water pixels in </w:t>
      </w:r>
      <w:r w:rsidR="00825A98">
        <w:t>the</w:t>
      </w:r>
      <w:r w:rsidR="00827425">
        <w:t xml:space="preserve"> </w:t>
      </w:r>
      <w:r w:rsidR="00522757">
        <w:t>2019-2023</w:t>
      </w:r>
      <w:r w:rsidR="00827425">
        <w:t xml:space="preserve"> </w:t>
      </w:r>
      <w:r w:rsidR="00825A98">
        <w:t>images</w:t>
      </w:r>
      <w:r w:rsidR="00827425">
        <w:t>.</w:t>
      </w:r>
      <w:ins w:id="157" w:author="Martin, Greta Katherine" w:date="2025-04-08T20:20:00Z" w16du:dateUtc="2025-04-09T00:20:00Z">
        <w:r w:rsidR="00F06C1D">
          <w:t xml:space="preserve"> We then downscaled the NDVI dataset to the 100m resolution to align with our population dataset.</w:t>
        </w:r>
      </w:ins>
      <w:del w:id="158" w:author="Martin, Greta Katherine" w:date="2025-04-08T20:20:00Z" w16du:dateUtc="2025-04-09T00:20:00Z">
        <w:r w:rsidR="00827425" w:rsidDel="00F06C1D">
          <w:delText xml:space="preserve"> </w:delText>
        </w:r>
      </w:del>
    </w:p>
    <w:p w14:paraId="64CAEF0B" w14:textId="5E807EC6" w:rsidR="000231D0" w:rsidRDefault="000231D0" w:rsidP="00551D54"/>
    <w:p w14:paraId="0CB61711" w14:textId="01390EE7" w:rsidR="00441531" w:rsidRDefault="001329DE" w:rsidP="00441531">
      <w:r>
        <w:t>We</w:t>
      </w:r>
      <w:r w:rsidR="00024A18" w:rsidRPr="00435A59">
        <w:t xml:space="preserve"> used</w:t>
      </w:r>
      <w:r>
        <w:t xml:space="preserve"> Rojas-Rueda et al. </w:t>
      </w:r>
      <w:r w:rsidR="003A23CA">
        <w:t xml:space="preserve">(2019)’s meta-analysis </w:t>
      </w:r>
      <w:r>
        <w:t xml:space="preserve">to </w:t>
      </w:r>
      <w:r w:rsidR="00024A18">
        <w:t>define the epidemiologic relationship between increased NDVI and reductions in all-cause mortality</w:t>
      </w:r>
      <w:r w:rsidR="003A23CA">
        <w:t xml:space="preserve">. </w:t>
      </w:r>
      <w:ins w:id="159" w:author="Martin, Greta Katherine" w:date="2025-04-02T09:38:00Z" w16du:dateUtc="2025-04-02T13:38:00Z">
        <w:r w:rsidR="00CA27EC">
          <w:t>The</w:t>
        </w:r>
      </w:ins>
      <w:ins w:id="160" w:author="Martin, Greta Katherine" w:date="2025-04-02T09:36:00Z" w16du:dateUtc="2025-04-02T13:36:00Z">
        <w:r w:rsidR="00CA27EC">
          <w:t xml:space="preserve"> nine </w:t>
        </w:r>
      </w:ins>
      <w:ins w:id="161" w:author="Martin, Greta Katherine" w:date="2025-04-02T09:40:00Z" w16du:dateUtc="2025-04-02T13:40:00Z">
        <w:r w:rsidR="00CA27EC">
          <w:t xml:space="preserve">longitudinal </w:t>
        </w:r>
      </w:ins>
      <w:ins w:id="162" w:author="Martin, Greta Katherine" w:date="2025-04-02T09:36:00Z" w16du:dateUtc="2025-04-02T13:36:00Z">
        <w:r w:rsidR="00CA27EC">
          <w:t>studies included</w:t>
        </w:r>
      </w:ins>
      <w:ins w:id="163" w:author="Martin, Greta Katherine" w:date="2025-04-02T09:38:00Z" w16du:dateUtc="2025-04-02T13:38:00Z">
        <w:r w:rsidR="00CA27EC">
          <w:t xml:space="preserve"> in th</w:t>
        </w:r>
      </w:ins>
      <w:ins w:id="164" w:author="Martin, Greta Katherine" w:date="2025-04-02T09:40:00Z" w16du:dateUtc="2025-04-02T13:40:00Z">
        <w:r w:rsidR="00CA27EC">
          <w:t>is</w:t>
        </w:r>
      </w:ins>
      <w:ins w:id="165" w:author="Martin, Greta Katherine" w:date="2025-04-02T09:38:00Z" w16du:dateUtc="2025-04-02T13:38:00Z">
        <w:r w:rsidR="00CA27EC">
          <w:t xml:space="preserve"> meta-analysis had follow-up periods ranging from four </w:t>
        </w:r>
      </w:ins>
      <w:ins w:id="166" w:author="Martin, Greta Katherine" w:date="2025-04-02T09:39:00Z" w16du:dateUtc="2025-04-02T13:39:00Z">
        <w:r w:rsidR="00CA27EC">
          <w:t xml:space="preserve">to 18 years and </w:t>
        </w:r>
      </w:ins>
      <w:ins w:id="167" w:author="Martin, Greta Katherine" w:date="2025-04-02T09:36:00Z" w16du:dateUtc="2025-04-02T13:36:00Z">
        <w:r w:rsidR="00CA27EC">
          <w:t>measure</w:t>
        </w:r>
      </w:ins>
      <w:ins w:id="168" w:author="Martin, Greta Katherine" w:date="2025-04-02T09:39:00Z" w16du:dateUtc="2025-04-02T13:39:00Z">
        <w:r w:rsidR="00CA27EC">
          <w:t>d</w:t>
        </w:r>
      </w:ins>
      <w:ins w:id="169" w:author="Martin, Greta Katherine" w:date="2025-04-02T09:36:00Z" w16du:dateUtc="2025-04-02T13:36:00Z">
        <w:r w:rsidR="00CA27EC">
          <w:t xml:space="preserve"> urban greenspace </w:t>
        </w:r>
      </w:ins>
      <w:ins w:id="170" w:author="Martin, Greta Katherine" w:date="2025-04-02T09:39:00Z" w16du:dateUtc="2025-04-02T13:39:00Z">
        <w:r w:rsidR="00CA27EC">
          <w:t>using</w:t>
        </w:r>
      </w:ins>
      <w:ins w:id="171" w:author="Martin, Greta Katherine" w:date="2025-04-02T09:37:00Z" w16du:dateUtc="2025-04-02T13:37:00Z">
        <w:r w:rsidR="00CA27EC">
          <w:t xml:space="preserve"> NDVI. </w:t>
        </w:r>
      </w:ins>
      <w:del w:id="172" w:author="Martin, Greta Katherine" w:date="2025-04-02T09:40:00Z" w16du:dateUtc="2025-04-02T13:40:00Z">
        <w:r w:rsidR="003A23CA" w:rsidDel="00CA27EC">
          <w:delText>This meta-analysis</w:delText>
        </w:r>
        <w:r w:rsidR="00024A18" w:rsidDel="00CA27EC">
          <w:delText xml:space="preserve"> includes</w:delText>
        </w:r>
      </w:del>
      <w:ins w:id="173" w:author="Martin, Greta Katherine" w:date="2025-04-02T09:40:00Z" w16du:dateUtc="2025-04-02T13:40:00Z">
        <w:r w:rsidR="00CA27EC">
          <w:t>Three studies</w:t>
        </w:r>
      </w:ins>
      <w:del w:id="174" w:author="Martin, Greta Katherine" w:date="2025-04-02T09:40:00Z" w16du:dateUtc="2025-04-02T13:40:00Z">
        <w:r w:rsidR="00024A18" w:rsidDel="00CA27EC">
          <w:delText xml:space="preserve"> </w:delText>
        </w:r>
      </w:del>
      <w:del w:id="175" w:author="Martin, Greta Katherine" w:date="2025-04-02T09:36:00Z" w16du:dateUtc="2025-04-02T13:36:00Z">
        <w:r w:rsidR="00024A18" w:rsidDel="00CA27EC">
          <w:delText>s</w:delText>
        </w:r>
        <w:r w:rsidR="00024A18" w:rsidRPr="00435A59" w:rsidDel="00CA27EC">
          <w:delText xml:space="preserve">everal </w:delText>
        </w:r>
      </w:del>
      <w:del w:id="176" w:author="Martin, Greta Katherine" w:date="2025-04-02T09:40:00Z" w16du:dateUtc="2025-04-02T13:40:00Z">
        <w:r w:rsidR="00024A18" w:rsidRPr="00435A59" w:rsidDel="00CA27EC">
          <w:delText xml:space="preserve">large cohort studies </w:delText>
        </w:r>
        <w:r w:rsidR="00D968AB" w:rsidDel="00CA27EC">
          <w:delText xml:space="preserve">in Spain, Canada, and Australia </w:delText>
        </w:r>
        <w:r w:rsidR="00024A18" w:rsidDel="00CA27EC">
          <w:delText>that</w:delText>
        </w:r>
      </w:del>
      <w:r w:rsidR="00024A18">
        <w:t xml:space="preserve"> </w:t>
      </w:r>
      <w:r w:rsidR="00024A18" w:rsidRPr="00435A59">
        <w:t xml:space="preserve">defined greenspace using the average NDVI value </w:t>
      </w:r>
      <w:r w:rsidR="00024A18">
        <w:t>from</w:t>
      </w:r>
      <w:r w:rsidR="00024A18" w:rsidRPr="00435A59">
        <w:t xml:space="preserve"> the greenest season</w:t>
      </w:r>
      <w:ins w:id="177" w:author="Martin, Greta Katherine" w:date="2025-04-02T09:42:00Z" w16du:dateUtc="2025-04-02T13:42:00Z">
        <w:r w:rsidR="00CA27EC">
          <w:t xml:space="preserve"> of each year</w:t>
        </w:r>
      </w:ins>
      <w:ins w:id="178" w:author="Martin, Greta Katherine" w:date="2025-04-02T09:41:00Z" w16du:dateUtc="2025-04-02T13:41:00Z">
        <w:r w:rsidR="00CA27EC">
          <w:t xml:space="preserve"> </w:t>
        </w:r>
      </w:ins>
      <w:ins w:id="179" w:author="Martin, Greta Katherine" w:date="2025-04-02T09:42:00Z" w16du:dateUtc="2025-04-02T13:42:00Z">
        <w:r w:rsidR="00CA27EC">
          <w:t>within the</w:t>
        </w:r>
      </w:ins>
      <w:ins w:id="180" w:author="Martin, Greta Katherine" w:date="2025-04-02T09:41:00Z" w16du:dateUtc="2025-04-02T13:41:00Z">
        <w:r w:rsidR="00CA27EC">
          <w:t xml:space="preserve"> study period</w:t>
        </w:r>
      </w:ins>
      <w:ins w:id="181" w:author="Martin, Greta Katherine" w:date="2025-04-02T09:34:00Z" w16du:dateUtc="2025-04-02T13:34:00Z">
        <w:r w:rsidR="00CA27EC">
          <w:t>,</w:t>
        </w:r>
      </w:ins>
      <w:ins w:id="182" w:author="Martin, Greta Katherine" w:date="2025-04-01T14:47:00Z" w16du:dateUtc="2025-04-01T18:47:00Z">
        <w:r w:rsidR="00343620">
          <w:t xml:space="preserve"> </w:t>
        </w:r>
      </w:ins>
      <w:ins w:id="183" w:author="Martin, Greta Katherine" w:date="2025-04-02T09:41:00Z" w16du:dateUtc="2025-04-02T13:41:00Z">
        <w:r w:rsidR="00CA27EC">
          <w:t>while</w:t>
        </w:r>
      </w:ins>
      <w:ins w:id="184" w:author="Martin, Greta Katherine" w:date="2025-04-01T14:48:00Z" w16du:dateUtc="2025-04-01T18:48:00Z">
        <w:r w:rsidR="00343620">
          <w:t xml:space="preserve"> </w:t>
        </w:r>
      </w:ins>
      <w:ins w:id="185" w:author="Martin, Greta Katherine" w:date="2025-04-02T09:34:00Z" w16du:dateUtc="2025-04-02T13:34:00Z">
        <w:r w:rsidR="00CA27EC">
          <w:t>four</w:t>
        </w:r>
      </w:ins>
      <w:ins w:id="186" w:author="Martin, Greta Katherine" w:date="2025-04-01T14:48:00Z" w16du:dateUtc="2025-04-01T18:48:00Z">
        <w:r w:rsidR="00343620">
          <w:t xml:space="preserve"> others use</w:t>
        </w:r>
      </w:ins>
      <w:ins w:id="187" w:author="Martin, Greta Katherine" w:date="2025-04-02T09:41:00Z" w16du:dateUtc="2025-04-02T13:41:00Z">
        <w:r w:rsidR="00CA27EC">
          <w:t>s</w:t>
        </w:r>
      </w:ins>
      <w:ins w:id="188" w:author="Martin, Greta Katherine" w:date="2025-04-01T14:48:00Z" w16du:dateUtc="2025-04-01T18:48:00Z">
        <w:r w:rsidR="00343620">
          <w:t xml:space="preserve"> the greenest day or greenest month</w:t>
        </w:r>
      </w:ins>
      <w:ins w:id="189" w:author="Martin, Greta Katherine" w:date="2025-04-02T09:33:00Z" w16du:dateUtc="2025-04-02T13:33:00Z">
        <w:r w:rsidR="00CA27EC">
          <w:t xml:space="preserve"> </w:t>
        </w:r>
      </w:ins>
      <w:ins w:id="190" w:author="Martin, Greta Katherine" w:date="2025-04-02T09:34:00Z" w16du:dateUtc="2025-04-02T13:34:00Z">
        <w:r w:rsidR="00CA27EC">
          <w:t xml:space="preserve">from a representative year </w:t>
        </w:r>
      </w:ins>
      <w:ins w:id="191" w:author="Martin, Greta Katherine" w:date="2025-04-02T09:41:00Z" w16du:dateUtc="2025-04-02T13:41:00Z">
        <w:r w:rsidR="00CA27EC">
          <w:t>or years</w:t>
        </w:r>
      </w:ins>
      <w:r w:rsidR="00024A18" w:rsidRPr="00435A59">
        <w:t>.</w:t>
      </w:r>
      <w:r w:rsidR="00024A18" w:rsidRPr="00435A59">
        <w:fldChar w:fldCharType="begin"/>
      </w:r>
      <w:r w:rsidR="00B050E8">
        <w:instrText xml:space="preserve"> ADDIN ZOTERO_ITEM CSL_CITATION {"citationID":"RZ7pTqXG","properties":{"formattedCitation":"\\super 23\\uc0\\u8211{}31\\nosupersub{}","plainCitation":"23–31","noteIndex":0},"citationItems":[{"id":620,"uris":["http://zotero.org/users/10202395/items/P63AXWQ7"],"itemData":{"id":620,"type":"article-journal","abstract":"Introduction: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J."},{"family":"Nieuwenhuijsen","given":"Mark"},{"family":"Heyworth","given":"Jane"}],"issued":{"date-parts":[["2019",4]]}}},{"id":814,"uris":["http://zotero.org/users/10202395/items/7U4RTEN6"],"itemData":{"id":814,"type":"article-journal","abstract":"Background: Green, natural environments may ameliorate adverse environmental exposures (e.g., air pollution, noise, and extreme heat), increase physical activity and social engagement, and lower stress.\nObjectives: We aimed to examine the prospective association between residential greenness and mortality.\nMethods: Using data from the U.S.-based Nurses’ Health Study prospective cohort, we defined cumulative average time-varying seasonal greenness surrounding each participant’s address using satellite imagery [Normalized Difference Vegetation Index (NDVI)]. We followed 108,630 women and observed 8,604 deaths between 2000 and 2008.\nResults: In models adjusted for mortality risk factors (age, race/ethnicity, smoking, and individualand area-level socioeconomic status), women living in the highest quintile of cumulative average greenness (accounting for changes in residence during follow-up) in the 250-m area around their home had a 12% lower rate of all-cause nonaccidental mortality [95% confidence interval (CI); 0.82, 0.94] than those in the lowest quintile. The results were consistent for the 1,250-m area, although the relationship was slightly attenuated. These associations were strongest for respiratory and cancer mortality. The findings from a mediation analysis suggested that the association between greenness and mortality may be at least partly mediated by physical activity, particulate matter &lt; 2.5 μm, social engagement, and depression.\nConclusions: Higher levels of green vegetation were associated with decreased mortality. Policies to increase vegetation may provide opportunities for physical activity, reduce harmful exposures, increase social engagement, and improve mental health. Planting vegetation may mitigate the effects of climate change; in addition, evidence of an association between vegetation and lower mortality rates suggests it also might be used to improve health.","container-title":"Environmental Health Perspectives","DOI":"10.1289/ehp.1510363","ISSN":"0091-6765, 1552-9924","issue":"9","journalAbbreviation":"Environ Health Perspect","language":"en","page":"1344-1352","source":"DOI.org (Crossref)","title":"Exposure to Greenness and Mortality in a Nationwide Prospective Cohort Study of Women","volume":"124","author":[{"family":"James","given":"Peter"},{"family":"Hart","given":"Jaime E."},{"family":"Banay","given":"Rachel F."},{"family":"Laden","given":"Francine"}],"issued":{"date-parts":[["2016",9]]}}},{"id":815,"uris":["http://zotero.org/users/10202395/items/K6FGJ93P"],"itemData":{"id":815,"type":"article-journal","abstract":"Background: Residential proximity to green space has been associated with physical and mental health beneﬁts, but whether green space is associated with post-stroke survival has not been studied.\nMethods: Patients Z21 years of age admitted to the Beth Israel Deaconess Medical Center (BIDMC) between 1999 and 2008 with acute ischemic stroke were identiﬁed. Demographics, presenting symptoms, medical history and imaging results were abstracted from medical records at the time of hospitalization for stroke onset. Addresses were linked to average Normalized Difference Vegetation Index, distance to roadways with more than 10,000 cars/day, and US census block group. Deaths were identiﬁed through June 2012 using the Social Security Death Index.\nResults: There were 929 deaths among 1645 patients with complete data (median follow up: 5 years). In multivariable Cox models adjusted for indicators of medical history, demographic and socioeconomic factors, the hazard ratio for patients living in locations in the highest quartile of green space compared to the lowest quartile was 0.78 (95% Conﬁdence Interval: 0.63–0.97) (p-trend¼0.009). This association remained statistically signiﬁcant after adjustment for residential proximity to a high trafﬁc road.\nConclusions: Residential proximity to green space is associated with higher survival rates after ischemic stroke in multivariable adjusted models. Further work is necessary to elucidate the underlying mechanisms for this association, and to better understand the exposure–response relationships and susceptibility factors that may contribute to higher mortality in low green space areas.","container-title":"Environmental Research","DOI":"10.1016/j.envres.2014.05.005","ISSN":"00139351","journalAbbreviation":"Environmental Research","language":"en","page":"42-48","source":"DOI.org (Crossref)","title":"Green space and mortality following ischemic stroke","volume":"133","author":[{"family":"Wilker","given":"Elissa H."},{"family":"Wu","given":"Chih-Da"},{"family":"McNeely","given":"Eileen"},{"family":"Mostofsky","given":"Elizabeth"},{"family":"Spengler","given":"John"},{"family":"Wellenius","given":"Gregory A."},{"family":"Mittleman","given":"Murray A."}],"issued":{"date-parts":[["2014",8]]}}},{"id":816,"uris":["http://zotero.org/users/10202395/items/886287M5"],"itemData":{"id":816,"type":"article-journal","abstract":"Parks and green space areas are important to human health for psychological and physiological reasons. There have been few evaluations of access to green space on mortality. This paper describes a cohort study of approximately 575,000 adults, 35 years of age and older, who resided in 10 urban areas in Ontario, Canada, between 1982 and 1986. Individuals were identiﬁed from income tax ﬁlings, and vital status was determined up to December 31, 2004 through record linkage to the Canadian Mortality Data Base. Place of residence was deﬁned by postal code data that were extracted from income tax ﬁlings. Urban green space was deﬁned by Landsat satellite retrievals with the Normalized Difference Vegetation Index and this was assigned to individuals’ place of residence at inception into the cohort using both a 30 m grid cell and a 500 m buffer. The proportional hazards model was used to estimate rate ratios (RRs) and their corresponding 95% conﬁdence intervals (CI) for selected underlying causes of death. The rate ratios were adjusted for income, marital status, ambient air pollution, and contextual neighborhood characteristics. About 187,000 subjects died during follow-up. An increase in the interquartile range of green space, using a 500 m buffer, was associated with reduced non-accidental mortality (RR ¼ 0.95, 95% CI ¼0.94–0.96). Reductions in mortality with increased residential green space were observed for each underlying cause of death; the strongest association was found for respiratory disease mortality (RR ¼0.91, 95% CI¼ 0.89–0.93). Risk estimates were essentially unchanged after adjusting for ambient air pollution. Our study suggests that green space in urban environments was associated with long-term reduction in mortality although this ﬁnding should be interpreted cautiously as this association may be inﬂuenced by residual confounding of sociodemographic and lifestyle factors. Further research is needed to: conﬁrm these ﬁndings, better understand the relationships between access to green space and behavioral risk factors for mortality, and identify what green space characteristics may confer the greatest health beneﬁt.","container-title":"Environmental Research","DOI":"10.1016/j.envres.2012.03.003","ISSN":"00139351","journalAbbreviation":"Environmental Research","language":"en","page":"51-58","source":"DOI.org (Crossref)","title":"A cohort study relating urban green space with mortality in Ontario, Canada","volume":"115","author":[{"family":"Villeneuve","given":"Paul J."},{"family":"Jerrett","given":"Michael"},{"family":"G. Su","given":"Jason"},{"family":"Burnett","given":"Richard T."},{"family":"Chen","given":"Hong"},{"family":"Wheeler","given":"Amanda J."},{"family":"Goldberg","given":"Mark S."}],"issued":{"date-parts":[["2012",5]]}}},{"id":818,"uris":["http://zotero.org/users/10202395/items/RFQA3A6G"],"itemData":{"id":818,"type":"article-journal","abstract":"Background Exposure to natural vegetation, or greenness, might affect health through several pathways, including increased physical activity and social engagement, improved mental health, and reductions in exposure to air pollution, extreme temperatures, and noise. Few studies of the effects of greenness have focused on Asia, and, to the best of our knowledge, no study has assessed the effect on vulnerable oldest-old populations. We assessed the association between residential greenness and mortality in an older cohort in China.","container-title":"The Lancet Planetary Health","DOI":"10.1016/S2542-5196(18)30264-X","ISSN":"25425196","issue":"1","journalAbbreviation":"The Lancet Planetary Health","language":"en","page":"e17-e25","source":"DOI.org (Crossref)","title":"Residential greenness and mortality in oldest-old women and men in China: a longitudinal cohort study","title-short":"Residential greenness and mortality in oldest-old women and men in China","volume":"3","author":[{"family":"Ji","given":"John S"},{"family":"Zhu","given":"Anna"},{"family":"Bai","given":"Chen"},{"family":"Wu","given":"Chih-Da"},{"family":"Yan","given":"Lijing"},{"family":"Tang","given":"Shenglan"},{"family":"Zeng","given":"Yi"},{"family":"James","given":"Peter"}],"issued":{"date-parts":[["2019",1]]}}},{"id":820,"uris":["http://zotero.org/users/10202395/items/XKGX9JWE"],"itemData":{"id":820,"type":"article-journal","abstract":"BACKGROUND: Living in areas with higher levels of surrounding greenness and access to urban green areas have been associated with beneﬁcial health outcomes. Some studies suggested a beneﬁcial inﬂuence on mortality, but the evidence is still controversial.\nOBJECTIVES: We used longitudinal data from a large cohort to estimate associations of two measures of residential greenness exposure with causespeciﬁc mortality and stroke incidence.\nMETHODS: We studied a population-based cohort of 1,263,721 residents in Rome aged ≥30 y, followed from 2001 to 2013. As greenness exposure, we utilized the leaf area index (LAI), which expresses the tree canopy as the leaf area per unit ground surface area, and the normalized difference vegetation index (NDVI) within 300- and 1,000-m buﬀers around home addresses. We estimated the association between the two measures of residential greenness and the outcomes using Cox models, after controlling for relevant individual covariates and contextual characteristics, and explored potential mediation by air pollution [ﬁne particulate matter with aerodynamic diameter ≤2:5 lm ðPM2:5Þ and NO2] and road traﬃc noise.\nRESULTS: We observed 198,704 deaths from nonaccidental causes, 81,269 from cardiovascular diseases [CVDs; 29,654 from ischemic heart disease (IHD)], 18,090 from cerebrovascular diseases, and 29,033 incident cases of stroke. Residential greenness, expressed as interquartile range (IQR) increase in LAI within 300 m, was inversely associated with stroke incidence {hazard ratio (HR) 0.977 [95% conﬁdence interval (CI): 0.961, 0.994]} and mortality for nonaccidental [HR 0.988 (95% CI: 0.981, 0.994)], cardiovascular [HR 0.984 (95% CI: 0.974, 0.994)] and cerebrovascular diseases [HR 0.964 (95% CI: 0.943, 0.985)]. Similar results were obtained using NDVI with 300- or 1,000-m buﬀers.\nCONCLUSIONS: Living in greener areas was associated with better health outcomes in our study, which could be partly due to reduced exposure to environmental hazards. Further research is required to understand the underlying mechanisms. https://doi.org/10.1289/EHP2854","container-title":"Environmental Health Perspectives","DOI":"10.1289/EHP2854","ISSN":"0091-6765, 1552-9924","issue":"2","journalAbbreviation":"Environ Health Perspect","language":"en","page":"027002","source":"DOI.org (Crossref)","title":"Exposure to Residential Greenness as a Predictor of Cause-Specific Mortality and Stroke Incidence in the Rome Longitudinal Study","volume":"127","author":[{"family":"Orioli","given":"Riccardo"},{"family":"Antonucci","given":"Chiara"},{"family":"Scortichini","given":"Matteo"},{"family":"Cerza","given":"Francesco"},{"family":"Marando","given":"Federica"},{"family":"Ancona","given":"Carla"},{"family":"Manes","given":"Fausto"},{"family":"Davoli","given":"Marina"},{"family":"Michelozzi","given":"Paola"},{"family":"Forastiere","given":"Francesco"},{"family":"Cesaroni","given":"Giulia"}],"issued":{"date-parts":[["2019",2]]}}},{"id":813,"uris":["http://zotero.org/users/10202395/items/CC6MFADX"],"itemData":{"id":813,"type":"article-journal","container-title":"Environment International","DOI":"10.1016/j.envint.2017.08.012","ISSN":"01604120","journalAbbreviation":"Environment International","language":"en","page":"176-184","source":"DOI.org (Crossref)","title":"More than clean air and tranquillity: Residential green is independently associated with decreasing mortality","title-short":"More than clean air and tranquillity","volume":"108","author":[{"family":"Vienneau","given":"Danielle"},{"family":"De Hoogh","given":"Kees"},{"family":"Faeh","given":"David"},{"family":"Kaufmann","given":"Marco"},{"family":"Wunderli","given":"Jean Marc"},{"family":"Röösli","given":"Martin"}],"issued":{"date-parts":[["2017",11]]}}}],"schema":"https://github.com/citation-style-language/schema/raw/master/csl-citation.json"} </w:instrText>
      </w:r>
      <w:r w:rsidR="00024A18" w:rsidRPr="00435A59">
        <w:fldChar w:fldCharType="separate"/>
      </w:r>
      <w:r w:rsidR="00B050E8" w:rsidRPr="00B050E8">
        <w:rPr>
          <w:vertAlign w:val="superscript"/>
        </w:rPr>
        <w:t>23–31</w:t>
      </w:r>
      <w:r w:rsidR="00024A18" w:rsidRPr="00435A59">
        <w:fldChar w:fldCharType="end"/>
      </w:r>
      <w:r w:rsidR="00024A18" w:rsidRPr="00435A59">
        <w:t xml:space="preserve"> </w:t>
      </w:r>
      <w:ins w:id="192" w:author="Martin, Greta Katherine" w:date="2025-04-02T09:44:00Z" w16du:dateUtc="2025-04-02T13:44:00Z">
        <w:r w:rsidR="006648D7">
          <w:t xml:space="preserve">To align </w:t>
        </w:r>
      </w:ins>
      <w:ins w:id="193" w:author="Martin, Greta Katherine" w:date="2025-04-02T09:45:00Z" w16du:dateUtc="2025-04-02T13:45:00Z">
        <w:r w:rsidR="006648D7">
          <w:t>with the most commonly used exposure metric by the studies included in this meta-analysis, w</w:t>
        </w:r>
      </w:ins>
      <w:del w:id="194" w:author="Martin, Greta Katherine" w:date="2025-04-02T09:45:00Z" w16du:dateUtc="2025-04-02T13:45:00Z">
        <w:r w:rsidR="00024A18" w:rsidDel="006648D7">
          <w:delText>W</w:delText>
        </w:r>
      </w:del>
      <w:r w:rsidR="00024A18">
        <w:t xml:space="preserve">e therefore calculated the </w:t>
      </w:r>
      <w:r w:rsidR="00024A18">
        <w:lastRenderedPageBreak/>
        <w:t>population-weighted greenest season NDVI</w:t>
      </w:r>
      <w:del w:id="195" w:author="Martin, Greta Katherine" w:date="2025-04-02T09:45:00Z" w16du:dateUtc="2025-04-02T13:45:00Z">
        <w:r w:rsidR="00024A18" w:rsidDel="006648D7">
          <w:delText xml:space="preserve"> </w:delText>
        </w:r>
      </w:del>
      <w:ins w:id="196" w:author="Martin, Greta Katherine" w:date="2025-04-02T09:45:00Z" w16du:dateUtc="2025-04-02T13:45:00Z">
        <w:r w:rsidR="006648D7">
          <w:t xml:space="preserve">. </w:t>
        </w:r>
      </w:ins>
      <w:del w:id="197" w:author="Martin, Greta Katherine" w:date="2025-04-02T09:45:00Z" w16du:dateUtc="2025-04-02T13:45:00Z">
        <w:r w:rsidR="00024A18" w:rsidDel="006648D7">
          <w:delText>to align with th</w:delText>
        </w:r>
      </w:del>
      <w:del w:id="198" w:author="Martin, Greta Katherine" w:date="2025-04-01T14:48:00Z" w16du:dateUtc="2025-04-01T18:48:00Z">
        <w:r w:rsidR="00024A18" w:rsidDel="00886996">
          <w:delText xml:space="preserve">is </w:delText>
        </w:r>
      </w:del>
      <w:del w:id="199" w:author="Martin, Greta Katherine" w:date="2025-04-02T09:45:00Z" w16du:dateUtc="2025-04-02T13:45:00Z">
        <w:r w:rsidR="00024A18" w:rsidDel="006648D7">
          <w:delText xml:space="preserve">metric. </w:delText>
        </w:r>
      </w:del>
      <w:r w:rsidR="00E83E43">
        <w:t>After removing water pixels, we</w:t>
      </w:r>
      <w:r w:rsidR="000231D0">
        <w:t xml:space="preserve"> calculated </w:t>
      </w:r>
      <w:r w:rsidR="00A706D9">
        <w:t xml:space="preserve">pixel-level </w:t>
      </w:r>
      <w:r w:rsidR="000231D0">
        <w:t xml:space="preserve">NDVI averages for </w:t>
      </w:r>
      <w:r w:rsidR="006E4C2C">
        <w:t>each season</w:t>
      </w:r>
      <w:r w:rsidR="000231D0">
        <w:t>:</w:t>
      </w:r>
      <w:r w:rsidR="00E93D78">
        <w:t xml:space="preserve"> </w:t>
      </w:r>
      <w:r w:rsidR="000231D0" w:rsidRPr="00E93D78">
        <w:t>December 1 of the previous year through February 28</w:t>
      </w:r>
      <w:r w:rsidR="00E93D78">
        <w:t xml:space="preserve">, </w:t>
      </w:r>
      <w:r w:rsidR="000231D0" w:rsidRPr="00E93D78">
        <w:t>March 1 through May 31</w:t>
      </w:r>
      <w:r w:rsidR="00E93D78">
        <w:t xml:space="preserve">, </w:t>
      </w:r>
      <w:r w:rsidR="000231D0" w:rsidRPr="00E93D78">
        <w:t>June 1 through August 31</w:t>
      </w:r>
      <w:r w:rsidR="00E93D78">
        <w:t xml:space="preserve">, and </w:t>
      </w:r>
      <w:r w:rsidR="000231D0" w:rsidRPr="00E93D78">
        <w:t>September 1 through November 30.</w:t>
      </w:r>
      <w:r w:rsidR="00D95A79">
        <w:t xml:space="preserve"> </w:t>
      </w:r>
      <w:r w:rsidR="00C662A0">
        <w:t xml:space="preserve">We averaged </w:t>
      </w:r>
      <w:r w:rsidR="00037559">
        <w:t>all Landsat images within these time periods.</w:t>
      </w:r>
      <w:r w:rsidR="00837BA6">
        <w:t xml:space="preserve"> </w:t>
      </w:r>
      <w:r w:rsidR="00A706D9">
        <w:t>W</w:t>
      </w:r>
      <w:r w:rsidR="000231D0">
        <w:t xml:space="preserve">e combined our </w:t>
      </w:r>
      <w:r w:rsidR="00A706D9">
        <w:t xml:space="preserve">pixel-level </w:t>
      </w:r>
      <w:r w:rsidR="007978FB">
        <w:t xml:space="preserve">average seasonal NDVI </w:t>
      </w:r>
      <w:r w:rsidR="000231D0">
        <w:t xml:space="preserve">estimates with </w:t>
      </w:r>
      <w:r w:rsidR="007978FB">
        <w:t>gridded</w:t>
      </w:r>
      <w:r w:rsidR="00825A98">
        <w:t xml:space="preserve"> </w:t>
      </w:r>
      <w:ins w:id="200" w:author="Martin, Greta Katherine" w:date="2025-04-03T09:22:00Z" w16du:dateUtc="2025-04-03T13:22:00Z">
        <w:r w:rsidR="001F1B3D">
          <w:t xml:space="preserve">total </w:t>
        </w:r>
      </w:ins>
      <w:r w:rsidR="000231D0">
        <w:t xml:space="preserve">population </w:t>
      </w:r>
      <w:r w:rsidR="00825A98">
        <w:t>data</w:t>
      </w:r>
      <w:r w:rsidR="00A92750">
        <w:t xml:space="preserve"> from JRC’s 100m Glob</w:t>
      </w:r>
      <w:r w:rsidR="00A47834">
        <w:t>a</w:t>
      </w:r>
      <w:r w:rsidR="00A92750">
        <w:t>l Human Settl</w:t>
      </w:r>
      <w:r w:rsidR="00A47834">
        <w:t>e</w:t>
      </w:r>
      <w:r w:rsidR="00A92750">
        <w:t>ment Layer</w:t>
      </w:r>
      <w:r w:rsidR="00A706D9">
        <w:t xml:space="preserve"> to calculate a </w:t>
      </w:r>
      <w:r w:rsidR="00441531" w:rsidRPr="00435A59">
        <w:t>population</w:t>
      </w:r>
      <w:r w:rsidR="004C72A3">
        <w:t>-</w:t>
      </w:r>
      <w:r w:rsidR="00441531" w:rsidRPr="00435A59">
        <w:t xml:space="preserve">weighted </w:t>
      </w:r>
      <w:r w:rsidR="004C72A3">
        <w:t xml:space="preserve">seasonal </w:t>
      </w:r>
      <w:r w:rsidR="00A706D9">
        <w:t xml:space="preserve">average </w:t>
      </w:r>
      <w:r w:rsidR="00441531" w:rsidRPr="00435A59">
        <w:t xml:space="preserve">NDVI </w:t>
      </w:r>
      <w:r w:rsidR="00441531">
        <w:t xml:space="preserve">for each city </w:t>
      </w:r>
      <w:r w:rsidR="00A706D9">
        <w:t xml:space="preserve">(Equation </w:t>
      </w:r>
      <w:r w:rsidR="00E91D7B">
        <w:t>1</w:t>
      </w:r>
      <w:r w:rsidR="00A706D9">
        <w:t>)</w:t>
      </w:r>
      <w:r w:rsidR="00441531">
        <w:t xml:space="preserve">: </w:t>
      </w:r>
    </w:p>
    <w:p w14:paraId="409F8CCA" w14:textId="6B0B7256" w:rsidR="00441531" w:rsidRDefault="00441531" w:rsidP="00441531">
      <w:pPr>
        <w:jc w:val="center"/>
        <w:rPr>
          <w:rFonts w:eastAsiaTheme="minorEastAsia"/>
        </w:rPr>
      </w:pPr>
      <w:r w:rsidRPr="00435A59">
        <w:rPr>
          <w:rFonts w:ascii="Cambria Math" w:hAnsi="Cambria Math"/>
        </w:rPr>
        <w:br/>
      </w:r>
      <w:r w:rsidRPr="00435A59">
        <w:rPr>
          <w:rFonts w:eastAsiaTheme="minorEastAsia"/>
        </w:rPr>
        <w:t xml:space="preserve">Equation </w:t>
      </w:r>
      <w:r w:rsidR="00E91D7B">
        <w:rPr>
          <w:rFonts w:eastAsiaTheme="minorEastAsia"/>
        </w:rPr>
        <w:t>1</w:t>
      </w:r>
      <w:r w:rsidRPr="00435A59">
        <w:rPr>
          <w:rFonts w:eastAsiaTheme="minorEastAsia"/>
        </w:rPr>
        <w:t xml:space="preserve">: </w:t>
      </w:r>
      <m:oMath>
        <m:f>
          <m:fPr>
            <m:ctrlPr>
              <w:rPr>
                <w:rFonts w:ascii="Cambria Math" w:hAnsi="Cambria Math"/>
              </w:rPr>
            </m:ctrlPr>
          </m:fPr>
          <m:num>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NDVI</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num>
          <m:den>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i</m:t>
                        </m:r>
                      </m:sub>
                    </m:sSub>
                  </m:e>
                </m:d>
              </m:e>
            </m:nary>
          </m:den>
        </m:f>
      </m:oMath>
      <w:r w:rsidR="00D95A79">
        <w:rPr>
          <w:rFonts w:eastAsiaTheme="minorEastAsia"/>
        </w:rPr>
        <w:t>.</w:t>
      </w:r>
    </w:p>
    <w:p w14:paraId="6A941EA4" w14:textId="312E30D3" w:rsidR="004C72A3" w:rsidRDefault="004C72A3" w:rsidP="00441531">
      <w:pPr>
        <w:jc w:val="center"/>
        <w:rPr>
          <w:rFonts w:eastAsiaTheme="minorEastAsia"/>
        </w:rPr>
      </w:pPr>
    </w:p>
    <w:p w14:paraId="5662474D" w14:textId="7E22BFA0" w:rsidR="00294BE0" w:rsidRDefault="001F1B3D" w:rsidP="00551D54">
      <w:ins w:id="201" w:author="Martin, Greta Katherine" w:date="2025-04-03T09:23:00Z" w16du:dateUtc="2025-04-03T13:23:00Z">
        <w:r>
          <w:t xml:space="preserve">This dataset is updated every five years. </w:t>
        </w:r>
      </w:ins>
      <w:r w:rsidR="00024A18">
        <w:t>We used t</w:t>
      </w:r>
      <w:r w:rsidR="00B356A6">
        <w:t xml:space="preserve">he 2015 population </w:t>
      </w:r>
      <w:ins w:id="202" w:author="Martin, Greta Katherine" w:date="2025-04-03T09:24:00Z" w16du:dateUtc="2025-04-03T13:24:00Z">
        <w:r>
          <w:t xml:space="preserve">spatial </w:t>
        </w:r>
      </w:ins>
      <w:r w:rsidR="00BC6708">
        <w:t xml:space="preserve">distribution </w:t>
      </w:r>
      <w:r w:rsidR="00B356A6">
        <w:t>for years 2014-2018 and the 2020 population</w:t>
      </w:r>
      <w:ins w:id="203" w:author="Martin, Greta Katherine" w:date="2025-04-03T09:24:00Z" w16du:dateUtc="2025-04-03T13:24:00Z">
        <w:r>
          <w:t xml:space="preserve"> spatial</w:t>
        </w:r>
      </w:ins>
      <w:r w:rsidR="00B356A6">
        <w:t xml:space="preserve"> </w:t>
      </w:r>
      <w:r w:rsidR="00BC6708">
        <w:t xml:space="preserve">distribution </w:t>
      </w:r>
      <w:r w:rsidR="00B356A6">
        <w:t xml:space="preserve">for years 2019-2023. </w:t>
      </w:r>
      <w:r w:rsidR="00E91D7B">
        <w:t>For each year, we selected the highest population-weighted seasonal average NDVI, representing the greenest</w:t>
      </w:r>
      <w:r w:rsidR="00744A00">
        <w:t xml:space="preserve"> or peak </w:t>
      </w:r>
      <w:r w:rsidR="00E91D7B">
        <w:t xml:space="preserve">season, for each city. </w:t>
      </w:r>
    </w:p>
    <w:p w14:paraId="04A3882F" w14:textId="3CD9347A" w:rsidR="0060540D" w:rsidRDefault="0060540D" w:rsidP="000626A4"/>
    <w:p w14:paraId="2F1D9702" w14:textId="03BAD4CB" w:rsidR="002F21BE" w:rsidRPr="00E150CA" w:rsidRDefault="002F21BE" w:rsidP="002F21BE">
      <w:pPr>
        <w:rPr>
          <w:i/>
          <w:iCs/>
        </w:rPr>
      </w:pPr>
      <w:r w:rsidRPr="00E150CA">
        <w:rPr>
          <w:i/>
          <w:iCs/>
        </w:rPr>
        <w:t xml:space="preserve">Health Impact Assessment </w:t>
      </w:r>
    </w:p>
    <w:p w14:paraId="5439A3CF" w14:textId="719E1739" w:rsidR="00435EC8" w:rsidRDefault="00D322C2" w:rsidP="00435EC8">
      <w:pPr>
        <w:pStyle w:val="NormalWeb"/>
        <w:spacing w:before="240" w:after="24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w:t>
      </w:r>
      <w:r w:rsidR="00AA34B4">
        <w:rPr>
          <w:color w:val="000000" w:themeColor="text1"/>
          <w:shd w:val="clear" w:color="auto" w:fill="FFFFFF"/>
        </w:rPr>
        <w:t xml:space="preserve">used a linear health impact function to </w:t>
      </w:r>
      <w:r w:rsidR="00435EC8">
        <w:rPr>
          <w:color w:val="000000" w:themeColor="text1"/>
          <w:shd w:val="clear" w:color="auto" w:fill="FFFFFF"/>
        </w:rPr>
        <w:t xml:space="preserve">estimate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 xml:space="preserve">changes </w:t>
      </w:r>
      <w:r>
        <w:rPr>
          <w:color w:val="000000" w:themeColor="text1"/>
          <w:shd w:val="clear" w:color="auto" w:fill="FFFFFF"/>
        </w:rPr>
        <w:t>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w:t>
      </w:r>
      <w:r w:rsidR="0077772C">
        <w:rPr>
          <w:color w:val="000000" w:themeColor="text1"/>
          <w:shd w:val="clear" w:color="auto" w:fill="FFFFFF"/>
        </w:rPr>
        <w:t xml:space="preserve"> (decreases or increases)</w:t>
      </w:r>
      <w:r w:rsidR="00AA34B4">
        <w:rPr>
          <w:color w:val="000000" w:themeColor="text1"/>
          <w:shd w:val="clear" w:color="auto" w:fill="FFFFFF"/>
        </w:rPr>
        <w:t xml:space="preserve"> following previous</w:t>
      </w:r>
      <w:r w:rsidR="00AA34B4" w:rsidRPr="00AA34B4">
        <w:rPr>
          <w:color w:val="000000" w:themeColor="text1"/>
          <w:shd w:val="clear" w:color="auto" w:fill="FFFFFF"/>
        </w:rPr>
        <w:t xml:space="preserve"> </w:t>
      </w:r>
      <w:r w:rsidR="00AA34B4">
        <w:rPr>
          <w:color w:val="000000" w:themeColor="text1"/>
          <w:shd w:val="clear" w:color="auto" w:fill="FFFFFF"/>
        </w:rPr>
        <w:t>health impact assessments of greenspace on mortality.</w:t>
      </w:r>
      <w:r w:rsidR="00AA34B4">
        <w:rPr>
          <w:color w:val="000000" w:themeColor="text1"/>
          <w:shd w:val="clear" w:color="auto" w:fill="FFFFFF"/>
        </w:rPr>
        <w:fldChar w:fldCharType="begin"/>
      </w:r>
      <w:r w:rsidR="00B050E8">
        <w:rPr>
          <w:color w:val="000000" w:themeColor="text1"/>
          <w:shd w:val="clear" w:color="auto" w:fill="FFFFFF"/>
        </w:rPr>
        <w:instrText xml:space="preserve"> ADDIN ZOTERO_ITEM CSL_CITATION {"citationID":"A6kczmJl","properties":{"formattedCitation":"\\super 32,33\\nosupersub{}","plainCitation":"32,33","noteIndex":0},"citationItems":[{"id":584,"uris":["http://zotero.org/users/10202395/items/YTZWDF4A"],"itemData":{"id":584,"type":"article-journal","abstract":"Background: Urban tree canopy (UTC) goals are a popular policy to increase urban vegetation, support climate strategies, and encourage a healthy environment. Health studies related to UTC are needed across cities to support evidence-based decision-making. Methods: We used a quantitative Health Impact Assessment (HIA) to model the annual number of premature deaths prevented, and the number of stroke and dementia cases, under UTC goals in Denver, Colorado, and Phoenix, Arizona, USA, using standing policy goals (20% and 25% UTC, respectively) and 50% (“half-way”) attainment scenarios from current levels (16.5% and 13% UTC, respectively), using publicly accessible national datasets, and a proportional representation of UTC change to standardize across methodologies. We estimated UTC health impacts by relating UTC with scenario-based changes in the Normalized Difference Vegetation Index (NDVI) and considered health equity in UTC distributions and benefits. Results: We projected that at 2020 populations, uniform 20% UTC attainment across Denver block groups would avert 200 (95% uncertainty interval: (UI) 100, 306) annual premature deaths among adults 18 and older, along with 4.1 (95% UI: 2.2, 6.7) annual cases of stroke (adults ≥35), and 2.6 (95% UI: 1.5, 4.1) cases of dementia (adults ≥65), with “halfway” attainment from current levels (16.5% UTC) capturing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64% of these benefits. In Phoenix, uniform 25% UTC would annually prevent 368 (95% UI: 181, 558) premature deaths, 8.7 (95% UI: 4.7, 13.9) cases of stroke, and 5,1 (95% UI: 2.9, 8.0) of dementia, with the “halfway” scenario (17% UTC) achieving </w:instrText>
      </w:r>
      <w:r w:rsidR="00B050E8">
        <w:rPr>
          <w:rFonts w:ascii="Cambria Math" w:hAnsi="Cambria Math" w:cs="Cambria Math"/>
          <w:color w:val="000000" w:themeColor="text1"/>
          <w:shd w:val="clear" w:color="auto" w:fill="FFFFFF"/>
        </w:rPr>
        <w:instrText>∼</w:instrText>
      </w:r>
      <w:r w:rsidR="00B050E8">
        <w:rPr>
          <w:color w:val="000000" w:themeColor="text1"/>
          <w:shd w:val="clear" w:color="auto" w:fill="FFFFFF"/>
        </w:rPr>
        <w:instrText xml:space="preserve">44% of these results. Both cities saw significantly different greenspace exposures and health outcomes by socioeconomic vulnerability. Denver had more spatially and socioeconomically heterogeneous projected health benefits than Phoenix. Conclusions: Implementing UTC goals can prevent excess mortality and chronic diseases among urban residents. UTC goals can be used as a health promotion and prevention tool.","container-title":"Environmental Research","DOI":"10.1016/j.envres.2023.117610","ISSN":"0013-9351","journalAbbreviation":"Environmental Research","page":"117610","source":"ScienceDirect","title":"Health implications of urban tree canopy policy scenarios in Denver and Phoenix: A quantitative health impact assessment","title-short":"Health implications of urban tree canopy policy scenarios in Denver and Phoenix","volume":"241","author":[{"family":"Dean","given":"Daniel"},{"family":"Garber","given":"Michael D."},{"family":"Anderson","given":"G. Brooke"},{"family":"Rojas-Rueda","given":"David"}],"issued":{"date-parts":[["2024",1,15]]}}},{"id":721,"uris":["http://zotero.org/users/10202395/items/DBRKFYKJ"],"itemData":{"id":721,"type":"article-journal","abstract":"Background: Cities often use non-native plants such as turf grass to expand green space. Native plants, however, may require less water and maintenance and have co-benefits for local biodiversity, including pollinators. Pre­ vious studies estimating mortality averted by adding green space have not considered the provision of native plants as part of the greening policies. Aim: We aim to estimate premature deaths that would be prevented by the implementation of native-plants policy scenarios in the City of Denver, Colorado, USA.\nMethods: After conducting interviews with local expert stakeholders, we designed four native-plants policy scenarios: (1) greening 30% of all city census-block groups to the greenness level of native plants, (2) adding 200foot native-plants buffers around riparian areas, (3) constructing large water retention ponds landscaped with native plants, and (4) greening parking lots. We defined the normalized difference vegetation index (NDVI) corresponding to native plants by measuring the NDVI at locations with known native or highly diverse vege­ tation. Using a quantitative health-impact assessment approach, we estimated premature mortality averted under each scenario, comparing alternative NDVI with the baseline value.\nResults: In the most ambitious scenario, we estimated that 88 (95% uncertainty interval (UI): 20, 128) annual premature deaths would be prevented by greening 30% of the area of census block groups with native plants. We estimated that greening 30% of parking-lot surface with native plants would prevent 14 annual deaths (95% UI: 7, 18), adding the native buffers around riparian areas would prevent 13 annual deaths (95% UI: 2, 20), and adding the proposed stormwater retention ponds would prevent no annual deaths (95% UI: 0, 1).\nConclusion: Using native plants to increase green spaces has the potential to prevent premature deaths in the City of Denver, but results were sensitive to the definition of native plants and the policy scenario.","container-title":"Environment International","DOI":"10.1016/j.envint.2023.108050","ISSN":"01604120","journalAbbreviation":"Environment International","language":"en","page":"108050","source":"DOI.org (Crossref)","title":"Impact of native-plants policy scenarios on premature mortality in Denver: A quantitative health impact assessment","title-short":"Impact of native-plants policy scenarios on premature mortality in Denver","volume":"178","author":[{"family":"Garber","given":"Michael D."},{"family":"Guidi","given":"Michael"},{"family":"Bousselot","given":"Jennifer"},{"family":"Benmarhnia","given":"Tarik"},{"family":"Dean","given":"Daniel"},{"family":"Rojas-Rueda","given":"David"}],"issued":{"date-parts":[["2023",8]]}}}],"schema":"https://github.com/citation-style-language/schema/raw/master/csl-citation.json"} </w:instrText>
      </w:r>
      <w:r w:rsidR="00AA34B4">
        <w:rPr>
          <w:color w:val="000000" w:themeColor="text1"/>
          <w:shd w:val="clear" w:color="auto" w:fill="FFFFFF"/>
        </w:rPr>
        <w:fldChar w:fldCharType="separate"/>
      </w:r>
      <w:r w:rsidR="00B050E8" w:rsidRPr="00B050E8">
        <w:rPr>
          <w:color w:val="000000"/>
          <w:vertAlign w:val="superscript"/>
        </w:rPr>
        <w:t>32,33</w:t>
      </w:r>
      <w:r w:rsidR="00AA34B4">
        <w:rPr>
          <w:color w:val="000000" w:themeColor="text1"/>
          <w:shd w:val="clear" w:color="auto" w:fill="FFFFFF"/>
        </w:rPr>
        <w:fldChar w:fldCharType="end"/>
      </w:r>
      <w:r w:rsidR="00AA34B4">
        <w:rPr>
          <w:color w:val="000000" w:themeColor="text1"/>
          <w:shd w:val="clear" w:color="auto" w:fill="FFFFFF"/>
        </w:rPr>
        <w:t xml:space="preserve"> </w:t>
      </w:r>
      <w:ins w:id="204" w:author="Martin, Greta Katherine" w:date="2025-04-08T11:28:00Z">
        <w:r w:rsidR="00F411A4" w:rsidRPr="00F411A4">
          <w:rPr>
            <w:color w:val="000000" w:themeColor="text1"/>
            <w:shd w:val="clear" w:color="auto" w:fill="FFFFFF"/>
          </w:rPr>
          <w:t xml:space="preserve">The health impact equation is a function of baseline mortality rates, population, changes in greenspace exposure, and the exposure-response function between NDVI and all-cause mortality. </w:t>
        </w:r>
      </w:ins>
      <w:del w:id="205" w:author="Martin, Greta Katherine" w:date="2025-04-08T10:53:00Z" w16du:dateUtc="2025-04-08T14:53:00Z">
        <w:r w:rsidR="00AA34B4" w:rsidDel="005E2A24">
          <w:rPr>
            <w:color w:val="000000" w:themeColor="text1"/>
            <w:shd w:val="clear" w:color="auto" w:fill="FFFFFF"/>
          </w:rPr>
          <w:delText xml:space="preserve">The health impact equation is a function of baseline mortality rates, population, changes in greenspace exposure, </w:delText>
        </w:r>
        <w:r w:rsidR="00E32FAA" w:rsidDel="005E2A24">
          <w:rPr>
            <w:color w:val="000000" w:themeColor="text1"/>
            <w:shd w:val="clear" w:color="auto" w:fill="FFFFFF"/>
          </w:rPr>
          <w:delText xml:space="preserve">and the exposure-response function between NDVI and all-cause mortality. </w:delText>
        </w:r>
      </w:del>
      <w:r w:rsidR="00E32FAA">
        <w:rPr>
          <w:color w:val="000000" w:themeColor="text1"/>
          <w:shd w:val="clear" w:color="auto" w:fill="FFFFFF"/>
        </w:rPr>
        <w:t xml:space="preserve">We first calculated the population attributable fraction </w:t>
      </w:r>
      <w:r w:rsidR="005C2AF3">
        <w:rPr>
          <w:color w:val="000000" w:themeColor="text1"/>
          <w:shd w:val="clear" w:color="auto" w:fill="FFFFFF"/>
        </w:rPr>
        <w:t>(</w:t>
      </w:r>
      <w:r w:rsidR="005C2AF3" w:rsidRPr="005C2AF3">
        <w:rPr>
          <w:i/>
          <w:iCs/>
          <w:color w:val="000000" w:themeColor="text1"/>
          <w:shd w:val="clear" w:color="auto" w:fill="FFFFFF"/>
        </w:rPr>
        <w:t>PAF</w:t>
      </w:r>
      <w:r w:rsidR="005C2AF3">
        <w:rPr>
          <w:color w:val="000000" w:themeColor="text1"/>
          <w:shd w:val="clear" w:color="auto" w:fill="FFFFFF"/>
        </w:rPr>
        <w:t xml:space="preserve">) </w:t>
      </w:r>
      <w:r w:rsidR="00E32FAA">
        <w:rPr>
          <w:color w:val="000000" w:themeColor="text1"/>
          <w:shd w:val="clear" w:color="auto" w:fill="FFFFFF"/>
        </w:rPr>
        <w:t>of deaths related to insufficient green area</w:t>
      </w:r>
      <w:ins w:id="206" w:author="Martin, Greta Katherine" w:date="2025-04-08T11:20:00Z" w16du:dateUtc="2025-04-08T15:20:00Z">
        <w:r w:rsidR="000A48F0">
          <w:rPr>
            <w:color w:val="000000" w:themeColor="text1"/>
            <w:shd w:val="clear" w:color="auto" w:fill="FFFFFF"/>
          </w:rPr>
          <w:t xml:space="preserve"> (Equation 2)</w:t>
        </w:r>
      </w:ins>
      <w:ins w:id="207" w:author="Martin, Greta Katherine" w:date="2025-04-08T10:54:00Z" w16du:dateUtc="2025-04-08T14:54:00Z">
        <w:r w:rsidR="005E2A24">
          <w:rPr>
            <w:color w:val="000000" w:themeColor="text1"/>
            <w:shd w:val="clear" w:color="auto" w:fill="FFFFFF"/>
          </w:rPr>
          <w:t>.</w:t>
        </w:r>
      </w:ins>
      <w:r w:rsidR="00E32FAA">
        <w:rPr>
          <w:color w:val="000000" w:themeColor="text1"/>
          <w:shd w:val="clear" w:color="auto" w:fill="FFFFFF"/>
        </w:rPr>
        <w:t xml:space="preserve"> </w:t>
      </w:r>
      <w:moveToRangeStart w:id="208" w:author="Martin, Greta Katherine" w:date="2025-04-08T10:57:00Z" w:name="move195002270"/>
      <w:moveTo w:id="209" w:author="Martin, Greta Katherine" w:date="2025-04-08T10:57:00Z" w16du:dateUtc="2025-04-08T14:57:00Z">
        <w:r w:rsidR="005E2A24">
          <w:t>W</w:t>
        </w:r>
        <w:r w:rsidR="005E2A24" w:rsidRPr="00435A59">
          <w:t>e use</w:t>
        </w:r>
        <w:r w:rsidR="005E2A24">
          <w:t>d</w:t>
        </w:r>
        <w:r w:rsidR="005E2A24" w:rsidRPr="00435A59">
          <w:t xml:space="preserve"> the difference </w:t>
        </w:r>
        <w:r w:rsidR="005E2A24">
          <w:t>between the average 2014-2018</w:t>
        </w:r>
        <w:r w:rsidR="005E2A24" w:rsidRPr="00435A59">
          <w:t xml:space="preserve"> </w:t>
        </w:r>
        <w:r w:rsidR="005E2A24">
          <w:t xml:space="preserve">and 2019-2023 </w:t>
        </w:r>
        <w:r w:rsidR="005E2A24" w:rsidRPr="00435A59">
          <w:t xml:space="preserve">population-weighted </w:t>
        </w:r>
        <w:r w:rsidR="005E2A24">
          <w:t>greenest season</w:t>
        </w:r>
        <w:r w:rsidR="005E2A24" w:rsidRPr="00435A59">
          <w:t xml:space="preserve"> NDVI to define changes in urban greenspace</w:t>
        </w:r>
      </w:moveTo>
      <w:ins w:id="210" w:author="Martin, Greta Katherine" w:date="2025-04-08T11:17:00Z" w16du:dateUtc="2025-04-08T15:17:00Z">
        <w:r w:rsidR="000A48F0">
          <w:t xml:space="preserve"> at the 100m pixel (</w:t>
        </w:r>
        <w:proofErr w:type="spellStart"/>
        <w:r w:rsidR="000A48F0">
          <w:t>i</w:t>
        </w:r>
        <w:proofErr w:type="spellEnd"/>
        <w:r w:rsidR="000A48F0">
          <w:t xml:space="preserve">) level to align with </w:t>
        </w:r>
      </w:ins>
      <w:ins w:id="211" w:author="Martin, Greta Katherine" w:date="2025-04-08T11:18:00Z" w16du:dateUtc="2025-04-08T15:18:00Z">
        <w:r w:rsidR="000A48F0">
          <w:t xml:space="preserve">the resolution of </w:t>
        </w:r>
      </w:ins>
      <w:ins w:id="212" w:author="Martin, Greta Katherine" w:date="2025-04-08T11:17:00Z" w16du:dateUtc="2025-04-08T15:17:00Z">
        <w:r w:rsidR="000A48F0">
          <w:t>our population dataset</w:t>
        </w:r>
      </w:ins>
      <w:moveTo w:id="213" w:author="Martin, Greta Katherine" w:date="2025-04-08T10:57:00Z" w16du:dateUtc="2025-04-08T14:57:00Z">
        <w:r w:rsidR="005E2A24">
          <w:t xml:space="preserve"> (</w:t>
        </w:r>
        <m:oMath>
          <m:r>
            <w:rPr>
              <w:rFonts w:ascii="Cambria Math" w:hAnsi="Cambria Math"/>
            </w:rPr>
            <m:t>ΔNDV</m:t>
          </m:r>
          <m:sSub>
            <m:sSubPr>
              <m:ctrlPr>
                <w:rPr>
                  <w:rFonts w:ascii="Cambria Math" w:hAnsi="Cambria Math"/>
                  <w:i/>
                </w:rPr>
              </m:ctrlPr>
            </m:sSubPr>
            <m:e>
              <m:r>
                <w:rPr>
                  <w:rFonts w:ascii="Cambria Math" w:hAnsi="Cambria Math"/>
                </w:rPr>
                <m:t>I</m:t>
              </m:r>
            </m:e>
            <m:sub>
              <m:r>
                <w:rPr>
                  <w:rFonts w:ascii="Cambria Math" w:hAnsi="Cambria Math"/>
                </w:rPr>
                <m:t>i</m:t>
              </m:r>
            </m:sub>
          </m:sSub>
        </m:oMath>
        <w:moveTo w:id="214" w:author="Martin, Greta Katherine" w:date="2025-04-08T10:57:00Z" w16du:dateUtc="2025-04-08T14:57:00Z">
          <w:r w:rsidR="005E2A24">
            <w:rPr>
              <w:rFonts w:eastAsiaTheme="minorEastAsia"/>
            </w:rPr>
            <w:t>)</w:t>
          </w:r>
          <w:r w:rsidR="005E2A24" w:rsidRPr="00435A59">
            <w:t xml:space="preserve">. </w:t>
          </w:r>
          <w:r w:rsidR="005E2A24">
            <w:t xml:space="preserve">We opted to use a five-year average rather than compare individual years, because we observed large inter-annual variability in NDVI. </w:t>
          </w:r>
        </w:moveTo>
        <w:ins w:id="215" w:author="Martin, Greta Katherine" w:date="2025-04-08T10:58:00Z" w16du:dateUtc="2025-04-08T14:58:00Z">
          <w:r w:rsidR="005E2A24" w:rsidRPr="00E32FAA">
            <w:fldChar w:fldCharType="begin"/>
          </w:r>
          <w:r w:rsidR="005E2A24">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5E2A24" w:rsidRPr="00E32FAA">
            <w:fldChar w:fldCharType="separate"/>
          </w:r>
          <w:r w:rsidR="005E2A24" w:rsidRPr="00B050E8">
            <w:rPr>
              <w:color w:val="000000"/>
              <w:vertAlign w:val="superscript"/>
            </w:rPr>
            <w:t>9</w:t>
          </w:r>
          <w:r w:rsidR="005E2A24" w:rsidRPr="00E32FAA">
            <w:fldChar w:fldCharType="end"/>
          </w:r>
          <w:r w:rsidR="005E2A24">
            <w:t xml:space="preserve"> </w:t>
          </w:r>
          <w:r w:rsidR="005E2A24">
            <w:rPr>
              <w:color w:val="000000" w:themeColor="text1"/>
              <w:shd w:val="clear" w:color="auto" w:fill="FFFFFF"/>
            </w:rPr>
            <w:t>To calculate</w:t>
          </w:r>
          <w:r w:rsidR="005E2A24">
            <w:rPr>
              <w:color w:val="000000" w:themeColor="text1"/>
              <w:shd w:val="clear" w:color="auto" w:fill="FFFFFF"/>
            </w:rPr>
            <w:t xml:space="preserve"> the PAF</w:t>
          </w:r>
          <w:r w:rsidR="005E2A24">
            <w:rPr>
              <w:color w:val="000000" w:themeColor="text1"/>
              <w:shd w:val="clear" w:color="auto" w:fill="FFFFFF"/>
            </w:rPr>
            <w:t>, we</w:t>
          </w:r>
          <w:r w:rsidR="005E2A24">
            <w:rPr>
              <w:color w:val="000000" w:themeColor="text1"/>
              <w:shd w:val="clear" w:color="auto" w:fill="FFFFFF"/>
            </w:rPr>
            <w:t xml:space="preserve"> us</w:t>
          </w:r>
          <w:r w:rsidR="005E2A24">
            <w:rPr>
              <w:color w:val="000000" w:themeColor="text1"/>
              <w:shd w:val="clear" w:color="auto" w:fill="FFFFFF"/>
            </w:rPr>
            <w:t>ed</w:t>
          </w:r>
          <w:r w:rsidR="005E2A24">
            <w:rPr>
              <w:color w:val="000000" w:themeColor="text1"/>
              <w:shd w:val="clear" w:color="auto" w:fill="FFFFFF"/>
            </w:rPr>
            <w:t xml:space="preserve"> </w:t>
          </w:r>
          <w:r w:rsidR="005E2A24">
            <w:rPr>
              <w:color w:val="000000" w:themeColor="text1"/>
              <w:shd w:val="clear" w:color="auto" w:fill="FFFFFF"/>
            </w:rPr>
            <w:t xml:space="preserve">the </w:t>
          </w:r>
          <w:r w:rsidR="005E2A24" w:rsidRPr="001F1B3D">
            <w:rPr>
              <w:color w:val="000000" w:themeColor="text1"/>
              <w:shd w:val="clear" w:color="auto" w:fill="FFFFFF"/>
            </w:rPr>
            <w:t xml:space="preserve">hazard ratio </w:t>
          </w:r>
          <w:r w:rsidR="005E2A24">
            <w:rPr>
              <w:color w:val="000000" w:themeColor="text1"/>
              <w:shd w:val="clear" w:color="auto" w:fill="FFFFFF"/>
            </w:rPr>
            <w:t>(</w:t>
          </w:r>
          <w:r w:rsidR="005E2A24" w:rsidRPr="005C2AF3">
            <w:rPr>
              <w:i/>
              <w:iCs/>
              <w:color w:val="000000" w:themeColor="text1"/>
              <w:shd w:val="clear" w:color="auto" w:fill="FFFFFF"/>
            </w:rPr>
            <w:t>HR</w:t>
          </w:r>
          <w:r w:rsidR="005E2A24">
            <w:rPr>
              <w:color w:val="000000" w:themeColor="text1"/>
              <w:shd w:val="clear" w:color="auto" w:fill="FFFFFF"/>
            </w:rPr>
            <w:t>) from a meta-analysis of the protective effect of NDVI on all-cause mortality</w:t>
          </w:r>
        </w:ins>
        <w:ins w:id="216" w:author="Martin, Greta Katherine" w:date="2025-04-08T11:18:00Z" w16du:dateUtc="2025-04-08T15:18:00Z">
          <w:r w:rsidR="000A48F0">
            <w:rPr>
              <w:color w:val="000000" w:themeColor="text1"/>
              <w:shd w:val="clear" w:color="auto" w:fill="FFFFFF"/>
            </w:rPr>
            <w:t xml:space="preserve">, </w:t>
          </w:r>
          <w:r w:rsidR="000A48F0" w:rsidRPr="00E32FAA">
            <w:rPr>
              <w:color w:val="000000" w:themeColor="text1"/>
              <w:shd w:val="clear" w:color="auto" w:fill="FFFFFF"/>
            </w:rPr>
            <w:t>which found a pooled hazard ratio of 0.96 (95% confidence interval (CI): 0.94, 0.97) for each 0.1 increase in NDVI within 500m of a person’s home.</w:t>
          </w:r>
          <w:r w:rsidR="000A48F0">
            <w:t xml:space="preserve"> </w:t>
          </w:r>
        </w:ins>
        <w:ins w:id="217" w:author="Martin, Greta Katherine" w:date="2025-04-08T11:19:00Z" w16du:dateUtc="2025-04-08T15:19:00Z">
          <w:r w:rsidR="000A48F0">
            <w:t>We</w:t>
          </w:r>
        </w:ins>
        <w:ins w:id="218" w:author="Martin, Greta Katherine" w:date="2025-04-08T10:58:00Z" w16du:dateUtc="2025-04-08T14:58:00Z">
          <w:r w:rsidR="005E2A24">
            <w:rPr>
              <w:color w:val="000000" w:themeColor="text1"/>
              <w:shd w:val="clear" w:color="auto" w:fill="FFFFFF"/>
            </w:rPr>
            <w:t xml:space="preserve"> </w:t>
          </w:r>
        </w:ins>
        <w:ins w:id="219" w:author="Martin, Greta Katherine" w:date="2025-04-08T11:20:00Z" w16du:dateUtc="2025-04-08T15:20:00Z">
          <w:r w:rsidR="000A48F0">
            <w:rPr>
              <w:color w:val="000000" w:themeColor="text1"/>
              <w:shd w:val="clear" w:color="auto" w:fill="FFFFFF"/>
            </w:rPr>
            <w:t>scaled changes in NDVI</w:t>
          </w:r>
        </w:ins>
        <w:ins w:id="220" w:author="Martin, Greta Katherine" w:date="2025-04-08T10:58:00Z" w16du:dateUtc="2025-04-08T14:58:00Z">
          <w:r w:rsidR="005E2A24">
            <w:t xml:space="preserve"> by the unit increase of the hazard-ratio (0.1 increases in NDVI). </w:t>
          </w:r>
        </w:ins>
        <w:moveTo w:id="221" w:author="Martin, Greta Katherine" w:date="2025-04-08T10:57:00Z" w16du:dateUtc="2025-04-08T14:57:00Z">
          <w:del w:id="222" w:author="Martin, Greta Katherine" w:date="2025-04-08T11:21:00Z" w16du:dateUtc="2025-04-08T15:21:00Z">
            <w:r w:rsidR="005E2A24" w:rsidRPr="00E32FAA" w:rsidDel="000A48F0">
              <w:rPr>
                <w:color w:val="000000" w:themeColor="text1"/>
                <w:shd w:val="clear" w:color="auto" w:fill="FFFFFF"/>
              </w:rPr>
              <w:delText xml:space="preserve">We </w:delText>
            </w:r>
            <w:r w:rsidR="005E2A24" w:rsidDel="000A48F0">
              <w:rPr>
                <w:color w:val="000000" w:themeColor="text1"/>
                <w:shd w:val="clear" w:color="auto" w:fill="FFFFFF"/>
              </w:rPr>
              <w:delText>scaled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th</w:delText>
            </w:r>
          </w:del>
          <w:del w:id="223" w:author="Martin, Greta Katherine" w:date="2025-04-08T10:57:00Z" w16du:dateUtc="2025-04-08T14:57:00Z">
            <w:r w:rsidR="005E2A24" w:rsidDel="005E2A24">
              <w:rPr>
                <w:color w:val="000000" w:themeColor="text1"/>
                <w:shd w:val="clear" w:color="auto" w:fill="FFFFFF"/>
              </w:rPr>
              <w:delText>e</w:delText>
            </w:r>
          </w:del>
          <w:del w:id="224" w:author="Martin, Greta Katherine" w:date="2025-04-08T11:21:00Z" w16du:dateUtc="2025-04-08T15:21:00Z">
            <w:r w:rsidR="005E2A24" w:rsidDel="000A48F0">
              <w:rPr>
                <w:color w:val="000000" w:themeColor="text1"/>
                <w:shd w:val="clear" w:color="auto" w:fill="FFFFFF"/>
              </w:rPr>
              <w:delText xml:space="preserve"> change in greenspace </w:delText>
            </w:r>
            <w:r w:rsidR="005E2A24" w:rsidDel="000A48F0">
              <w:delText>(</w:delText>
            </w:r>
          </w:del>
          <m:oMath>
            <m:r>
              <w:del w:id="225" w:author="Martin, Greta Katherine" w:date="2025-04-08T11:21:00Z" w16du:dateUtc="2025-04-08T15:21:00Z">
                <w:rPr>
                  <w:rFonts w:ascii="Cambria Math" w:hAnsi="Cambria Math"/>
                </w:rPr>
                <m:t>ΔNDV</m:t>
              </w:del>
            </m:r>
            <m:sSub>
              <m:sSubPr>
                <m:ctrlPr>
                  <w:del w:id="226" w:author="Martin, Greta Katherine" w:date="2025-04-08T11:21:00Z" w16du:dateUtc="2025-04-08T15:21:00Z">
                    <w:rPr>
                      <w:rFonts w:ascii="Cambria Math" w:hAnsi="Cambria Math"/>
                      <w:i/>
                    </w:rPr>
                  </w:del>
                </m:ctrlPr>
              </m:sSubPr>
              <m:e>
                <m:r>
                  <w:del w:id="227" w:author="Martin, Greta Katherine" w:date="2025-04-08T11:21:00Z" w16du:dateUtc="2025-04-08T15:21:00Z">
                    <w:rPr>
                      <w:rFonts w:ascii="Cambria Math" w:hAnsi="Cambria Math"/>
                    </w:rPr>
                    <m:t>I</m:t>
                  </w:del>
                </m:r>
              </m:e>
              <m:sub>
                <m:r>
                  <w:del w:id="228" w:author="Martin, Greta Katherine" w:date="2025-04-08T11:21:00Z" w16du:dateUtc="2025-04-08T15:21:00Z">
                    <w:rPr>
                      <w:rFonts w:ascii="Cambria Math" w:hAnsi="Cambria Math"/>
                    </w:rPr>
                    <m:t>i</m:t>
                  </w:del>
                </m:r>
              </m:sub>
            </m:sSub>
          </m:oMath>
          <w:moveTo w:id="229" w:author="Martin, Greta Katherine" w:date="2025-04-08T10:57:00Z" w16du:dateUtc="2025-04-08T14:57:00Z">
            <w:del w:id="230" w:author="Martin, Greta Katherine" w:date="2025-04-08T11:21:00Z" w16du:dateUtc="2025-04-08T15:21:00Z">
              <w:r w:rsidR="005E2A24" w:rsidDel="000A48F0">
                <w:rPr>
                  <w:rFonts w:eastAsiaTheme="minorEastAsia"/>
                </w:rPr>
                <w:delText>)</w:delText>
              </w:r>
              <w:r w:rsidR="005E2A24" w:rsidDel="000A48F0">
                <w:delText xml:space="preserve"> </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 xml:space="preserve">by 0.1 </w:delText>
              </w:r>
              <w:r w:rsidR="005E2A24" w:rsidRPr="00BD244D" w:rsidDel="000A48F0">
                <w:rPr>
                  <w:color w:val="000000" w:themeColor="text1"/>
                  <w:shd w:val="clear" w:color="auto" w:fill="FFFFFF"/>
                </w:rPr>
                <w:delText>(Equation 2)</w:delText>
              </w:r>
              <w:r w:rsidR="005E2A24" w:rsidDel="000A48F0">
                <w:rPr>
                  <w:color w:val="000000" w:themeColor="text1"/>
                  <w:shd w:val="clear" w:color="auto" w:fill="FFFFFF"/>
                </w:rPr>
                <w:delText xml:space="preserve"> </w:delText>
              </w:r>
              <w:r w:rsidR="005E2A24" w:rsidRPr="00E32FAA" w:rsidDel="000A48F0">
                <w:rPr>
                  <w:color w:val="000000" w:themeColor="text1"/>
                  <w:shd w:val="clear" w:color="auto" w:fill="FFFFFF"/>
                </w:rPr>
                <w:delText>because we use</w:delText>
              </w:r>
              <w:r w:rsidR="005E2A24" w:rsidDel="000A48F0">
                <w:rPr>
                  <w:color w:val="000000" w:themeColor="text1"/>
                  <w:shd w:val="clear" w:color="auto" w:fill="FFFFFF"/>
                </w:rPr>
                <w:delText>d</w:delText>
              </w:r>
              <w:r w:rsidR="005E2A24" w:rsidRPr="00E32FAA" w:rsidDel="000A48F0">
                <w:rPr>
                  <w:color w:val="000000" w:themeColor="text1"/>
                  <w:shd w:val="clear" w:color="auto" w:fill="FFFFFF"/>
                </w:rPr>
                <w:delText xml:space="preserve"> </w:delText>
              </w:r>
              <w:r w:rsidR="005E2A24" w:rsidDel="000A48F0">
                <w:rPr>
                  <w:color w:val="000000" w:themeColor="text1"/>
                  <w:shd w:val="clear" w:color="auto" w:fill="FFFFFF"/>
                </w:rPr>
                <w:delText xml:space="preserve">a </w:delText>
              </w:r>
              <w:r w:rsidR="005E2A24" w:rsidRPr="00E32FAA" w:rsidDel="000A48F0">
                <w:delText xml:space="preserve">meta-analysis </w:delText>
              </w:r>
              <w:r w:rsidR="005E2A24" w:rsidRPr="00E32FAA" w:rsidDel="000A48F0">
                <w:rPr>
                  <w:color w:val="000000"/>
                  <w:shd w:val="clear" w:color="auto" w:fill="FFFFFF"/>
                </w:rPr>
                <w:delText>of the association between NDVI and adult all-cause mortality</w:delText>
              </w:r>
            </w:del>
            <w:del w:id="231" w:author="Martin, Greta Katherine" w:date="2025-04-08T11:18:00Z" w16du:dateUtc="2025-04-08T15:18:00Z">
              <w:r w:rsidR="005E2A24" w:rsidRPr="00E32FAA" w:rsidDel="000A48F0">
                <w:rPr>
                  <w:color w:val="000000" w:themeColor="text1"/>
                  <w:shd w:val="clear" w:color="auto" w:fill="FFFFFF"/>
                </w:rPr>
                <w:delText>, which found a pooled hazard ratio of 0.96 (95% confidence interval (CI): 0.94, 0.97) for each 0.1 increase in NDVI within 500m of a person’s home.</w:delText>
              </w:r>
            </w:del>
            <w:del w:id="232" w:author="Martin, Greta Katherine" w:date="2025-04-08T10:58:00Z" w16du:dateUtc="2025-04-08T14:58:00Z">
              <w:r w:rsidR="005E2A24" w:rsidRPr="00E32FAA" w:rsidDel="005E2A24">
                <w:fldChar w:fldCharType="begin"/>
              </w:r>
              <w:r w:rsidR="005E2A24" w:rsidDel="005E2A2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005E2A24" w:rsidRPr="00E32FAA" w:rsidDel="005E2A24">
                <w:fldChar w:fldCharType="separate"/>
              </w:r>
              <w:r w:rsidR="005E2A24" w:rsidRPr="00B050E8" w:rsidDel="005E2A24">
                <w:rPr>
                  <w:color w:val="000000"/>
                  <w:vertAlign w:val="superscript"/>
                </w:rPr>
                <w:delText>9</w:delText>
              </w:r>
              <w:r w:rsidR="005E2A24" w:rsidRPr="00E32FAA" w:rsidDel="005E2A24">
                <w:fldChar w:fldCharType="end"/>
              </w:r>
            </w:del>
          </w:moveTo>
          <w:moveToRangeEnd w:id="208"/>
          <w:del w:id="233" w:author="Martin, Greta Katherine" w:date="2025-04-08T10:54:00Z" w16du:dateUtc="2025-04-08T14:54:00Z">
            <w:r w:rsidR="00E32FAA" w:rsidDel="005E2A24">
              <w:rPr>
                <w:color w:val="000000" w:themeColor="text1"/>
                <w:shd w:val="clear" w:color="auto" w:fill="FFFFFF"/>
              </w:rPr>
              <w:delText xml:space="preserve">using </w:delText>
            </w:r>
          </w:del>
          <w:del w:id="234" w:author="Martin, Greta Katherine" w:date="2025-04-03T09:27:00Z" w16du:dateUtc="2025-04-03T13:27:00Z">
            <w:r w:rsidR="00E32FAA" w:rsidDel="001F1B3D">
              <w:rPr>
                <w:color w:val="000000" w:themeColor="text1"/>
                <w:shd w:val="clear" w:color="auto" w:fill="FFFFFF"/>
              </w:rPr>
              <w:delText xml:space="preserve">the </w:delText>
            </w:r>
          </w:del>
          <w:del w:id="235" w:author="Martin, Greta Katherine" w:date="2025-04-08T10:58:00Z" w16du:dateUtc="2025-04-08T14:58:00Z">
            <w:r w:rsidR="00E32FAA" w:rsidRPr="001F1B3D" w:rsidDel="005E2A24">
              <w:rPr>
                <w:color w:val="000000" w:themeColor="text1"/>
                <w:shd w:val="clear" w:color="auto" w:fill="FFFFFF"/>
              </w:rPr>
              <w:delText xml:space="preserve">hazard ratio </w:delText>
            </w:r>
            <w:r w:rsidR="00E32FAA" w:rsidDel="005E2A24">
              <w:rPr>
                <w:color w:val="000000" w:themeColor="text1"/>
                <w:shd w:val="clear" w:color="auto" w:fill="FFFFFF"/>
              </w:rPr>
              <w:delText>(</w:delText>
            </w:r>
            <w:r w:rsidR="00E32FAA" w:rsidRPr="005C2AF3" w:rsidDel="005E2A24">
              <w:rPr>
                <w:i/>
                <w:iCs/>
                <w:color w:val="000000" w:themeColor="text1"/>
                <w:shd w:val="clear" w:color="auto" w:fill="FFFFFF"/>
              </w:rPr>
              <w:delText>HR</w:delText>
            </w:r>
            <w:r w:rsidR="00E32FAA" w:rsidDel="005E2A24">
              <w:rPr>
                <w:color w:val="000000" w:themeColor="text1"/>
                <w:shd w:val="clear" w:color="auto" w:fill="FFFFFF"/>
              </w:rPr>
              <w:delText>) of the protective effect of NDVI on all-cause mortality</w:delText>
            </w:r>
          </w:del>
          <w:del w:id="236" w:author="Martin, Greta Katherine" w:date="2025-04-08T10:55:00Z" w16du:dateUtc="2025-04-08T14:55:00Z">
            <w:r w:rsidR="00E32FAA" w:rsidDel="005E2A24">
              <w:rPr>
                <w:color w:val="000000" w:themeColor="text1"/>
                <w:shd w:val="clear" w:color="auto" w:fill="FFFFFF"/>
              </w:rPr>
              <w:delText xml:space="preserve"> </w:delText>
            </w:r>
          </w:del>
          <w:del w:id="237" w:author="Martin, Greta Katherine" w:date="2025-04-08T10:58:00Z" w16du:dateUtc="2025-04-08T14:58:00Z">
            <w:r w:rsidR="00C2551F" w:rsidDel="005E2A24">
              <w:rPr>
                <w:color w:val="000000" w:themeColor="text1"/>
                <w:shd w:val="clear" w:color="auto" w:fill="FFFFFF"/>
              </w:rPr>
              <w:delText>raised to</w:delText>
            </w:r>
            <w:r w:rsidR="00E32FAA" w:rsidDel="005E2A24">
              <w:rPr>
                <w:color w:val="000000" w:themeColor="text1"/>
                <w:shd w:val="clear" w:color="auto" w:fill="FFFFFF"/>
              </w:rPr>
              <w:delText xml:space="preserve"> the </w:delText>
            </w:r>
          </w:del>
          <w:del w:id="238" w:author="Martin, Greta Katherine" w:date="2025-04-08T10:55:00Z" w16du:dateUtc="2025-04-08T14:55:00Z">
            <w:r w:rsidR="007B7598" w:rsidDel="005E2A24">
              <w:rPr>
                <w:color w:val="000000" w:themeColor="text1"/>
                <w:shd w:val="clear" w:color="auto" w:fill="FFFFFF"/>
              </w:rPr>
              <w:delText xml:space="preserve">scaled </w:delText>
            </w:r>
          </w:del>
          <w:del w:id="239" w:author="Martin, Greta Katherine" w:date="2025-04-08T10:58:00Z" w16du:dateUtc="2025-04-08T14:58:00Z">
            <w:r w:rsidR="00E32FAA" w:rsidDel="005E2A24">
              <w:rPr>
                <w:color w:val="000000" w:themeColor="text1"/>
                <w:shd w:val="clear" w:color="auto" w:fill="FFFFFF"/>
              </w:rPr>
              <w:delText xml:space="preserve">change in </w:delText>
            </w:r>
            <w:r w:rsidR="00E32FAA" w:rsidDel="005E2A24">
              <w:delText>population-weighted greenest season NDVI</w:delText>
            </w:r>
            <w:r w:rsidR="00E32FAA" w:rsidRPr="000444D7" w:rsidDel="005E2A24">
              <w:delText xml:space="preserve"> (</w:delText>
            </w:r>
          </w:del>
          <m:oMath>
            <m:r>
              <w:del w:id="240" w:author="Martin, Greta Katherine" w:date="2025-04-08T10:58:00Z" w16du:dateUtc="2025-04-08T14:58:00Z">
                <w:rPr>
                  <w:rFonts w:ascii="Cambria Math" w:hAnsi="Cambria Math"/>
                </w:rPr>
                <m:t>ΔNDVI</m:t>
              </w:del>
            </m:r>
          </m:oMath>
          <w:del w:id="241" w:author="Martin, Greta Katherine" w:date="2025-04-08T10:58:00Z" w16du:dateUtc="2025-04-08T14:58:00Z">
            <w:r w:rsidR="00E32FAA" w:rsidRPr="000444D7" w:rsidDel="005E2A24">
              <w:delText>)</w:delText>
            </w:r>
          </w:del>
          <w:ins w:id="242" w:author="Martin, Greta Katherine" w:date="2025-04-08T10:55:00Z" w16du:dateUtc="2025-04-08T14:55:00Z">
            <w:r w:rsidR="005E2A24">
              <w:t>We c</w:t>
            </w:r>
          </w:ins>
          <w:ins w:id="243" w:author="Martin, Greta Katherine" w:date="2025-04-08T10:56:00Z" w16du:dateUtc="2025-04-08T14:56:00Z">
            <w:r w:rsidR="005E2A24">
              <w:t>alculated this value for</w:t>
            </w:r>
          </w:ins>
          <w:del w:id="244" w:author="Martin, Greta Katherine" w:date="2025-04-08T10:56:00Z" w16du:dateUtc="2025-04-08T14:56:00Z">
            <w:r w:rsidR="00E32FAA" w:rsidDel="005E2A24">
              <w:rPr>
                <w:color w:val="000000" w:themeColor="text1"/>
                <w:shd w:val="clear" w:color="auto" w:fill="FFFFFF"/>
              </w:rPr>
              <w:delText xml:space="preserve"> in</w:delText>
            </w:r>
          </w:del>
          <w:r w:rsidR="00E32FAA">
            <w:rPr>
              <w:color w:val="000000" w:themeColor="text1"/>
              <w:shd w:val="clear" w:color="auto" w:fill="FFFFFF"/>
            </w:rPr>
            <w:t xml:space="preserve"> each 100m pixel </w:t>
          </w:r>
          <w:r w:rsidR="005C2AF3">
            <w:rPr>
              <w:color w:val="000000" w:themeColor="text1"/>
              <w:shd w:val="clear" w:color="auto" w:fill="FFFFFF"/>
            </w:rPr>
            <w:t>(</w:t>
          </w:r>
          <w:proofErr w:type="spellStart"/>
          <w:r w:rsidR="00E32FAA">
            <w:rPr>
              <w:color w:val="000000" w:themeColor="text1"/>
              <w:shd w:val="clear" w:color="auto" w:fill="FFFFFF"/>
            </w:rPr>
            <w:t>i</w:t>
          </w:r>
          <w:proofErr w:type="spellEnd"/>
          <w:r w:rsidR="005C2AF3">
            <w:rPr>
              <w:color w:val="000000" w:themeColor="text1"/>
              <w:shd w:val="clear" w:color="auto" w:fill="FFFFFF"/>
            </w:rPr>
            <w:t>)</w:t>
          </w:r>
          <w:r w:rsidR="00E32FAA">
            <w:rPr>
              <w:color w:val="000000" w:themeColor="text1"/>
              <w:shd w:val="clear" w:color="auto" w:fill="FFFFFF"/>
            </w:rPr>
            <w:t xml:space="preserve"> </w:t>
          </w:r>
          <w:r w:rsidR="00F37DF7">
            <w:rPr>
              <w:color w:val="000000" w:themeColor="text1"/>
              <w:shd w:val="clear" w:color="auto" w:fill="FFFFFF"/>
            </w:rPr>
            <w:t>(Equation 2)</w:t>
          </w:r>
          <w:r w:rsidR="00435EC8">
            <w:rPr>
              <w:color w:val="000000" w:themeColor="text1"/>
              <w:shd w:val="clear" w:color="auto" w:fill="FFFFFF"/>
            </w:rPr>
            <w:t>:</w:t>
          </w:r>
        </w:moveTo>
      </w:moveTo>
    </w:p>
    <w:p w14:paraId="09972ED4" w14:textId="3602EEF0" w:rsidR="00E32FAA" w:rsidDel="00F411A4" w:rsidRDefault="00435EC8" w:rsidP="00435EC8">
      <w:pPr>
        <w:pStyle w:val="NormalWeb"/>
        <w:spacing w:before="240" w:beforeAutospacing="0" w:after="240" w:afterAutospacing="0"/>
        <w:jc w:val="center"/>
        <w:rPr>
          <w:del w:id="245" w:author="Martin, Greta Katherine" w:date="2025-04-08T11:29:00Z" w16du:dateUtc="2025-04-08T15:29:00Z"/>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w:t>
      </w:r>
      <w:r w:rsidR="00E32FAA">
        <w:rPr>
          <w:color w:val="000000" w:themeColor="text1"/>
          <w:shd w:val="clear" w:color="auto" w:fill="FFFFFF"/>
        </w:rPr>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PAF</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=1-</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1</m:t>
            </m:r>
          </m:num>
          <m:den>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HR</m:t>
                </m:r>
              </m:e>
              <m:sup>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ΔNDV</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I</m:t>
                        </m:r>
                      </m:e>
                      <m:sub>
                        <m:r>
                          <w:rPr>
                            <w:rFonts w:ascii="Cambria Math" w:hAnsi="Cambria Math"/>
                            <w:color w:val="000000" w:themeColor="text1"/>
                            <w:shd w:val="clear" w:color="auto" w:fill="FFFFFF"/>
                          </w:rPr>
                          <m:t>i</m:t>
                        </m:r>
                      </m:sub>
                    </m:sSub>
                  </m:num>
                  <m:den>
                    <m:r>
                      <w:rPr>
                        <w:rFonts w:ascii="Cambria Math" w:hAnsi="Cambria Math"/>
                        <w:color w:val="000000" w:themeColor="text1"/>
                        <w:shd w:val="clear" w:color="auto" w:fill="FFFFFF"/>
                      </w:rPr>
                      <m:t>0.1</m:t>
                    </m:r>
                  </m:den>
                </m:f>
              </m:sup>
            </m:sSup>
          </m:den>
        </m:f>
      </m:oMath>
    </w:p>
    <w:p w14:paraId="4C1B2FDF" w14:textId="0750B063" w:rsidR="00E32FAA" w:rsidDel="00F411A4" w:rsidRDefault="00E32FAA" w:rsidP="00E32FAA">
      <w:pPr>
        <w:rPr>
          <w:del w:id="246" w:author="Martin, Greta Katherine" w:date="2025-04-08T11:28:00Z" w16du:dateUtc="2025-04-08T15:28:00Z"/>
        </w:rPr>
      </w:pPr>
      <w:moveFromRangeStart w:id="247" w:author="Martin, Greta Katherine" w:date="2025-04-08T10:57:00Z" w:name="move195002270"/>
      <w:moveFrom w:id="248" w:author="Martin, Greta Katherine" w:date="2025-04-08T10:57:00Z" w16du:dateUtc="2025-04-08T14:57:00Z">
        <w:del w:id="249" w:author="Martin, Greta Katherine" w:date="2025-04-08T11:28:00Z" w16du:dateUtc="2025-04-08T15:28:00Z">
          <w:r w:rsidDel="00F411A4">
            <w:delText>W</w:delText>
          </w:r>
          <w:r w:rsidRPr="00435A59" w:rsidDel="00F411A4">
            <w:delText>e use</w:delText>
          </w:r>
          <w:r w:rsidDel="00F411A4">
            <w:delText>d</w:delText>
          </w:r>
          <w:r w:rsidRPr="00435A59" w:rsidDel="00F411A4">
            <w:delText xml:space="preserve"> the difference </w:delText>
          </w:r>
          <w:r w:rsidDel="00F411A4">
            <w:delText>between the average 2014-2018</w:delText>
          </w:r>
          <w:r w:rsidRPr="00435A59" w:rsidDel="00F411A4">
            <w:delText xml:space="preserve"> </w:delText>
          </w:r>
          <w:r w:rsidDel="00F411A4">
            <w:delText xml:space="preserve">and 2019-2023 </w:delText>
          </w:r>
          <w:r w:rsidRPr="00435A59" w:rsidDel="00F411A4">
            <w:delText xml:space="preserve">population-weighted </w:delText>
          </w:r>
          <w:r w:rsidDel="00F411A4">
            <w:delText>greenest season</w:delText>
          </w:r>
          <w:r w:rsidRPr="00435A59" w:rsidDel="00F411A4">
            <w:delText xml:space="preserve"> NDVI to define changes in urban greenspace</w:delText>
          </w:r>
          <w:r w:rsidDel="00F411A4">
            <w:delText xml:space="preserve"> (</w:delText>
          </w:r>
        </w:del>
        <m:oMath>
          <m:r>
            <w:del w:id="250" w:author="Martin, Greta Katherine" w:date="2025-04-08T11:28:00Z" w16du:dateUtc="2025-04-08T15:28:00Z">
              <w:rPr>
                <w:rFonts w:ascii="Cambria Math" w:hAnsi="Cambria Math"/>
              </w:rPr>
              <m:t>ΔNDV</m:t>
            </w:del>
          </m:r>
          <m:sSub>
            <m:sSubPr>
              <m:ctrlPr>
                <w:del w:id="251" w:author="Martin, Greta Katherine" w:date="2025-04-08T11:28:00Z" w16du:dateUtc="2025-04-08T15:28:00Z">
                  <w:rPr>
                    <w:rFonts w:ascii="Cambria Math" w:hAnsi="Cambria Math"/>
                    <w:i/>
                  </w:rPr>
                </w:del>
              </m:ctrlPr>
            </m:sSubPr>
            <m:e>
              <m:r>
                <w:del w:id="252" w:author="Martin, Greta Katherine" w:date="2025-04-08T11:28:00Z" w16du:dateUtc="2025-04-08T15:28:00Z">
                  <w:rPr>
                    <w:rFonts w:ascii="Cambria Math" w:hAnsi="Cambria Math"/>
                  </w:rPr>
                  <m:t>I</m:t>
                </w:del>
              </m:r>
            </m:e>
            <m:sub>
              <m:r>
                <w:del w:id="253" w:author="Martin, Greta Katherine" w:date="2025-04-08T11:28:00Z" w16du:dateUtc="2025-04-08T15:28:00Z">
                  <w:rPr>
                    <w:rFonts w:ascii="Cambria Math" w:hAnsi="Cambria Math"/>
                  </w:rPr>
                  <m:t>i</m:t>
                </w:del>
              </m:r>
            </m:sub>
          </m:sSub>
        </m:oMath>
        <w:moveFrom w:id="254" w:author="Martin, Greta Katherine" w:date="2025-04-08T10:57:00Z" w16du:dateUtc="2025-04-08T14:57:00Z">
          <w:del w:id="255" w:author="Martin, Greta Katherine" w:date="2025-04-08T11:28:00Z" w16du:dateUtc="2025-04-08T15:28:00Z">
            <w:r w:rsidDel="00F411A4">
              <w:rPr>
                <w:rFonts w:eastAsiaTheme="minorEastAsia"/>
              </w:rPr>
              <w:delText>)</w:delText>
            </w:r>
            <w:r w:rsidRPr="00435A59" w:rsidDel="00F411A4">
              <w:delText xml:space="preserve">. </w:delText>
            </w:r>
            <w:r w:rsidDel="00F411A4">
              <w:delText xml:space="preserve">We opted to use a five-year average rather than compare individual years, because we observed large inter-annual variability in NDVI. </w:delText>
            </w:r>
            <w:r w:rsidRPr="00E32FAA" w:rsidDel="00F411A4">
              <w:rPr>
                <w:color w:val="000000" w:themeColor="text1"/>
                <w:shd w:val="clear" w:color="auto" w:fill="FFFFFF"/>
              </w:rPr>
              <w:delText xml:space="preserve">We </w:delText>
            </w:r>
            <w:r w:rsidR="007B7598" w:rsidDel="00F411A4">
              <w:rPr>
                <w:color w:val="000000" w:themeColor="text1"/>
                <w:shd w:val="clear" w:color="auto" w:fill="FFFFFF"/>
              </w:rPr>
              <w:delText>scaled</w:delText>
            </w:r>
            <w:r w:rsidR="007B7598" w:rsidRPr="00E32FAA" w:rsidDel="00F411A4">
              <w:rPr>
                <w:color w:val="000000" w:themeColor="text1"/>
                <w:shd w:val="clear" w:color="auto" w:fill="FFFFFF"/>
              </w:rPr>
              <w:delText xml:space="preserve"> </w:delText>
            </w:r>
            <w:r w:rsidDel="00F411A4">
              <w:rPr>
                <w:color w:val="000000" w:themeColor="text1"/>
                <w:shd w:val="clear" w:color="auto" w:fill="FFFFFF"/>
              </w:rPr>
              <w:delText>the change in greenspace</w:delText>
            </w:r>
            <w:r w:rsidR="00BD244D" w:rsidDel="00F411A4">
              <w:rPr>
                <w:color w:val="000000" w:themeColor="text1"/>
                <w:shd w:val="clear" w:color="auto" w:fill="FFFFFF"/>
              </w:rPr>
              <w:delText xml:space="preserve"> </w:delText>
            </w:r>
            <w:r w:rsidR="00BD244D" w:rsidDel="00F411A4">
              <w:delText>(</w:delText>
            </w:r>
          </w:del>
          <m:oMath>
            <m:r>
              <w:del w:id="256" w:author="Martin, Greta Katherine" w:date="2025-04-08T11:28:00Z" w16du:dateUtc="2025-04-08T15:28:00Z">
                <w:rPr>
                  <w:rFonts w:ascii="Cambria Math" w:hAnsi="Cambria Math"/>
                </w:rPr>
                <m:t>ΔNDV</m:t>
              </w:del>
            </m:r>
            <m:sSub>
              <m:sSubPr>
                <m:ctrlPr>
                  <w:del w:id="257" w:author="Martin, Greta Katherine" w:date="2025-04-08T11:28:00Z" w16du:dateUtc="2025-04-08T15:28:00Z">
                    <w:rPr>
                      <w:rFonts w:ascii="Cambria Math" w:hAnsi="Cambria Math"/>
                      <w:i/>
                    </w:rPr>
                  </w:del>
                </m:ctrlPr>
              </m:sSubPr>
              <m:e>
                <m:r>
                  <w:del w:id="258" w:author="Martin, Greta Katherine" w:date="2025-04-08T11:28:00Z" w16du:dateUtc="2025-04-08T15:28:00Z">
                    <w:rPr>
                      <w:rFonts w:ascii="Cambria Math" w:hAnsi="Cambria Math"/>
                    </w:rPr>
                    <m:t>I</m:t>
                  </w:del>
                </m:r>
              </m:e>
              <m:sub>
                <m:r>
                  <w:del w:id="259" w:author="Martin, Greta Katherine" w:date="2025-04-08T11:28:00Z" w16du:dateUtc="2025-04-08T15:28:00Z">
                    <w:rPr>
                      <w:rFonts w:ascii="Cambria Math" w:hAnsi="Cambria Math"/>
                    </w:rPr>
                    <m:t>i</m:t>
                  </w:del>
                </m:r>
              </m:sub>
            </m:sSub>
          </m:oMath>
          <w:moveFrom w:id="260" w:author="Martin, Greta Katherine" w:date="2025-04-08T10:57:00Z" w16du:dateUtc="2025-04-08T14:57:00Z">
            <w:del w:id="261" w:author="Martin, Greta Katherine" w:date="2025-04-08T11:28:00Z" w16du:dateUtc="2025-04-08T15:28:00Z">
              <w:r w:rsidR="00BD244D" w:rsidDel="00F411A4">
                <w:rPr>
                  <w:rFonts w:eastAsiaTheme="minorEastAsia"/>
                </w:rPr>
                <w:delText>)</w:delText>
              </w:r>
              <w:r w:rsidR="00BD244D" w:rsidDel="00F411A4">
                <w:delText xml:space="preserve"> </w:delText>
              </w:r>
              <w:r w:rsidDel="00F411A4">
                <w:rPr>
                  <w:color w:val="000000" w:themeColor="text1"/>
                  <w:shd w:val="clear" w:color="auto" w:fill="FFFFFF"/>
                </w:rPr>
                <w:delText xml:space="preserve"> </w:delText>
              </w:r>
              <w:r w:rsidRPr="00E32FAA" w:rsidDel="00F411A4">
                <w:rPr>
                  <w:color w:val="000000" w:themeColor="text1"/>
                  <w:shd w:val="clear" w:color="auto" w:fill="FFFFFF"/>
                </w:rPr>
                <w:delText xml:space="preserve">by 0.1 </w:delText>
              </w:r>
              <w:r w:rsidR="00BD244D" w:rsidRPr="00BD244D" w:rsidDel="00F411A4">
                <w:rPr>
                  <w:color w:val="000000" w:themeColor="text1"/>
                  <w:shd w:val="clear" w:color="auto" w:fill="FFFFFF"/>
                </w:rPr>
                <w:delText>(Equation 2)</w:delText>
              </w:r>
              <w:r w:rsidR="00BD244D" w:rsidDel="00F411A4">
                <w:rPr>
                  <w:color w:val="000000" w:themeColor="text1"/>
                  <w:shd w:val="clear" w:color="auto" w:fill="FFFFFF"/>
                </w:rPr>
                <w:delText xml:space="preserve"> </w:delText>
              </w:r>
              <w:r w:rsidRPr="00E32FAA" w:rsidDel="00F411A4">
                <w:rPr>
                  <w:color w:val="000000" w:themeColor="text1"/>
                  <w:shd w:val="clear" w:color="auto" w:fill="FFFFFF"/>
                </w:rPr>
                <w:delText>because we use</w:delText>
              </w:r>
              <w:r w:rsidDel="00F411A4">
                <w:rPr>
                  <w:color w:val="000000" w:themeColor="text1"/>
                  <w:shd w:val="clear" w:color="auto" w:fill="FFFFFF"/>
                </w:rPr>
                <w:delText>d</w:delText>
              </w:r>
              <w:r w:rsidRPr="00E32FAA" w:rsidDel="00F411A4">
                <w:rPr>
                  <w:color w:val="000000" w:themeColor="text1"/>
                  <w:shd w:val="clear" w:color="auto" w:fill="FFFFFF"/>
                </w:rPr>
                <w:delText xml:space="preserve"> </w:delText>
              </w:r>
              <w:r w:rsidDel="00F411A4">
                <w:rPr>
                  <w:color w:val="000000" w:themeColor="text1"/>
                  <w:shd w:val="clear" w:color="auto" w:fill="FFFFFF"/>
                </w:rPr>
                <w:delText>a</w:delText>
              </w:r>
              <w:r w:rsidR="005C2AF3" w:rsidDel="00F411A4">
                <w:rPr>
                  <w:color w:val="000000" w:themeColor="text1"/>
                  <w:shd w:val="clear" w:color="auto" w:fill="FFFFFF"/>
                </w:rPr>
                <w:delText xml:space="preserve"> </w:delText>
              </w:r>
              <w:r w:rsidRPr="00E32FAA" w:rsidDel="00F411A4">
                <w:delText xml:space="preserve">meta-analysis </w:delText>
              </w:r>
              <w:r w:rsidRPr="00E32FAA" w:rsidDel="00F411A4">
                <w:rPr>
                  <w:color w:val="000000"/>
                  <w:shd w:val="clear" w:color="auto" w:fill="FFFFFF"/>
                </w:rPr>
                <w:delText>of the association between NDVI and adult all-cause mortality</w:delText>
              </w:r>
              <w:r w:rsidRPr="00E32FAA" w:rsidDel="00F411A4">
                <w:rPr>
                  <w:color w:val="000000" w:themeColor="text1"/>
                  <w:shd w:val="clear" w:color="auto" w:fill="FFFFFF"/>
                </w:rPr>
                <w:delText>, which found a pooled hazard ratio of 0.96 (95% confidence interval (CI): 0.94, 0.97) for each 0.1 increase in NDVI within 500m of a person’s home.</w:delText>
              </w:r>
              <w:r w:rsidRPr="00E32FAA" w:rsidDel="00F411A4">
                <w:fldChar w:fldCharType="begin"/>
              </w:r>
              <w:r w:rsidR="00B050E8" w:rsidDel="00F411A4">
                <w:del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delInstrText>
              </w:r>
              <w:r w:rsidRPr="00E32FAA" w:rsidDel="00F411A4">
                <w:fldChar w:fldCharType="separate"/>
              </w:r>
              <w:r w:rsidR="00B050E8" w:rsidRPr="00B050E8" w:rsidDel="00F411A4">
                <w:rPr>
                  <w:color w:val="000000"/>
                  <w:vertAlign w:val="superscript"/>
                </w:rPr>
                <w:delText>9</w:delText>
              </w:r>
              <w:r w:rsidRPr="00E32FAA" w:rsidDel="00F411A4">
                <w:fldChar w:fldCharType="end"/>
              </w:r>
            </w:del>
          </w:moveFrom>
          <w:moveFromRangeEnd w:id="247"/>
        </w:moveFrom>
      </w:moveFrom>
    </w:p>
    <w:p w14:paraId="0A830B96" w14:textId="7DADEADA" w:rsidR="00E32FAA" w:rsidRPr="00E32FAA" w:rsidRDefault="00E32FAA" w:rsidP="00F411A4">
      <w:pPr>
        <w:pStyle w:val="NormalWeb"/>
        <w:spacing w:before="240" w:beforeAutospacing="0" w:after="240" w:afterAutospacing="0"/>
        <w:jc w:val="center"/>
        <w:pPrChange w:id="262" w:author="Martin, Greta Katherine" w:date="2025-04-08T11:29:00Z" w16du:dateUtc="2025-04-08T15:29:00Z">
          <w:pPr/>
        </w:pPrChange>
      </w:pPr>
    </w:p>
    <w:p w14:paraId="5F1AE186" w14:textId="5E1A24EC" w:rsidR="00E32FAA" w:rsidRPr="00F411A4" w:rsidRDefault="00E32FAA" w:rsidP="00F411A4">
      <w:pPr>
        <w:pStyle w:val="NormalWeb"/>
        <w:spacing w:before="240" w:beforeAutospacing="0" w:after="240" w:afterAutospacing="0"/>
        <w:rPr>
          <w:color w:val="000000" w:themeColor="text1"/>
          <w:shd w:val="clear" w:color="auto" w:fill="FFFFFF"/>
          <w:rPrChange w:id="263" w:author="Martin, Greta Katherine" w:date="2025-04-08T11:31:00Z" w16du:dateUtc="2025-04-08T15:31:00Z">
            <w:rPr>
              <w:i w:val="0"/>
            </w:rPr>
          </w:rPrChange>
        </w:rPr>
        <w:pPrChange w:id="264" w:author="Martin, Greta Katherine" w:date="2025-04-08T11:31:00Z" w16du:dateUtc="2025-04-08T15:31:00Z">
          <w:pPr>
            <w:pStyle w:val="subheader"/>
          </w:pPr>
        </w:pPrChange>
      </w:pPr>
      <w:r w:rsidRPr="00E32FAA">
        <w:t xml:space="preserve">We </w:t>
      </w:r>
      <w:del w:id="265" w:author="Martin, Greta Katherine" w:date="2025-04-08T11:29:00Z" w16du:dateUtc="2025-04-08T15:29:00Z">
        <w:r w:rsidRPr="00E32FAA" w:rsidDel="00F411A4">
          <w:delText xml:space="preserve">then </w:delText>
        </w:r>
      </w:del>
      <w:r>
        <w:t>sum</w:t>
      </w:r>
      <w:r w:rsidR="005C2AF3">
        <w:t>med</w:t>
      </w:r>
      <w:r>
        <w:t xml:space="preserve"> across each 100m pixel</w:t>
      </w:r>
      <w:r w:rsidR="005C2AF3">
        <w:t xml:space="preserve"> (</w:t>
      </w:r>
      <w:proofErr w:type="spellStart"/>
      <w:r w:rsidR="005C2AF3">
        <w:t>i</w:t>
      </w:r>
      <w:proofErr w:type="spellEnd"/>
      <w:r w:rsidR="005C2AF3">
        <w:t>)</w:t>
      </w:r>
      <w:r>
        <w:t xml:space="preserve"> to </w:t>
      </w:r>
      <w:r w:rsidRPr="00E32FAA">
        <w:t>calculate the annual greenspace related mortality burden</w:t>
      </w:r>
      <w:r w:rsidR="00200350">
        <w:t xml:space="preserve"> change</w:t>
      </w:r>
      <w:r w:rsidRPr="00E32FAA">
        <w:t xml:space="preserve"> in each city (</w:t>
      </w:r>
      <m:oMath>
        <m:r>
          <w:rPr>
            <w:rFonts w:ascii="Cambria Math" w:hAnsi="Cambria Math"/>
          </w:rPr>
          <m:t>Δmortality</m:t>
        </m:r>
      </m:oMath>
      <w:r w:rsidRPr="00E32FAA">
        <w:t>) using 2020 country-level baseline mortality rates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Pr="00CF35A4">
        <w:t>)</w:t>
      </w:r>
      <w:r>
        <w:t xml:space="preserve"> </w:t>
      </w:r>
      <w:r w:rsidRPr="00E32FAA">
        <w:t>from the Global Burden of Disease (GBD) 2021 study,</w:t>
      </w:r>
      <w:r w:rsidRPr="00E32FAA">
        <w:rPr>
          <w:i/>
          <w:iCs/>
        </w:rPr>
        <w:fldChar w:fldCharType="begin"/>
      </w:r>
      <w:r w:rsidR="00B050E8">
        <w:instrText xml:space="preserve"> ADDIN ZOTERO_ITEM CSL_CITATION {"citationID":"hcshdAsl","properties":{"formattedCitation":"\\super 34\\nosupersub{}","plainCitation":"34","noteIndex":0},"citationItems":[{"id":458,"uris":["http://zotero.org/users/10202395/items/SA6HEUQE"],"itemData":{"id":458,"type":"dataset","abstract":"The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E32FAA">
        <w:rPr>
          <w:i/>
          <w:iCs/>
        </w:rPr>
        <w:fldChar w:fldCharType="separate"/>
      </w:r>
      <w:r w:rsidR="00B050E8" w:rsidRPr="00B050E8">
        <w:rPr>
          <w:color w:val="000000"/>
          <w:vertAlign w:val="superscript"/>
        </w:rPr>
        <w:t>34</w:t>
      </w:r>
      <w:r w:rsidRPr="00E32FAA">
        <w:rPr>
          <w:i/>
          <w:iCs/>
        </w:rPr>
        <w:fldChar w:fldCharType="end"/>
      </w:r>
      <w:r w:rsidRPr="00E32FAA">
        <w:t xml:space="preserve"> 2020 </w:t>
      </w:r>
      <w:r w:rsidR="00CF35A4">
        <w:t xml:space="preserve">gridded </w:t>
      </w:r>
      <w:r w:rsidRPr="00E32FAA">
        <w:t>population estimates (</w:t>
      </w:r>
      <m:oMath>
        <m:r>
          <w:rPr>
            <w:rFonts w:ascii="Cambria Math" w:hAnsi="Cambria Math"/>
          </w:rPr>
          <m:t>po</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w:r w:rsidRPr="00E32FAA">
        <w:t xml:space="preserve"> from JRC,</w:t>
      </w:r>
      <w:r w:rsidRPr="00E32FAA">
        <w:rPr>
          <w:i/>
          <w:iCs/>
        </w:rPr>
        <w:fldChar w:fldCharType="begin"/>
      </w:r>
      <w:r w:rsidR="00B050E8">
        <w:instrText xml:space="preserve"> ADDIN ZOTERO_ITEM CSL_CITATION {"citationID":"QexbBpt5","properties":{"formattedCitation":"\\super 35\\nosupersub{}","plainCitation":"35","noteIndex":0},"citationItems":[{"id":453,"uris":["http://zotero.org/users/10202395/items/6HKTCU6S"],"itemData":{"id":453,"type":"document","title":"Population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E32FAA">
        <w:rPr>
          <w:i/>
          <w:iCs/>
        </w:rPr>
        <w:fldChar w:fldCharType="separate"/>
      </w:r>
      <w:r w:rsidR="00B050E8" w:rsidRPr="00B050E8">
        <w:rPr>
          <w:color w:val="000000"/>
          <w:vertAlign w:val="superscript"/>
        </w:rPr>
        <w:t>35</w:t>
      </w:r>
      <w:r w:rsidRPr="00E32FAA">
        <w:rPr>
          <w:i/>
          <w:iCs/>
        </w:rPr>
        <w:fldChar w:fldCharType="end"/>
      </w:r>
      <w:r>
        <w:t xml:space="preserve"> and </w:t>
      </w:r>
      <w:r w:rsidRPr="000444D7">
        <w:t xml:space="preserve">the </w:t>
      </w:r>
      <w:r>
        <w:t xml:space="preserve">population attributable fraction </w:t>
      </w:r>
      <m:oMath>
        <m:r>
          <w:rPr>
            <w:rFonts w:ascii="Cambria Math" w:hAnsi="Cambria Math"/>
          </w:rPr>
          <m:t>(</m:t>
        </m:r>
        <m:sSub>
          <m:sSubPr>
            <m:ctrlPr>
              <w:rPr>
                <w:rFonts w:ascii="Cambria Math" w:hAnsi="Cambria Math"/>
              </w:rPr>
            </m:ctrlPr>
          </m:sSubPr>
          <m:e>
            <m:r>
              <w:rPr>
                <w:rFonts w:ascii="Cambria Math" w:hAnsi="Cambria Math"/>
              </w:rPr>
              <m:t>PAF</m:t>
            </m:r>
          </m:e>
          <m:sub>
            <m:r>
              <w:rPr>
                <w:rFonts w:ascii="Cambria Math" w:hAnsi="Cambria Math"/>
              </w:rPr>
              <m:t>i</m:t>
            </m:r>
          </m:sub>
        </m:sSub>
        <m:r>
          <w:rPr>
            <w:rFonts w:ascii="Cambria Math" w:hAnsi="Cambria Math"/>
          </w:rPr>
          <m:t>)</m:t>
        </m:r>
      </m:oMath>
      <w:r w:rsidRPr="00E32FAA">
        <w:t>.</w:t>
      </w:r>
      <w:r>
        <w:t xml:space="preserve"> </w:t>
      </w:r>
      <w:ins w:id="266" w:author="Martin, Greta Katherine" w:date="2025-04-08T11:31:00Z" w16du:dateUtc="2025-04-08T15:31:00Z">
        <w:r w:rsidR="00F411A4">
          <w:t xml:space="preserve">The gridded population data from </w:t>
        </w:r>
      </w:ins>
      <w:ins w:id="267" w:author="Martin, Greta Katherine" w:date="2025-04-08T11:30:00Z" w16du:dateUtc="2025-04-08T15:30:00Z">
        <w:r w:rsidR="00F411A4">
          <w:rPr>
            <w:color w:val="000000" w:themeColor="text1"/>
            <w:shd w:val="clear" w:color="auto" w:fill="FFFFFF"/>
          </w:rPr>
          <w:t>JR</w:t>
        </w:r>
      </w:ins>
      <w:ins w:id="268" w:author="Martin, Greta Katherine" w:date="2025-04-08T11:31:00Z" w16du:dateUtc="2025-04-08T15:31:00Z">
        <w:r w:rsidR="00F411A4">
          <w:rPr>
            <w:color w:val="000000" w:themeColor="text1"/>
            <w:shd w:val="clear" w:color="auto" w:fill="FFFFFF"/>
          </w:rPr>
          <w:t xml:space="preserve">C was available at the 100m pixel resolution for the total </w:t>
        </w:r>
      </w:ins>
      <w:ins w:id="269" w:author="Martin, Greta Katherine" w:date="2025-04-08T11:30:00Z" w16du:dateUtc="2025-04-08T15:30:00Z">
        <w:r w:rsidR="00F411A4">
          <w:rPr>
            <w:color w:val="000000" w:themeColor="text1"/>
            <w:shd w:val="clear" w:color="auto" w:fill="FFFFFF"/>
          </w:rPr>
          <w:t>population</w:t>
        </w:r>
      </w:ins>
      <w:ins w:id="270" w:author="Martin, Greta Katherine" w:date="2025-04-08T11:31:00Z" w16du:dateUtc="2025-04-08T15:31:00Z">
        <w:r w:rsidR="00F411A4">
          <w:rPr>
            <w:color w:val="000000" w:themeColor="text1"/>
            <w:shd w:val="clear" w:color="auto" w:fill="FFFFFF"/>
          </w:rPr>
          <w:t>.</w:t>
        </w:r>
      </w:ins>
    </w:p>
    <w:p w14:paraId="3DDDFDB0" w14:textId="3D7453C5" w:rsidR="005A1DF9" w:rsidRDefault="00E32FAA" w:rsidP="00E32FAA">
      <w:pPr>
        <w:pStyle w:val="NormalWeb"/>
        <w:spacing w:before="240" w:beforeAutospacing="0" w:after="240" w:afterAutospacing="0"/>
        <w:jc w:val="center"/>
        <w:rPr>
          <w:ins w:id="271" w:author="Martin, Greta Katherine" w:date="2025-04-08T11:29:00Z" w16du:dateUtc="2025-04-08T15:29:00Z"/>
          <w:color w:val="000000" w:themeColor="text1"/>
          <w:shd w:val="clear" w:color="auto" w:fill="FFFFFF"/>
        </w:rPr>
      </w:pPr>
      <w:r>
        <w:rPr>
          <w:color w:val="000000" w:themeColor="text1"/>
          <w:shd w:val="clear" w:color="auto" w:fill="FFFFFF"/>
        </w:rPr>
        <w:t>Equation 3:</w:t>
      </w:r>
      <w:r w:rsidR="00435EC8">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p</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*PA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F</m:t>
            </m:r>
          </m:e>
          <m:sub>
            <m:r>
              <w:rPr>
                <w:rFonts w:ascii="Cambria Math" w:hAnsi="Cambria Math"/>
                <w:color w:val="000000" w:themeColor="text1"/>
                <w:shd w:val="clear" w:color="auto" w:fill="FFFFFF"/>
              </w:rPr>
              <m:t>i</m:t>
            </m:r>
          </m:sub>
        </m:sSub>
      </m:oMath>
      <w:r>
        <w:rPr>
          <w:color w:val="000000" w:themeColor="text1"/>
          <w:shd w:val="clear" w:color="auto" w:fill="FFFFFF"/>
        </w:rPr>
        <w:t>)</w:t>
      </w:r>
      <w:ins w:id="272" w:author="Martin, Greta Katherine" w:date="2025-04-08T11:29:00Z" w16du:dateUtc="2025-04-08T15:29:00Z">
        <w:r w:rsidR="00F411A4">
          <w:rPr>
            <w:color w:val="000000" w:themeColor="text1"/>
            <w:shd w:val="clear" w:color="auto" w:fill="FFFFFF"/>
          </w:rPr>
          <w:t>.</w:t>
        </w:r>
      </w:ins>
      <w:del w:id="273" w:author="Martin, Greta Katherine" w:date="2025-04-08T11:29:00Z" w16du:dateUtc="2025-04-08T15:29:00Z">
        <w:r w:rsidR="00435EC8" w:rsidDel="00F411A4">
          <w:rPr>
            <w:color w:val="000000" w:themeColor="text1"/>
            <w:shd w:val="clear" w:color="auto" w:fill="FFFFFF"/>
          </w:rPr>
          <w:delText>,</w:delText>
        </w:r>
      </w:del>
    </w:p>
    <w:p w14:paraId="432888D7" w14:textId="12ABE69D" w:rsidR="00F411A4" w:rsidRPr="00E32FAA" w:rsidDel="00F411A4" w:rsidRDefault="00F411A4" w:rsidP="00F411A4">
      <w:pPr>
        <w:pStyle w:val="NormalWeb"/>
        <w:spacing w:before="240" w:beforeAutospacing="0" w:after="240" w:afterAutospacing="0"/>
        <w:rPr>
          <w:del w:id="274" w:author="Martin, Greta Katherine" w:date="2025-04-08T11:30:00Z" w16du:dateUtc="2025-04-08T15:30:00Z"/>
          <w:color w:val="000000" w:themeColor="text1"/>
          <w:shd w:val="clear" w:color="auto" w:fill="FFFFFF"/>
        </w:rPr>
        <w:pPrChange w:id="275" w:author="Martin, Greta Katherine" w:date="2025-04-08T11:29:00Z" w16du:dateUtc="2025-04-08T15:29:00Z">
          <w:pPr>
            <w:pStyle w:val="NormalWeb"/>
            <w:spacing w:before="240" w:beforeAutospacing="0" w:after="240" w:afterAutospacing="0"/>
            <w:jc w:val="center"/>
          </w:pPr>
        </w:pPrChange>
      </w:pPr>
    </w:p>
    <w:p w14:paraId="033A51E3" w14:textId="5B998C69" w:rsidR="005A1DF9" w:rsidRPr="005A1DF9" w:rsidRDefault="005A1DF9" w:rsidP="00825A98">
      <w:pPr>
        <w:rPr>
          <w:i/>
          <w:iCs/>
        </w:rPr>
      </w:pPr>
      <w:r>
        <w:rPr>
          <w:i/>
          <w:iCs/>
        </w:rPr>
        <w:t>Urban area groupings</w:t>
      </w:r>
    </w:p>
    <w:p w14:paraId="33D1D9C0" w14:textId="2CAC829E" w:rsidR="003C7B28" w:rsidRDefault="003C7B28" w:rsidP="00847BEB"/>
    <w:p w14:paraId="455ED61F" w14:textId="2152C2C5" w:rsidR="003C7B28" w:rsidRDefault="003C7B28" w:rsidP="00847BEB">
      <w:r>
        <w:lastRenderedPageBreak/>
        <w:t xml:space="preserve">We </w:t>
      </w:r>
      <w:r w:rsidR="00A625BD">
        <w:t xml:space="preserve">categorize cities by geographic region using the </w:t>
      </w:r>
      <w:r w:rsidR="00265E16">
        <w:t>United Nations Statistical Division</w:t>
      </w:r>
      <w:r>
        <w:t xml:space="preserve"> sub-regional </w:t>
      </w:r>
      <w:r w:rsidR="00AA5506">
        <w:t>definitions</w:t>
      </w:r>
      <w:r w:rsidR="00225861">
        <w:t xml:space="preserve"> (</w:t>
      </w:r>
      <w:r w:rsidR="00AC0A44">
        <w:t>Fig. S</w:t>
      </w:r>
      <w:r w:rsidR="00736C52">
        <w:t>1</w:t>
      </w:r>
      <w:r w:rsidR="00225861">
        <w:t>)</w:t>
      </w:r>
      <w:r w:rsidR="00265E16">
        <w:fldChar w:fldCharType="begin"/>
      </w:r>
      <w:r w:rsidR="00B050E8">
        <w:instrText xml:space="preserve"> ADDIN ZOTERO_ITEM CSL_CITATION {"citationID":"RvaAKQDF","properties":{"formattedCitation":"\\super 36\\nosupersub{}","plainCitation":"36","noteIndex":0},"citationItems":[{"id":764,"uris":["http://zotero.org/users/10202395/items/DXZ976R9"],"itemData":{"id":764,"type":"dataset","title":"Standard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fldChar w:fldCharType="separate"/>
      </w:r>
      <w:r w:rsidR="00B050E8" w:rsidRPr="00B050E8">
        <w:rPr>
          <w:vertAlign w:val="superscript"/>
        </w:rPr>
        <w:t>36</w:t>
      </w:r>
      <w:r w:rsidR="00265E16">
        <w:fldChar w:fldCharType="end"/>
      </w:r>
      <w:r w:rsidR="00225861">
        <w:t xml:space="preserve"> </w:t>
      </w:r>
      <w:r w:rsidR="00A625BD">
        <w:t xml:space="preserve">and </w:t>
      </w:r>
      <w:r w:rsidR="003E788D">
        <w:t xml:space="preserve">by </w:t>
      </w:r>
      <w:r w:rsidR="00E63731">
        <w:t xml:space="preserve">climate region </w:t>
      </w:r>
      <w:r w:rsidR="00A625BD">
        <w:t xml:space="preserve">using </w:t>
      </w:r>
      <w:r w:rsidR="00E63731">
        <w:t>the</w:t>
      </w:r>
      <w:r>
        <w:t xml:space="preserve"> </w:t>
      </w:r>
      <w:proofErr w:type="spellStart"/>
      <w:r w:rsidR="0019782A" w:rsidRPr="001F69F2">
        <w:t>Köppen</w:t>
      </w:r>
      <w:proofErr w:type="spellEnd"/>
      <w:r w:rsidR="00E63731">
        <w:t>-Geiger</w:t>
      </w:r>
      <w:r w:rsidR="0019782A" w:rsidRPr="001F69F2">
        <w:t xml:space="preserve"> Climate Classification System</w:t>
      </w:r>
      <w:r w:rsidR="004C2D43">
        <w:t xml:space="preserve"> (</w:t>
      </w:r>
      <w:r w:rsidR="00AC0A44">
        <w:t>Fig. S</w:t>
      </w:r>
      <w:r w:rsidR="00736C52">
        <w:t>2</w:t>
      </w:r>
      <w:r w:rsidR="004C2D43">
        <w:t>)</w:t>
      </w:r>
      <w:r>
        <w:t>.</w:t>
      </w:r>
      <w:r w:rsidR="004C2D43">
        <w:fldChar w:fldCharType="begin"/>
      </w:r>
      <w:r w:rsidR="00B050E8">
        <w:instrText xml:space="preserve"> ADDIN ZOTERO_ITEM CSL_CITATION {"citationID":"STzXovLg","properties":{"formattedCitation":"\\super 37\\nosupersub{}","plainCitation":"37","noteIndex":0},"citationItems":[{"id":765,"uris":["http://zotero.org/users/10202395/items/D9BXIT3D"],"itemData":{"id":765,"type":"article-journal","abstract":"We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fldChar w:fldCharType="separate"/>
      </w:r>
      <w:r w:rsidR="00B050E8" w:rsidRPr="00B050E8">
        <w:rPr>
          <w:vertAlign w:val="superscript"/>
        </w:rPr>
        <w:t>37</w:t>
      </w:r>
      <w:r w:rsidR="004C2D43">
        <w:fldChar w:fldCharType="end"/>
      </w:r>
      <w:r>
        <w:t xml:space="preserve"> </w:t>
      </w:r>
      <w:r w:rsidR="00E95922">
        <w:t>The sub-regional definitions break continental regions into smaller groups and are used by the United Nations in publications.</w:t>
      </w:r>
      <w:r w:rsidR="00E95922">
        <w:fldChar w:fldCharType="begin"/>
      </w:r>
      <w:r w:rsidR="00B050E8">
        <w:instrText xml:space="preserve"> ADDIN ZOTERO_ITEM CSL_CITATION {"citationID":"JPlTTysR","properties":{"formattedCitation":"\\super 36\\nosupersub{}","plainCitation":"36","noteIndex":0},"citationItems":[{"id":764,"uris":["http://zotero.org/users/10202395/items/DXZ976R9"],"itemData":{"id":764,"type":"dataset","title":"Standard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E95922">
        <w:fldChar w:fldCharType="separate"/>
      </w:r>
      <w:r w:rsidR="00B050E8" w:rsidRPr="00B050E8">
        <w:rPr>
          <w:vertAlign w:val="superscript"/>
        </w:rPr>
        <w:t>36</w:t>
      </w:r>
      <w:r w:rsidR="00E95922">
        <w:fldChar w:fldCharType="end"/>
      </w:r>
      <w:r w:rsidR="00E95922">
        <w:t xml:space="preserve"> The </w:t>
      </w:r>
      <w:proofErr w:type="spellStart"/>
      <w:r w:rsidR="00E95922" w:rsidRPr="001F69F2">
        <w:t>Köppen</w:t>
      </w:r>
      <w:proofErr w:type="spellEnd"/>
      <w:r w:rsidR="00E95922">
        <w:t>-Geiger</w:t>
      </w:r>
      <w:r w:rsidR="00E95922" w:rsidRPr="001F69F2">
        <w:t xml:space="preserve"> Climate Classification System</w:t>
      </w:r>
      <w:r w:rsidR="00213180">
        <w:t xml:space="preserve"> divides the climate into five broad categories based on monthly precipitation and temperature and has been used to understand global vegetation patterns.</w:t>
      </w:r>
      <w:r w:rsidR="00213180">
        <w:fldChar w:fldCharType="begin"/>
      </w:r>
      <w:r w:rsidR="00B050E8">
        <w:instrText xml:space="preserve"> ADDIN ZOTERO_ITEM CSL_CITATION {"citationID":"TX8V9wGh","properties":{"formattedCitation":"\\super 37\\nosupersub{}","plainCitation":"37","noteIndex":0},"citationItems":[{"id":765,"uris":["http://zotero.org/users/10202395/items/D9BXIT3D"],"itemData":{"id":765,"type":"article-journal","abstract":"We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213180">
        <w:fldChar w:fldCharType="separate"/>
      </w:r>
      <w:r w:rsidR="00B050E8" w:rsidRPr="00B050E8">
        <w:rPr>
          <w:vertAlign w:val="superscript"/>
        </w:rPr>
        <w:t>37</w:t>
      </w:r>
      <w:r w:rsidR="00213180">
        <w:fldChar w:fldCharType="end"/>
      </w:r>
    </w:p>
    <w:p w14:paraId="50382E95" w14:textId="5747DD39" w:rsidR="000B6E75" w:rsidRPr="00E150CA" w:rsidRDefault="000B6E75" w:rsidP="00551D54"/>
    <w:p w14:paraId="287F2031" w14:textId="171B281F" w:rsidR="00551D54" w:rsidRDefault="00551D54" w:rsidP="00551D54">
      <w:pPr>
        <w:rPr>
          <w:b/>
          <w:bCs/>
        </w:rPr>
      </w:pPr>
      <w:r w:rsidRPr="00E150CA">
        <w:rPr>
          <w:b/>
          <w:bCs/>
        </w:rPr>
        <w:t>Results</w:t>
      </w:r>
    </w:p>
    <w:p w14:paraId="383955B0" w14:textId="07DEE5FC" w:rsidR="000C6A15" w:rsidRDefault="000C6A15" w:rsidP="00551D54">
      <w:pPr>
        <w:rPr>
          <w:b/>
          <w:bCs/>
        </w:rPr>
      </w:pPr>
    </w:p>
    <w:p w14:paraId="435EF839" w14:textId="75A5A3E6" w:rsidR="00083DB1" w:rsidRPr="00E150CA" w:rsidRDefault="000C6A15" w:rsidP="00551D54">
      <w:pPr>
        <w:rPr>
          <w:b/>
          <w:bCs/>
        </w:rPr>
      </w:pPr>
      <w:r w:rsidRPr="001D035D">
        <w:t xml:space="preserve">Globally, the annual average population-weighted greenest season NDVI has remained </w:t>
      </w:r>
      <w:r w:rsidR="001470F7" w:rsidRPr="001D035D">
        <w:t>relatively</w:t>
      </w:r>
      <w:r w:rsidRPr="001D035D">
        <w:t xml:space="preserve"> consistent over the past decade</w:t>
      </w:r>
      <w:r w:rsidR="006B4603">
        <w:t xml:space="preserve"> (Fig. 1)</w:t>
      </w:r>
      <w:r w:rsidRPr="001D035D">
        <w:t xml:space="preserve">. </w:t>
      </w:r>
      <w:r w:rsidR="006B4603">
        <w:t xml:space="preserve">The lowest global average in this period was </w:t>
      </w:r>
      <w:r w:rsidRPr="001D035D">
        <w:t xml:space="preserve">0.276 </w:t>
      </w:r>
      <w:r w:rsidR="006B4603">
        <w:t>(years 2018 and 2023) and the highest was</w:t>
      </w:r>
      <w:r w:rsidRPr="001D035D">
        <w:t xml:space="preserve"> 0.281</w:t>
      </w:r>
      <w:r w:rsidR="006B4603">
        <w:t>(years 2014 and 2015).</w:t>
      </w:r>
      <w:r w:rsidR="00E72C97">
        <w:t xml:space="preserve"> The </w:t>
      </w:r>
      <w:r w:rsidR="00410AAC">
        <w:t xml:space="preserve">average </w:t>
      </w:r>
      <w:r w:rsidR="0037357F">
        <w:t xml:space="preserve">range in annual </w:t>
      </w:r>
      <w:r w:rsidR="00E72C97">
        <w:t>NDVI</w:t>
      </w:r>
      <w:r w:rsidR="0037357F">
        <w:t xml:space="preserve"> over the past decade</w:t>
      </w:r>
      <w:r w:rsidR="00E72C97">
        <w:t xml:space="preserve"> across all cities was </w:t>
      </w:r>
      <w:r w:rsidR="0090348C">
        <w:t>0</w:t>
      </w:r>
      <w:r w:rsidR="00E72C97">
        <w:t>.05</w:t>
      </w:r>
      <w:r w:rsidR="00410AAC">
        <w:t>6</w:t>
      </w:r>
      <w:r w:rsidR="0037357F">
        <w:t>. S</w:t>
      </w:r>
      <w:r w:rsidR="00E72C97">
        <w:t>ome cities</w:t>
      </w:r>
      <w:r w:rsidR="0037357F">
        <w:t>’ NDVI</w:t>
      </w:r>
      <w:r w:rsidR="00E72C97">
        <w:t xml:space="preserve"> </w:t>
      </w:r>
      <w:r w:rsidR="0037357F">
        <w:t>ranged</w:t>
      </w:r>
      <w:r w:rsidR="00E72C97">
        <w:t xml:space="preserve"> less than </w:t>
      </w:r>
      <w:r w:rsidR="0090348C">
        <w:t>0</w:t>
      </w:r>
      <w:r w:rsidR="00E72C97">
        <w:t xml:space="preserve">.01 over the </w:t>
      </w:r>
      <w:r w:rsidR="0037357F">
        <w:t>last ten years</w:t>
      </w:r>
      <w:r w:rsidR="00E72C97">
        <w:t xml:space="preserve">, </w:t>
      </w:r>
      <w:r w:rsidR="0037357F">
        <w:t>while</w:t>
      </w:r>
      <w:r w:rsidR="00E72C97">
        <w:t xml:space="preserve"> others experienc</w:t>
      </w:r>
      <w:r w:rsidR="0037357F">
        <w:t>ed</w:t>
      </w:r>
      <w:r w:rsidR="00E72C97">
        <w:t xml:space="preserve"> swings of </w:t>
      </w:r>
      <w:r w:rsidR="00410AAC">
        <w:t>over 0.2</w:t>
      </w:r>
      <w:r w:rsidR="00E72C97">
        <w:t xml:space="preserve">. </w:t>
      </w:r>
      <w:r w:rsidR="005548B0">
        <w:t xml:space="preserve">Regionally, </w:t>
      </w:r>
      <w:r w:rsidR="00436152">
        <w:t xml:space="preserve">cities in </w:t>
      </w:r>
      <w:r w:rsidR="005548B0">
        <w:t>Sub-Saharan Africa</w:t>
      </w:r>
      <w:r w:rsidR="00F75F1A">
        <w:t xml:space="preserve">, Eastern Asia, </w:t>
      </w:r>
      <w:r w:rsidR="005548B0">
        <w:t xml:space="preserve">and Southern Asia </w:t>
      </w:r>
      <w:r w:rsidR="00626371">
        <w:t>had larger inter-annual variation, with a</w:t>
      </w:r>
      <w:r w:rsidR="00410AAC">
        <w:t xml:space="preserve">n average </w:t>
      </w:r>
      <w:r w:rsidR="00A00688">
        <w:t>decadal range in</w:t>
      </w:r>
      <w:r w:rsidR="00E72C97">
        <w:t xml:space="preserve"> </w:t>
      </w:r>
      <w:r w:rsidR="00626371">
        <w:t xml:space="preserve">NDVI of </w:t>
      </w:r>
      <w:r w:rsidR="00410AAC">
        <w:t>~</w:t>
      </w:r>
      <w:r w:rsidR="00626371">
        <w:t>0.07</w:t>
      </w:r>
      <w:r w:rsidR="005548B0">
        <w:t xml:space="preserve">, while </w:t>
      </w:r>
      <w:r w:rsidR="00436152">
        <w:t xml:space="preserve">cities in </w:t>
      </w:r>
      <w:r w:rsidR="005548B0">
        <w:t>Northern Africa</w:t>
      </w:r>
      <w:r w:rsidR="00F75F1A">
        <w:t xml:space="preserve"> and Central Asia </w:t>
      </w:r>
      <w:r w:rsidR="00626371">
        <w:t xml:space="preserve">generally </w:t>
      </w:r>
      <w:r w:rsidR="005548B0">
        <w:t>show a flatter trend</w:t>
      </w:r>
      <w:r w:rsidR="00337DBF">
        <w:t xml:space="preserve"> (</w:t>
      </w:r>
      <w:r w:rsidR="00A00688">
        <w:t>range in 10-year annual NDVI</w:t>
      </w:r>
      <w:r w:rsidR="00337DBF">
        <w:t xml:space="preserve">: </w:t>
      </w:r>
      <w:r w:rsidR="00410AAC">
        <w:t>~</w:t>
      </w:r>
      <w:r w:rsidR="00337DBF">
        <w:t>0.0</w:t>
      </w:r>
      <w:r w:rsidR="00410AAC">
        <w:t>3</w:t>
      </w:r>
      <w:r w:rsidR="00337DBF">
        <w:t>)</w:t>
      </w:r>
      <w:r w:rsidR="005548B0">
        <w:t xml:space="preserve">. </w:t>
      </w:r>
      <w:r w:rsidR="00626371">
        <w:t>NDVI has remained comparatively stable in arid cities, with a</w:t>
      </w:r>
      <w:r w:rsidR="002E5555">
        <w:t xml:space="preserve">n average </w:t>
      </w:r>
      <w:r w:rsidR="00626371">
        <w:t xml:space="preserve">city 10-year </w:t>
      </w:r>
      <w:r w:rsidR="00A00688">
        <w:t>range</w:t>
      </w:r>
      <w:r w:rsidR="00626371">
        <w:t xml:space="preserve"> of 0.03</w:t>
      </w:r>
      <w:r w:rsidR="002E5555">
        <w:t>7</w:t>
      </w:r>
      <w:r w:rsidR="00626371">
        <w:t xml:space="preserve">, about half that of cities in other climate zones. </w:t>
      </w:r>
      <w:r w:rsidR="00674F78">
        <w:t>All climate classifications and roughly half the geographic</w:t>
      </w:r>
      <w:r w:rsidR="00436152">
        <w:t xml:space="preserve"> regions </w:t>
      </w:r>
      <w:r w:rsidR="00674F78">
        <w:t>had</w:t>
      </w:r>
      <w:r w:rsidR="00436152">
        <w:t xml:space="preserve"> individual cities </w:t>
      </w:r>
      <w:r w:rsidR="00674F78">
        <w:t>with changes in NDVI of over 0.1 from 2014-2023</w:t>
      </w:r>
      <w:r w:rsidR="00436152">
        <w:t xml:space="preserve">. </w:t>
      </w:r>
      <w:r w:rsidR="00182372">
        <w:t xml:space="preserve">Considering the percent change in </w:t>
      </w:r>
      <w:r w:rsidR="00753D42">
        <w:t xml:space="preserve">annual average </w:t>
      </w:r>
      <w:r w:rsidR="00182372">
        <w:t>peak season NDVI</w:t>
      </w:r>
      <w:r w:rsidR="00753D42">
        <w:t xml:space="preserve"> </w:t>
      </w:r>
      <w:r w:rsidR="00182372">
        <w:t xml:space="preserve">(Fig. S3), </w:t>
      </w:r>
      <w:r w:rsidR="0075333B">
        <w:t xml:space="preserve">the greenest year </w:t>
      </w:r>
      <w:r w:rsidR="004F5C41">
        <w:t xml:space="preserve">of the past decade </w:t>
      </w:r>
      <w:r w:rsidR="0075333B">
        <w:t xml:space="preserve">was </w:t>
      </w:r>
      <w:r w:rsidR="004F1B5A">
        <w:rPr>
          <w:noProof/>
        </w:rPr>
        <w:drawing>
          <wp:anchor distT="0" distB="0" distL="114300" distR="114300" simplePos="0" relativeHeight="251676672" behindDoc="1" locked="0" layoutInCell="1" allowOverlap="1" wp14:anchorId="2E75DBF4" wp14:editId="5737C169">
            <wp:simplePos x="0" y="0"/>
            <wp:positionH relativeFrom="column">
              <wp:posOffset>-190500</wp:posOffset>
            </wp:positionH>
            <wp:positionV relativeFrom="paragraph">
              <wp:posOffset>1974215</wp:posOffset>
            </wp:positionV>
            <wp:extent cx="5943600" cy="3742055"/>
            <wp:effectExtent l="0" t="0" r="0" b="4445"/>
            <wp:wrapTight wrapText="bothSides">
              <wp:wrapPolygon edited="0">
                <wp:start x="0" y="0"/>
                <wp:lineTo x="0" y="21552"/>
                <wp:lineTo x="21554" y="21552"/>
                <wp:lineTo x="21554" y="0"/>
                <wp:lineTo x="0" y="0"/>
              </wp:wrapPolygon>
            </wp:wrapTight>
            <wp:docPr id="14386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9400" name="Picture 1438659400"/>
                    <pic:cNvPicPr/>
                  </pic:nvPicPr>
                  <pic:blipFill>
                    <a:blip r:embed="rId9"/>
                    <a:stretch>
                      <a:fillRect/>
                    </a:stretch>
                  </pic:blipFill>
                  <pic:spPr>
                    <a:xfrm>
                      <a:off x="0" y="0"/>
                      <a:ext cx="5943600" cy="3742055"/>
                    </a:xfrm>
                    <a:prstGeom prst="rect">
                      <a:avLst/>
                    </a:prstGeom>
                  </pic:spPr>
                </pic:pic>
              </a:graphicData>
            </a:graphic>
            <wp14:sizeRelH relativeFrom="page">
              <wp14:pctWidth>0</wp14:pctWidth>
            </wp14:sizeRelH>
            <wp14:sizeRelV relativeFrom="page">
              <wp14:pctHeight>0</wp14:pctHeight>
            </wp14:sizeRelV>
          </wp:anchor>
        </w:drawing>
      </w:r>
      <w:r w:rsidR="0075333B">
        <w:t xml:space="preserve">over 20% higher than the least green </w:t>
      </w:r>
      <w:r w:rsidR="00EC38D2">
        <w:t xml:space="preserve">year </w:t>
      </w:r>
      <w:r w:rsidR="0075333B">
        <w:t xml:space="preserve">in </w:t>
      </w:r>
      <w:r w:rsidR="004F5C41">
        <w:t>roughly</w:t>
      </w:r>
      <w:r w:rsidR="00753D42">
        <w:t xml:space="preserve"> half of all</w:t>
      </w:r>
      <w:r w:rsidR="00182372">
        <w:t xml:space="preserve"> cities. </w:t>
      </w:r>
    </w:p>
    <w:p w14:paraId="3CBD27E3" w14:textId="757430AC" w:rsidR="0047751C" w:rsidRDefault="00083DB1" w:rsidP="00551D54">
      <w:r w:rsidRPr="0092228D">
        <w:rPr>
          <w:b/>
          <w:bCs/>
          <w:i/>
          <w:iCs/>
        </w:rPr>
        <w:t>Fig</w:t>
      </w:r>
      <w:r>
        <w:rPr>
          <w:b/>
          <w:bCs/>
          <w:i/>
          <w:iCs/>
        </w:rPr>
        <w:t>ure</w:t>
      </w:r>
      <w:r w:rsidRPr="0092228D">
        <w:rPr>
          <w:b/>
          <w:bCs/>
          <w:i/>
          <w:iCs/>
        </w:rPr>
        <w:t xml:space="preserve"> 1.</w:t>
      </w:r>
      <w:r>
        <w:rPr>
          <w:i/>
          <w:iCs/>
        </w:rPr>
        <w:t xml:space="preserve"> Population-weighted greenest season average </w:t>
      </w:r>
      <w:r w:rsidR="00597DB0">
        <w:rPr>
          <w:i/>
          <w:iCs/>
        </w:rPr>
        <w:t xml:space="preserve">Normalized </w:t>
      </w:r>
      <w:r>
        <w:rPr>
          <w:i/>
          <w:iCs/>
        </w:rPr>
        <w:t>D</w:t>
      </w:r>
      <w:r w:rsidR="00597DB0">
        <w:rPr>
          <w:i/>
          <w:iCs/>
        </w:rPr>
        <w:t xml:space="preserve">ifference </w:t>
      </w:r>
      <w:r>
        <w:rPr>
          <w:i/>
          <w:iCs/>
        </w:rPr>
        <w:t>V</w:t>
      </w:r>
      <w:r w:rsidR="00597DB0">
        <w:rPr>
          <w:i/>
          <w:iCs/>
        </w:rPr>
        <w:t xml:space="preserve">egetation </w:t>
      </w:r>
      <w:r>
        <w:rPr>
          <w:i/>
          <w:iCs/>
        </w:rPr>
        <w:t>I</w:t>
      </w:r>
      <w:r w:rsidR="00597DB0">
        <w:rPr>
          <w:i/>
          <w:iCs/>
        </w:rPr>
        <w:t>ndex (NDVI)</w:t>
      </w:r>
      <w:r>
        <w:rPr>
          <w:i/>
          <w:iCs/>
        </w:rPr>
        <w:t xml:space="preserve"> from 2014-2023 by geographic region. Each thin line represents an individual city </w:t>
      </w:r>
      <w:r>
        <w:rPr>
          <w:i/>
          <w:iCs/>
        </w:rPr>
        <w:lastRenderedPageBreak/>
        <w:t xml:space="preserve">within the geographic region, while each thick line shows the average NDVI for all cities in that region, colored by </w:t>
      </w:r>
      <w:r w:rsidR="007923E0">
        <w:rPr>
          <w:i/>
          <w:iCs/>
        </w:rPr>
        <w:t>climate classification</w:t>
      </w:r>
      <w:r>
        <w:rPr>
          <w:i/>
          <w:iCs/>
        </w:rPr>
        <w:t xml:space="preserve">. </w:t>
      </w:r>
    </w:p>
    <w:p w14:paraId="66BC6136" w14:textId="2E48617C" w:rsidR="00083DB1" w:rsidRDefault="00083DB1" w:rsidP="00551D54"/>
    <w:p w14:paraId="2F87ED76" w14:textId="0AEA7697" w:rsidR="00560272" w:rsidRDefault="00F533A8" w:rsidP="00551D54">
      <w:r>
        <w:t>The average</w:t>
      </w:r>
      <w:r w:rsidR="00744A00">
        <w:t xml:space="preserve"> population-weighted peak</w:t>
      </w:r>
      <w:r w:rsidR="00505E9F">
        <w:t xml:space="preserve"> season</w:t>
      </w:r>
      <w:r>
        <w:t xml:space="preserve"> NDVI varies greatly across global c</w:t>
      </w:r>
      <w:r w:rsidR="00933741">
        <w:t>ities (Fig</w:t>
      </w:r>
      <w:r w:rsidR="00992BCB">
        <w:t>.</w:t>
      </w:r>
      <w:r w:rsidR="00933741">
        <w:t xml:space="preserve"> </w:t>
      </w:r>
      <w:r w:rsidR="006C67EB">
        <w:t>2</w:t>
      </w:r>
      <w:r w:rsidR="00933741">
        <w:t>). In the most recent 5-year period, the global average greenest season NDVI was 0.270, ranging from 0.07</w:t>
      </w:r>
      <w:r w:rsidR="00D2161E">
        <w:t>2</w:t>
      </w:r>
      <w:r w:rsidR="00933741">
        <w:t xml:space="preserve"> to 0.58</w:t>
      </w:r>
      <w:r w:rsidR="00D2161E">
        <w:t>0</w:t>
      </w:r>
      <w:r w:rsidR="00362015">
        <w:t xml:space="preserve"> across cities</w:t>
      </w:r>
      <w:r w:rsidR="00933741">
        <w:t xml:space="preserve">. </w:t>
      </w:r>
      <w:r w:rsidR="00B86455">
        <w:t>Peak season NDVI is correlated with geographic region (Fig. S</w:t>
      </w:r>
      <w:r w:rsidR="00736C52">
        <w:t>4</w:t>
      </w:r>
      <w:r w:rsidR="00B86455">
        <w:t xml:space="preserve">) and </w:t>
      </w:r>
      <w:proofErr w:type="spellStart"/>
      <w:r w:rsidR="00B86455">
        <w:t>Köppen</w:t>
      </w:r>
      <w:proofErr w:type="spellEnd"/>
      <w:r w:rsidR="00B86455">
        <w:t>-Geiger climate classification (Fig. S5). Peak-season 2019-2023 NDVI was highest on average in Melanesia (0.417), North America (0.384), and</w:t>
      </w:r>
      <w:r w:rsidR="00560272">
        <w:t xml:space="preserve"> most of</w:t>
      </w:r>
      <w:r w:rsidR="00B86455">
        <w:t xml:space="preserve"> Europe including Eastern (0.354), Northern (0.350), and Western (0.346) Europe.</w:t>
      </w:r>
      <w:r w:rsidR="00BA124C">
        <w:t xml:space="preserve"> </w:t>
      </w:r>
      <w:r w:rsidR="00A04320">
        <w:t xml:space="preserve">Western Asia and North Africa were the least green, </w:t>
      </w:r>
      <w:r w:rsidR="00736C52">
        <w:t xml:space="preserve">with NDVI </w:t>
      </w:r>
      <w:r w:rsidR="00A04320">
        <w:t xml:space="preserve">averages of 0.149 and 0.175 across their cities, respectively. </w:t>
      </w:r>
      <w:r w:rsidR="00560272">
        <w:t>In terms of climate classification</w:t>
      </w:r>
      <w:r w:rsidR="00A40822">
        <w:t>, t</w:t>
      </w:r>
      <w:r w:rsidR="00202B9E">
        <w:t>he average greenest</w:t>
      </w:r>
      <w:r w:rsidR="000011F2">
        <w:t xml:space="preserve"> </w:t>
      </w:r>
      <w:r w:rsidR="00202B9E">
        <w:t xml:space="preserve">season NDVI for 2019-2023 was 0.193 in arid, 0.281 in temperate, 0.319 in tropical, and 0.327 </w:t>
      </w:r>
      <w:r w:rsidR="004E6D40">
        <w:t>across</w:t>
      </w:r>
      <w:r w:rsidR="00202B9E">
        <w:t xml:space="preserve"> continental cities.</w:t>
      </w:r>
      <w:r w:rsidR="0087108D">
        <w:t xml:space="preserve"> </w:t>
      </w:r>
    </w:p>
    <w:p w14:paraId="28B46418" w14:textId="5FD430AE" w:rsidR="00560272" w:rsidRDefault="00560272" w:rsidP="00551D54"/>
    <w:p w14:paraId="05C2EE37" w14:textId="00954451" w:rsidR="00A43575" w:rsidRDefault="00A43575" w:rsidP="00551D54">
      <w:r>
        <w:t>Globally, the five-year greenest season average NDVI decreased slightly from 0.279 in 2014-2018 to 0.270 in 2019 to 2023</w:t>
      </w:r>
      <w:r w:rsidR="00D11EF4">
        <w:t>, with an average city-level percent change of -0.46%</w:t>
      </w:r>
      <w:r w:rsidR="006C67EB">
        <w:t xml:space="preserve">. </w:t>
      </w:r>
      <w:r w:rsidR="00560272">
        <w:t>However, th</w:t>
      </w:r>
      <w:r w:rsidR="006C67EB">
        <w:t>is</w:t>
      </w:r>
      <w:r w:rsidR="005F46DB">
        <w:t xml:space="preserve"> </w:t>
      </w:r>
      <w:r w:rsidR="00560272">
        <w:t>relatively small global change mask</w:t>
      </w:r>
      <w:r w:rsidR="006C67EB">
        <w:t>s</w:t>
      </w:r>
      <w:r w:rsidR="00560272">
        <w:t xml:space="preserve"> large differences across individual cities. </w:t>
      </w:r>
      <w:r w:rsidR="005F46DB">
        <w:t>T</w:t>
      </w:r>
      <w:r>
        <w:t xml:space="preserve">he percent change </w:t>
      </w:r>
      <w:r w:rsidR="005F46DB">
        <w:t xml:space="preserve">between these two periods ranged from </w:t>
      </w:r>
      <w:r>
        <w:t>-22.29% to 29.38%</w:t>
      </w:r>
      <w:r w:rsidR="005F46DB">
        <w:t xml:space="preserve"> across the 1,041 cities</w:t>
      </w:r>
      <w:r>
        <w:t>.</w:t>
      </w:r>
      <w:r w:rsidR="00E83875">
        <w:t xml:space="preserve"> </w:t>
      </w:r>
    </w:p>
    <w:p w14:paraId="50D6EB31" w14:textId="796A8BA6" w:rsidR="00ED662B" w:rsidRDefault="00ED662B" w:rsidP="00551D54"/>
    <w:p w14:paraId="04BD5B0C" w14:textId="140B53CC" w:rsidR="00ED662B" w:rsidRDefault="00BF7C36" w:rsidP="00551D54">
      <w:ins w:id="276" w:author="Martin, Greta Katherine" w:date="2025-04-09T22:04:00Z" w16du:dateUtc="2025-04-10T02:04:00Z">
        <w:r>
          <w:rPr>
            <w:noProof/>
          </w:rPr>
          <w:lastRenderedPageBreak/>
          <w:drawing>
            <wp:anchor distT="0" distB="0" distL="114300" distR="114300" simplePos="0" relativeHeight="251680768" behindDoc="1" locked="0" layoutInCell="1" allowOverlap="1" wp14:anchorId="119A7A3A" wp14:editId="1D0A4D72">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5138" y="21323"/>
                  <wp:lineTo x="20631" y="21138"/>
                  <wp:lineTo x="20585" y="14769"/>
                  <wp:lineTo x="21415" y="14031"/>
                  <wp:lineTo x="21508" y="92"/>
                  <wp:lineTo x="415" y="0"/>
                  <wp:lineTo x="138" y="0"/>
                </wp:wrapPolygon>
              </wp:wrapTight>
              <wp:docPr id="2006781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1520" name="Picture 2006781520"/>
                      <pic:cNvPicPr/>
                    </pic:nvPicPr>
                    <pic:blipFill>
                      <a:blip r:embed="rId10"/>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del w:id="277" w:author="Martin, Greta Katherine" w:date="2025-04-09T22:04:00Z" w16du:dateUtc="2025-04-10T02:04:00Z">
        <w:r w:rsidR="007B67DD" w:rsidDel="00BF7C36">
          <w:rPr>
            <w:noProof/>
          </w:rPr>
          <w:drawing>
            <wp:inline distT="0" distB="0" distL="0" distR="0" wp14:anchorId="28668F4D" wp14:editId="3518F70B">
              <wp:extent cx="5943600" cy="5943600"/>
              <wp:effectExtent l="0" t="0" r="0" b="0"/>
              <wp:docPr id="1775802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2168" name="Picture 1775802168"/>
                      <pic:cNvPicPr/>
                    </pic:nvPicPr>
                    <pic:blipFill>
                      <a:blip r:embed="rId11"/>
                      <a:stretch>
                        <a:fillRect/>
                      </a:stretch>
                    </pic:blipFill>
                    <pic:spPr>
                      <a:xfrm>
                        <a:off x="0" y="0"/>
                        <a:ext cx="5943600" cy="5943600"/>
                      </a:xfrm>
                      <a:prstGeom prst="rect">
                        <a:avLst/>
                      </a:prstGeom>
                    </pic:spPr>
                  </pic:pic>
                </a:graphicData>
              </a:graphic>
            </wp:inline>
          </w:drawing>
        </w:r>
      </w:del>
    </w:p>
    <w:p w14:paraId="4CC64F68" w14:textId="6F5346CB" w:rsidR="00ED662B" w:rsidRPr="00ED662B" w:rsidRDefault="00ED662B" w:rsidP="00ED662B">
      <w:pPr>
        <w:rPr>
          <w:b/>
          <w:bCs/>
          <w:i/>
          <w:iCs/>
        </w:rPr>
      </w:pPr>
      <w:r w:rsidRPr="00ED662B">
        <w:rPr>
          <w:b/>
          <w:bCs/>
          <w:i/>
          <w:iCs/>
        </w:rPr>
        <w:t xml:space="preserve">Figure </w:t>
      </w:r>
      <w:r w:rsidR="00015676">
        <w:rPr>
          <w:b/>
          <w:bCs/>
          <w:i/>
          <w:iCs/>
        </w:rPr>
        <w:t>2</w:t>
      </w:r>
      <w:r w:rsidRPr="00ED662B">
        <w:rPr>
          <w:b/>
          <w:bCs/>
          <w:i/>
          <w:iCs/>
        </w:rPr>
        <w:t xml:space="preserve">. </w:t>
      </w:r>
      <w:r w:rsidR="00D05A94">
        <w:rPr>
          <w:i/>
          <w:iCs/>
        </w:rPr>
        <w:t>Average p</w:t>
      </w:r>
      <w:r w:rsidRPr="00ED662B">
        <w:rPr>
          <w:i/>
          <w:iCs/>
        </w:rPr>
        <w:t xml:space="preserve">opulation-weighted </w:t>
      </w:r>
      <w:r w:rsidR="00DE5536">
        <w:rPr>
          <w:i/>
          <w:iCs/>
        </w:rPr>
        <w:t>greenest season</w:t>
      </w:r>
      <w:r w:rsidRPr="00ED662B">
        <w:rPr>
          <w:i/>
          <w:iCs/>
        </w:rPr>
        <w:t xml:space="preserve"> N</w:t>
      </w:r>
      <w:r w:rsidR="00670F3D">
        <w:rPr>
          <w:i/>
          <w:iCs/>
        </w:rPr>
        <w:t xml:space="preserve">ormalized </w:t>
      </w:r>
      <w:r w:rsidRPr="00ED662B">
        <w:rPr>
          <w:i/>
          <w:iCs/>
        </w:rPr>
        <w:t>D</w:t>
      </w:r>
      <w:r w:rsidR="00670F3D">
        <w:rPr>
          <w:i/>
          <w:iCs/>
        </w:rPr>
        <w:t xml:space="preserve">ifference </w:t>
      </w:r>
      <w:r w:rsidR="00670F3D" w:rsidRPr="00ED662B">
        <w:rPr>
          <w:i/>
          <w:iCs/>
        </w:rPr>
        <w:t>V</w:t>
      </w:r>
      <w:r w:rsidR="00670F3D">
        <w:rPr>
          <w:i/>
          <w:iCs/>
        </w:rPr>
        <w:t xml:space="preserve">egetation </w:t>
      </w:r>
      <w:r w:rsidRPr="00ED662B">
        <w:rPr>
          <w:i/>
          <w:iCs/>
        </w:rPr>
        <w:t>I</w:t>
      </w:r>
      <w:r w:rsidR="00670F3D">
        <w:rPr>
          <w:i/>
          <w:iCs/>
        </w:rPr>
        <w:t>ndex</w:t>
      </w:r>
      <w:r w:rsidR="00DE5536">
        <w:rPr>
          <w:i/>
          <w:iCs/>
        </w:rPr>
        <w:t xml:space="preserve"> </w:t>
      </w:r>
      <w:r w:rsidR="000D7E31">
        <w:rPr>
          <w:i/>
          <w:iCs/>
        </w:rPr>
        <w:t xml:space="preserve">(NDVI) </w:t>
      </w:r>
      <w:r w:rsidR="00DE5536">
        <w:rPr>
          <w:i/>
          <w:iCs/>
        </w:rPr>
        <w:t>for 2014-2018</w:t>
      </w:r>
      <w:r w:rsidR="00EE198F">
        <w:rPr>
          <w:i/>
          <w:iCs/>
        </w:rPr>
        <w:t xml:space="preserve"> (panel A)</w:t>
      </w:r>
      <w:r w:rsidR="00DE5536">
        <w:rPr>
          <w:i/>
          <w:iCs/>
        </w:rPr>
        <w:t xml:space="preserve"> and 2019-2023 </w:t>
      </w:r>
      <w:r w:rsidR="00EE198F">
        <w:rPr>
          <w:i/>
          <w:iCs/>
        </w:rPr>
        <w:t xml:space="preserve">(panel B) </w:t>
      </w:r>
      <w:r w:rsidR="00DE5536">
        <w:rPr>
          <w:i/>
          <w:iCs/>
        </w:rPr>
        <w:t>and the percent change between the two time periods</w:t>
      </w:r>
      <w:r w:rsidR="00EE198F">
        <w:rPr>
          <w:i/>
          <w:iCs/>
        </w:rPr>
        <w:t xml:space="preserve"> (panel C)</w:t>
      </w:r>
      <w:r w:rsidR="00575730">
        <w:rPr>
          <w:i/>
          <w:iCs/>
        </w:rPr>
        <w:t xml:space="preserve"> for 1,041 cities globally</w:t>
      </w:r>
      <w:r w:rsidR="00DE5536">
        <w:rPr>
          <w:i/>
          <w:iCs/>
        </w:rPr>
        <w:t>.</w:t>
      </w:r>
      <w:r w:rsidR="00EE198F">
        <w:rPr>
          <w:i/>
          <w:iCs/>
        </w:rPr>
        <w:t xml:space="preserve"> </w:t>
      </w:r>
    </w:p>
    <w:p w14:paraId="4D355332" w14:textId="68CFC6C4" w:rsidR="006C67EB" w:rsidRDefault="006C67EB" w:rsidP="003771C7"/>
    <w:p w14:paraId="1E45EFD8" w14:textId="24FCF47F" w:rsidR="006C67EB" w:rsidRDefault="006C67EB" w:rsidP="003771C7">
      <w:r>
        <w:t xml:space="preserve">Regional </w:t>
      </w:r>
      <w:r w:rsidR="000D7E31">
        <w:t xml:space="preserve">NDVI </w:t>
      </w:r>
      <w:r>
        <w:t>average</w:t>
      </w:r>
      <w:r w:rsidR="00A47D59">
        <w:t xml:space="preserve">s </w:t>
      </w:r>
      <w:r>
        <w:t>across the two 5-year periods were relatively stable</w:t>
      </w:r>
      <w:r w:rsidR="00402760">
        <w:t xml:space="preserve"> (Fig 3A)</w:t>
      </w:r>
      <w:r>
        <w:t xml:space="preserve">. </w:t>
      </w:r>
      <w:r w:rsidR="00C10E7C">
        <w:t xml:space="preserve">The median regional </w:t>
      </w:r>
      <w:r>
        <w:t>NDVI changed by more than 0.01 in only four geographic regions: Melanesia (-0.01</w:t>
      </w:r>
      <w:r w:rsidR="00C10E7C">
        <w:t>8</w:t>
      </w:r>
      <w:r>
        <w:t>), South-eastern Asia (-0.0</w:t>
      </w:r>
      <w:r w:rsidR="00C10E7C">
        <w:t>22</w:t>
      </w:r>
      <w:r>
        <w:t>), Sub-Saharan Africa (-0.01</w:t>
      </w:r>
      <w:r w:rsidR="00C10E7C">
        <w:t>0</w:t>
      </w:r>
      <w:r>
        <w:t xml:space="preserve">) and Eastern Asia (+0.014). </w:t>
      </w:r>
      <w:r w:rsidR="00C10E7C">
        <w:t xml:space="preserve">The </w:t>
      </w:r>
      <w:r w:rsidR="003A4C10">
        <w:t xml:space="preserve">regional </w:t>
      </w:r>
      <w:r w:rsidR="006A7E0D">
        <w:t>range</w:t>
      </w:r>
      <w:r w:rsidR="00C10E7C">
        <w:t xml:space="preserve"> </w:t>
      </w:r>
      <w:r w:rsidR="003A4C10">
        <w:t xml:space="preserve">of absolute changes in NDVI ranged from 0.028 in Southern Europe to 0.095 in </w:t>
      </w:r>
      <w:r w:rsidR="00812492">
        <w:t>E</w:t>
      </w:r>
      <w:r w:rsidR="003A4C10">
        <w:t xml:space="preserve">astern Asia. </w:t>
      </w:r>
      <w:r w:rsidR="00A70F65">
        <w:t>Every region had cities that became greener and others that became less green from 2014-2018 to 2019-2023.</w:t>
      </w:r>
    </w:p>
    <w:p w14:paraId="583E63A8" w14:textId="173C6A1B" w:rsidR="00A70F65" w:rsidRDefault="00A70F65" w:rsidP="003771C7"/>
    <w:p w14:paraId="68FB2AF5" w14:textId="5C22BFAD" w:rsidR="004902E4" w:rsidRDefault="0049350F" w:rsidP="003771C7">
      <w:ins w:id="278" w:author="Martin, Greta Katherine" w:date="2025-04-09T22:11:00Z" w16du:dateUtc="2025-04-10T02:11:00Z">
        <w:r>
          <w:rPr>
            <w:b/>
            <w:bCs/>
            <w:i/>
            <w:iCs/>
            <w:noProof/>
          </w:rPr>
          <w:lastRenderedPageBreak/>
          <w:drawing>
            <wp:anchor distT="0" distB="0" distL="114300" distR="114300" simplePos="0" relativeHeight="251681792" behindDoc="1" locked="0" layoutInCell="1" allowOverlap="1" wp14:anchorId="351FBE47" wp14:editId="76B60962">
              <wp:simplePos x="0" y="0"/>
              <wp:positionH relativeFrom="column">
                <wp:posOffset>0</wp:posOffset>
              </wp:positionH>
              <wp:positionV relativeFrom="paragraph">
                <wp:posOffset>1296035</wp:posOffset>
              </wp:positionV>
              <wp:extent cx="5943600" cy="5943600"/>
              <wp:effectExtent l="0" t="0" r="0" b="0"/>
              <wp:wrapTight wrapText="bothSides">
                <wp:wrapPolygon edited="0">
                  <wp:start x="138" y="0"/>
                  <wp:lineTo x="0" y="323"/>
                  <wp:lineTo x="0" y="462"/>
                  <wp:lineTo x="3831" y="738"/>
                  <wp:lineTo x="3646" y="1246"/>
                  <wp:lineTo x="3600" y="1985"/>
                  <wp:lineTo x="6554" y="2215"/>
                  <wp:lineTo x="4523" y="2215"/>
                  <wp:lineTo x="3415" y="2492"/>
                  <wp:lineTo x="3277" y="4154"/>
                  <wp:lineTo x="4523" y="4431"/>
                  <wp:lineTo x="6554" y="4431"/>
                  <wp:lineTo x="4062" y="4615"/>
                  <wp:lineTo x="4062" y="4985"/>
                  <wp:lineTo x="6554" y="5169"/>
                  <wp:lineTo x="3831" y="5215"/>
                  <wp:lineTo x="3738" y="5354"/>
                  <wp:lineTo x="3923" y="5908"/>
                  <wp:lineTo x="3415" y="6231"/>
                  <wp:lineTo x="2954" y="6600"/>
                  <wp:lineTo x="1154" y="6969"/>
                  <wp:lineTo x="692" y="7108"/>
                  <wp:lineTo x="692" y="7754"/>
                  <wp:lineTo x="4615" y="8262"/>
                  <wp:lineTo x="4615" y="8631"/>
                  <wp:lineTo x="6554" y="8862"/>
                  <wp:lineTo x="1754" y="8862"/>
                  <wp:lineTo x="1754" y="9415"/>
                  <wp:lineTo x="10800" y="9600"/>
                  <wp:lineTo x="6969" y="9600"/>
                  <wp:lineTo x="6877" y="9831"/>
                  <wp:lineTo x="8538" y="10338"/>
                  <wp:lineTo x="0" y="10754"/>
                  <wp:lineTo x="0" y="11262"/>
                  <wp:lineTo x="6554" y="11815"/>
                  <wp:lineTo x="3831" y="11815"/>
                  <wp:lineTo x="3554" y="11862"/>
                  <wp:lineTo x="3554" y="12646"/>
                  <wp:lineTo x="4154" y="13292"/>
                  <wp:lineTo x="3415" y="13708"/>
                  <wp:lineTo x="3462" y="14031"/>
                  <wp:lineTo x="5908" y="14031"/>
                  <wp:lineTo x="3323" y="14215"/>
                  <wp:lineTo x="3323" y="14585"/>
                  <wp:lineTo x="6554" y="14769"/>
                  <wp:lineTo x="4292" y="14815"/>
                  <wp:lineTo x="4015" y="14908"/>
                  <wp:lineTo x="4015" y="15508"/>
                  <wp:lineTo x="3738" y="16200"/>
                  <wp:lineTo x="3969" y="16985"/>
                  <wp:lineTo x="2954" y="17308"/>
                  <wp:lineTo x="3000" y="17677"/>
                  <wp:lineTo x="738" y="17862"/>
                  <wp:lineTo x="738" y="18277"/>
                  <wp:lineTo x="6554" y="18462"/>
                  <wp:lineTo x="2908" y="18462"/>
                  <wp:lineTo x="2862" y="18831"/>
                  <wp:lineTo x="4569" y="19200"/>
                  <wp:lineTo x="1708" y="19708"/>
                  <wp:lineTo x="1708" y="20031"/>
                  <wp:lineTo x="6969"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246839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39066" name="Picture 246839066"/>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r w:rsidR="00812492">
        <w:t>There was a similarly</w:t>
      </w:r>
      <w:r w:rsidR="009E57CF">
        <w:t xml:space="preserve"> large </w:t>
      </w:r>
      <w:r w:rsidR="006F29B1">
        <w:t>spread</w:t>
      </w:r>
      <w:r w:rsidR="009E57CF">
        <w:t xml:space="preserve"> </w:t>
      </w:r>
      <w:r w:rsidR="00180E9E">
        <w:t>within each</w:t>
      </w:r>
      <w:r w:rsidR="009E57CF">
        <w:t xml:space="preserve"> region and notable </w:t>
      </w:r>
      <w:r w:rsidR="00180E9E">
        <w:t xml:space="preserve">differences across regions </w:t>
      </w:r>
      <w:r w:rsidR="00E16E03">
        <w:t xml:space="preserve">in </w:t>
      </w:r>
      <w:r w:rsidR="00EA38BA">
        <w:t xml:space="preserve">the </w:t>
      </w:r>
      <w:r w:rsidR="00E16E03">
        <w:t xml:space="preserve">percent change </w:t>
      </w:r>
      <w:r w:rsidR="00EA38BA">
        <w:t>in NDVI between 2014-</w:t>
      </w:r>
      <w:r w:rsidR="007116D9">
        <w:t>20</w:t>
      </w:r>
      <w:r w:rsidR="00EA38BA">
        <w:t>18 and 2019-</w:t>
      </w:r>
      <w:r w:rsidR="007116D9">
        <w:t>20</w:t>
      </w:r>
      <w:r w:rsidR="00EA38BA">
        <w:t>23</w:t>
      </w:r>
      <w:r w:rsidR="008875C4">
        <w:t xml:space="preserve"> </w:t>
      </w:r>
      <w:r w:rsidR="0087108D">
        <w:t xml:space="preserve">(Fig. </w:t>
      </w:r>
      <w:r w:rsidR="006F2027">
        <w:t>3B</w:t>
      </w:r>
      <w:r w:rsidR="0087108D">
        <w:t>)</w:t>
      </w:r>
      <w:r w:rsidR="00E16E03">
        <w:t xml:space="preserve">. </w:t>
      </w:r>
      <w:r w:rsidR="004339B3">
        <w:t xml:space="preserve">The median percent change was greater than 5% in South-eastern Asia (-6.3%) and Eastern Asia (+6.2%). </w:t>
      </w:r>
      <w:r w:rsidR="00E16E03">
        <w:t>Sub-Saharan Africa ha</w:t>
      </w:r>
      <w:r w:rsidR="00CB3595">
        <w:t>d</w:t>
      </w:r>
      <w:r w:rsidR="00E16E03">
        <w:t xml:space="preserve"> 6 of the 10 cities with the largest </w:t>
      </w:r>
      <w:r w:rsidR="00533BBB">
        <w:t xml:space="preserve">percent </w:t>
      </w:r>
      <w:r w:rsidR="00E16E03">
        <w:t>decreases</w:t>
      </w:r>
      <w:r w:rsidR="00B86E60">
        <w:t xml:space="preserve"> in NDVI</w:t>
      </w:r>
      <w:r w:rsidR="00E16E03">
        <w:t xml:space="preserve"> from 2014-</w:t>
      </w:r>
      <w:r w:rsidR="002F28B1">
        <w:t>20</w:t>
      </w:r>
      <w:r w:rsidR="00E16E03">
        <w:t>18 to 2019-</w:t>
      </w:r>
      <w:r w:rsidR="007116D9">
        <w:t>20</w:t>
      </w:r>
      <w:r w:rsidR="00E16E03">
        <w:t>23. By contrast, 39 of the top 50 cities with the greatest percent increase in NDVI between these two time period</w:t>
      </w:r>
      <w:r w:rsidR="00EB7037">
        <w:t>s</w:t>
      </w:r>
      <w:r w:rsidR="00E16E03">
        <w:t xml:space="preserve"> </w:t>
      </w:r>
      <w:r w:rsidR="00CB3595">
        <w:t xml:space="preserve">were </w:t>
      </w:r>
      <w:r w:rsidR="00E16E03">
        <w:t>in Eastern Asia</w:t>
      </w:r>
      <w:r w:rsidR="0087108D">
        <w:t>.</w:t>
      </w:r>
      <w:r w:rsidR="00812492">
        <w:t xml:space="preserve"> </w:t>
      </w:r>
      <w:r w:rsidR="00220EF2">
        <w:t xml:space="preserve">The relative magnitude of percent changes in NDVI generally mirrored changes in absolute terms. </w:t>
      </w:r>
    </w:p>
    <w:p w14:paraId="083DCD71" w14:textId="4DF21BD6" w:rsidR="00CB3595" w:rsidRDefault="007B67DD" w:rsidP="003771C7">
      <w:del w:id="279" w:author="Martin, Greta Katherine" w:date="2025-04-09T22:11:00Z" w16du:dateUtc="2025-04-10T02:11:00Z">
        <w:r w:rsidDel="00BF7C36">
          <w:rPr>
            <w:b/>
            <w:bCs/>
            <w:i/>
            <w:iCs/>
            <w:noProof/>
          </w:rPr>
          <w:drawing>
            <wp:anchor distT="0" distB="0" distL="114300" distR="114300" simplePos="0" relativeHeight="251677696" behindDoc="1" locked="0" layoutInCell="1" allowOverlap="1" wp14:anchorId="3A848430" wp14:editId="7A2D7405">
              <wp:simplePos x="0" y="0"/>
              <wp:positionH relativeFrom="column">
                <wp:posOffset>-55245</wp:posOffset>
              </wp:positionH>
              <wp:positionV relativeFrom="paragraph">
                <wp:posOffset>169488</wp:posOffset>
              </wp:positionV>
              <wp:extent cx="5943600" cy="5943600"/>
              <wp:effectExtent l="0" t="0" r="0" b="0"/>
              <wp:wrapTight wrapText="bothSides">
                <wp:wrapPolygon edited="0">
                  <wp:start x="138" y="0"/>
                  <wp:lineTo x="0" y="323"/>
                  <wp:lineTo x="0" y="554"/>
                  <wp:lineTo x="2031" y="738"/>
                  <wp:lineTo x="2031" y="1015"/>
                  <wp:lineTo x="4846" y="1477"/>
                  <wp:lineTo x="4200" y="1615"/>
                  <wp:lineTo x="4200" y="1985"/>
                  <wp:lineTo x="6554" y="2215"/>
                  <wp:lineTo x="3877" y="2215"/>
                  <wp:lineTo x="692" y="2631"/>
                  <wp:lineTo x="692" y="3185"/>
                  <wp:lineTo x="3462" y="3692"/>
                  <wp:lineTo x="4569" y="3692"/>
                  <wp:lineTo x="3738" y="4062"/>
                  <wp:lineTo x="3785" y="4431"/>
                  <wp:lineTo x="6554" y="4431"/>
                  <wp:lineTo x="3323" y="4615"/>
                  <wp:lineTo x="3323" y="4985"/>
                  <wp:lineTo x="6554" y="5169"/>
                  <wp:lineTo x="3646" y="5215"/>
                  <wp:lineTo x="2954" y="5354"/>
                  <wp:lineTo x="2954" y="6138"/>
                  <wp:lineTo x="3646" y="6646"/>
                  <wp:lineTo x="3923" y="6646"/>
                  <wp:lineTo x="2862" y="7800"/>
                  <wp:lineTo x="3000" y="8077"/>
                  <wp:lineTo x="4062" y="8262"/>
                  <wp:lineTo x="4062" y="8631"/>
                  <wp:lineTo x="6554" y="8862"/>
                  <wp:lineTo x="3600" y="8862"/>
                  <wp:lineTo x="3646" y="9462"/>
                  <wp:lineTo x="6969" y="9600"/>
                  <wp:lineTo x="6877" y="9831"/>
                  <wp:lineTo x="8538" y="10338"/>
                  <wp:lineTo x="0" y="10754"/>
                  <wp:lineTo x="0" y="11446"/>
                  <wp:lineTo x="6554" y="11815"/>
                  <wp:lineTo x="4523" y="11815"/>
                  <wp:lineTo x="4154" y="11908"/>
                  <wp:lineTo x="4154" y="12554"/>
                  <wp:lineTo x="3738" y="13015"/>
                  <wp:lineTo x="738" y="13615"/>
                  <wp:lineTo x="738" y="14031"/>
                  <wp:lineTo x="6554" y="14031"/>
                  <wp:lineTo x="4615" y="14215"/>
                  <wp:lineTo x="4615" y="14585"/>
                  <wp:lineTo x="6554" y="14769"/>
                  <wp:lineTo x="3923" y="14815"/>
                  <wp:lineTo x="3277" y="14954"/>
                  <wp:lineTo x="3277" y="15508"/>
                  <wp:lineTo x="3462" y="16246"/>
                  <wp:lineTo x="3000" y="16708"/>
                  <wp:lineTo x="3046" y="17446"/>
                  <wp:lineTo x="4431" y="17723"/>
                  <wp:lineTo x="3462" y="17862"/>
                  <wp:lineTo x="3462" y="18277"/>
                  <wp:lineTo x="6554" y="18462"/>
                  <wp:lineTo x="2908" y="18462"/>
                  <wp:lineTo x="2862" y="18831"/>
                  <wp:lineTo x="4062" y="19200"/>
                  <wp:lineTo x="3646" y="19662"/>
                  <wp:lineTo x="3554" y="19800"/>
                  <wp:lineTo x="3600" y="20031"/>
                  <wp:lineTo x="7154" y="20677"/>
                  <wp:lineTo x="7523" y="20677"/>
                  <wp:lineTo x="7523" y="21046"/>
                  <wp:lineTo x="9415" y="21369"/>
                  <wp:lineTo x="11492" y="21462"/>
                  <wp:lineTo x="11723" y="21462"/>
                  <wp:lineTo x="18138" y="21369"/>
                  <wp:lineTo x="21462" y="21138"/>
                  <wp:lineTo x="21462" y="11031"/>
                  <wp:lineTo x="20031" y="9738"/>
                  <wp:lineTo x="21508" y="9462"/>
                  <wp:lineTo x="21508" y="185"/>
                  <wp:lineTo x="415" y="0"/>
                  <wp:lineTo x="138" y="0"/>
                </wp:wrapPolygon>
              </wp:wrapTight>
              <wp:docPr id="779000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0217" name="Picture 779000217"/>
                      <pic:cNvPicPr/>
                    </pic:nvPicPr>
                    <pic:blipFill>
                      <a:blip r:embed="rId13"/>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del>
    </w:p>
    <w:p w14:paraId="331211FB" w14:textId="2FF8B752" w:rsidR="007C73A9" w:rsidRDefault="007C73A9" w:rsidP="00551D54"/>
    <w:p w14:paraId="1904F4FD" w14:textId="01F13F15" w:rsidR="005B2BD0" w:rsidRDefault="005B2BD0" w:rsidP="00551D54">
      <w:pPr>
        <w:rPr>
          <w:i/>
          <w:iCs/>
        </w:rPr>
      </w:pPr>
    </w:p>
    <w:p w14:paraId="199095B6" w14:textId="45014584" w:rsidR="0049174D" w:rsidRDefault="0049174D" w:rsidP="00551D54"/>
    <w:p w14:paraId="5E7D9206" w14:textId="1F461E02" w:rsidR="004902E4" w:rsidRDefault="004902E4" w:rsidP="00551D54">
      <w:pPr>
        <w:rPr>
          <w:b/>
          <w:bCs/>
          <w:i/>
          <w:iCs/>
        </w:rPr>
      </w:pPr>
    </w:p>
    <w:p w14:paraId="72F33471" w14:textId="3334218A" w:rsidR="004902E4" w:rsidRDefault="004902E4" w:rsidP="00551D54">
      <w:pPr>
        <w:rPr>
          <w:b/>
          <w:bCs/>
          <w:i/>
          <w:iCs/>
        </w:rPr>
      </w:pPr>
    </w:p>
    <w:p w14:paraId="7CEE42A4" w14:textId="093EA894" w:rsidR="004902E4" w:rsidRDefault="004902E4" w:rsidP="00551D54">
      <w:pPr>
        <w:rPr>
          <w:b/>
          <w:bCs/>
          <w:i/>
          <w:iCs/>
        </w:rPr>
      </w:pPr>
    </w:p>
    <w:p w14:paraId="467D8E44" w14:textId="43D5F801" w:rsidR="004902E4" w:rsidRDefault="004902E4" w:rsidP="00551D54">
      <w:pPr>
        <w:rPr>
          <w:b/>
          <w:bCs/>
          <w:i/>
          <w:iCs/>
        </w:rPr>
      </w:pPr>
    </w:p>
    <w:p w14:paraId="76C55FA4" w14:textId="029807B9" w:rsidR="004902E4" w:rsidRDefault="004902E4" w:rsidP="00551D54">
      <w:pPr>
        <w:rPr>
          <w:b/>
          <w:bCs/>
          <w:i/>
          <w:iCs/>
        </w:rPr>
      </w:pPr>
    </w:p>
    <w:p w14:paraId="61009364" w14:textId="1D6CF104" w:rsidR="004902E4" w:rsidRDefault="004902E4" w:rsidP="00551D54">
      <w:pPr>
        <w:rPr>
          <w:b/>
          <w:bCs/>
          <w:i/>
          <w:iCs/>
        </w:rPr>
      </w:pPr>
    </w:p>
    <w:p w14:paraId="587EADB0" w14:textId="7766F1C1" w:rsidR="004902E4" w:rsidRDefault="004902E4" w:rsidP="00551D54">
      <w:pPr>
        <w:rPr>
          <w:b/>
          <w:bCs/>
          <w:i/>
          <w:iCs/>
        </w:rPr>
      </w:pPr>
    </w:p>
    <w:p w14:paraId="3F570FEC" w14:textId="43557F03" w:rsidR="004902E4" w:rsidRDefault="004902E4" w:rsidP="00551D54">
      <w:pPr>
        <w:rPr>
          <w:b/>
          <w:bCs/>
          <w:i/>
          <w:iCs/>
        </w:rPr>
      </w:pPr>
    </w:p>
    <w:p w14:paraId="44EAF2DA" w14:textId="41F66058" w:rsidR="004902E4" w:rsidRDefault="004902E4" w:rsidP="00551D54">
      <w:pPr>
        <w:rPr>
          <w:b/>
          <w:bCs/>
          <w:i/>
          <w:iCs/>
        </w:rPr>
      </w:pPr>
    </w:p>
    <w:p w14:paraId="58FC3A85" w14:textId="23DAEA09" w:rsidR="004902E4" w:rsidRDefault="004902E4" w:rsidP="00551D54">
      <w:pPr>
        <w:rPr>
          <w:b/>
          <w:bCs/>
          <w:i/>
          <w:iCs/>
        </w:rPr>
      </w:pPr>
    </w:p>
    <w:p w14:paraId="32B731F7" w14:textId="20511B7C" w:rsidR="004902E4" w:rsidRDefault="004902E4" w:rsidP="00551D54">
      <w:pPr>
        <w:rPr>
          <w:b/>
          <w:bCs/>
          <w:i/>
          <w:iCs/>
        </w:rPr>
      </w:pPr>
    </w:p>
    <w:p w14:paraId="029A9A04" w14:textId="62983112" w:rsidR="004902E4" w:rsidRDefault="004902E4" w:rsidP="00551D54">
      <w:pPr>
        <w:rPr>
          <w:b/>
          <w:bCs/>
          <w:i/>
          <w:iCs/>
        </w:rPr>
      </w:pPr>
    </w:p>
    <w:p w14:paraId="7FA3C823" w14:textId="039F7541" w:rsidR="004902E4" w:rsidRDefault="004902E4" w:rsidP="00551D54">
      <w:pPr>
        <w:rPr>
          <w:b/>
          <w:bCs/>
          <w:i/>
          <w:iCs/>
        </w:rPr>
      </w:pPr>
    </w:p>
    <w:p w14:paraId="34563256" w14:textId="1761FFCE" w:rsidR="004902E4" w:rsidRDefault="004902E4" w:rsidP="00551D54">
      <w:pPr>
        <w:rPr>
          <w:b/>
          <w:bCs/>
          <w:i/>
          <w:iCs/>
        </w:rPr>
      </w:pPr>
    </w:p>
    <w:p w14:paraId="4CAA7256" w14:textId="259F365D" w:rsidR="004902E4" w:rsidRDefault="004902E4" w:rsidP="00551D54">
      <w:pPr>
        <w:rPr>
          <w:b/>
          <w:bCs/>
          <w:i/>
          <w:iCs/>
        </w:rPr>
      </w:pPr>
    </w:p>
    <w:p w14:paraId="5C928683" w14:textId="67F54DEC" w:rsidR="004902E4" w:rsidRDefault="004902E4" w:rsidP="00551D54">
      <w:pPr>
        <w:rPr>
          <w:b/>
          <w:bCs/>
          <w:i/>
          <w:iCs/>
        </w:rPr>
      </w:pPr>
    </w:p>
    <w:p w14:paraId="224FA2A8" w14:textId="48BB4328" w:rsidR="004902E4" w:rsidRDefault="004902E4" w:rsidP="00551D54">
      <w:pPr>
        <w:rPr>
          <w:b/>
          <w:bCs/>
          <w:i/>
          <w:iCs/>
        </w:rPr>
      </w:pPr>
    </w:p>
    <w:p w14:paraId="310C15D9" w14:textId="530C2900" w:rsidR="004902E4" w:rsidRDefault="004902E4" w:rsidP="00551D54">
      <w:pPr>
        <w:rPr>
          <w:b/>
          <w:bCs/>
          <w:i/>
          <w:iCs/>
        </w:rPr>
      </w:pPr>
    </w:p>
    <w:p w14:paraId="3A29B291" w14:textId="148DCC2E" w:rsidR="004902E4" w:rsidRDefault="004902E4" w:rsidP="00551D54">
      <w:pPr>
        <w:rPr>
          <w:b/>
          <w:bCs/>
          <w:i/>
          <w:iCs/>
        </w:rPr>
      </w:pPr>
    </w:p>
    <w:p w14:paraId="575F5BB0" w14:textId="1EDEB8C2" w:rsidR="004902E4" w:rsidRDefault="004902E4" w:rsidP="00551D54">
      <w:pPr>
        <w:rPr>
          <w:b/>
          <w:bCs/>
          <w:i/>
          <w:iCs/>
        </w:rPr>
      </w:pPr>
    </w:p>
    <w:p w14:paraId="6B5716CF" w14:textId="6162BF38" w:rsidR="00702E03" w:rsidRDefault="00702E03" w:rsidP="00551D54">
      <w:pPr>
        <w:rPr>
          <w:b/>
          <w:bCs/>
          <w:i/>
          <w:iCs/>
        </w:rPr>
      </w:pPr>
    </w:p>
    <w:p w14:paraId="11ACC793" w14:textId="244EB1E5" w:rsidR="00702E03" w:rsidRDefault="00702E03" w:rsidP="00551D54">
      <w:pPr>
        <w:rPr>
          <w:b/>
          <w:bCs/>
          <w:i/>
          <w:iCs/>
        </w:rPr>
      </w:pPr>
    </w:p>
    <w:p w14:paraId="4CB0FDBB" w14:textId="77777777" w:rsidR="0049350F" w:rsidRDefault="0049350F" w:rsidP="00551D54">
      <w:pPr>
        <w:rPr>
          <w:ins w:id="280" w:author="Martin, Greta Katherine" w:date="2025-04-09T22:11:00Z" w16du:dateUtc="2025-04-10T02:11:00Z"/>
          <w:b/>
          <w:bCs/>
          <w:i/>
          <w:iCs/>
        </w:rPr>
      </w:pPr>
    </w:p>
    <w:p w14:paraId="58261D5C" w14:textId="29C4C1C9" w:rsidR="0049174D" w:rsidRDefault="0049174D" w:rsidP="00551D54">
      <w:pPr>
        <w:rPr>
          <w:i/>
          <w:iCs/>
        </w:rPr>
      </w:pPr>
      <w:r w:rsidRPr="0049174D">
        <w:rPr>
          <w:b/>
          <w:bCs/>
          <w:i/>
          <w:iCs/>
        </w:rPr>
        <w:t xml:space="preserve">Figure </w:t>
      </w:r>
      <w:r w:rsidR="00015676">
        <w:rPr>
          <w:b/>
          <w:bCs/>
          <w:i/>
          <w:iCs/>
        </w:rPr>
        <w:t>3</w:t>
      </w:r>
      <w:r w:rsidRPr="0049174D">
        <w:rPr>
          <w:b/>
          <w:bCs/>
          <w:i/>
          <w:iCs/>
        </w:rPr>
        <w:t>.</w:t>
      </w:r>
      <w:r w:rsidRPr="0049174D">
        <w:rPr>
          <w:i/>
          <w:iCs/>
        </w:rPr>
        <w:t xml:space="preserve"> </w:t>
      </w:r>
      <w:r w:rsidR="00597DB0">
        <w:rPr>
          <w:i/>
          <w:iCs/>
        </w:rPr>
        <w:t>C</w:t>
      </w:r>
      <w:r w:rsidR="00A014FF">
        <w:rPr>
          <w:i/>
          <w:iCs/>
        </w:rPr>
        <w:t xml:space="preserve">hange in </w:t>
      </w:r>
      <w:r w:rsidR="003074C8">
        <w:rPr>
          <w:i/>
          <w:iCs/>
        </w:rPr>
        <w:t xml:space="preserve">average </w:t>
      </w:r>
      <w:r w:rsidR="00A014FF">
        <w:rPr>
          <w:i/>
          <w:iCs/>
        </w:rPr>
        <w:t xml:space="preserve">population-weighted greenest season Normalized Difference Vegetation Index </w:t>
      </w:r>
      <w:r w:rsidR="000D7E31">
        <w:rPr>
          <w:i/>
          <w:iCs/>
        </w:rPr>
        <w:t xml:space="preserve">(NDVI) </w:t>
      </w:r>
      <w:r w:rsidR="00A014FF">
        <w:rPr>
          <w:i/>
          <w:iCs/>
        </w:rPr>
        <w:t xml:space="preserve">from 2014-2018 to 2019-2023 </w:t>
      </w:r>
      <w:r w:rsidR="00597DB0">
        <w:rPr>
          <w:i/>
          <w:iCs/>
        </w:rPr>
        <w:t xml:space="preserve">in absolute </w:t>
      </w:r>
      <w:r w:rsidR="00A014FF">
        <w:rPr>
          <w:i/>
          <w:iCs/>
        </w:rPr>
        <w:t xml:space="preserve">(panel A) </w:t>
      </w:r>
      <w:r w:rsidR="00597DB0">
        <w:rPr>
          <w:i/>
          <w:iCs/>
        </w:rPr>
        <w:t>and relative</w:t>
      </w:r>
      <w:r w:rsidR="00A014FF">
        <w:rPr>
          <w:i/>
          <w:iCs/>
        </w:rPr>
        <w:t xml:space="preserve"> (panel B)</w:t>
      </w:r>
      <w:r w:rsidR="001A3B3D">
        <w:rPr>
          <w:i/>
          <w:iCs/>
        </w:rPr>
        <w:t xml:space="preserve"> </w:t>
      </w:r>
      <w:r w:rsidR="00597DB0">
        <w:rPr>
          <w:i/>
          <w:iCs/>
        </w:rPr>
        <w:t xml:space="preserve">terms, </w:t>
      </w:r>
      <w:r w:rsidR="00A014FF">
        <w:rPr>
          <w:i/>
          <w:iCs/>
        </w:rPr>
        <w:t>by geographic region</w:t>
      </w:r>
      <w:r w:rsidR="00E6576A">
        <w:rPr>
          <w:i/>
          <w:iCs/>
        </w:rPr>
        <w:t>, for 1,041 cities globally</w:t>
      </w:r>
      <w:r w:rsidR="003A6EB2">
        <w:rPr>
          <w:i/>
          <w:iCs/>
        </w:rPr>
        <w:t xml:space="preserve">. </w:t>
      </w:r>
      <w:ins w:id="281" w:author="Martin, Greta Katherine" w:date="2025-03-27T12:46:00Z" w16du:dateUtc="2025-03-27T16:46:00Z">
        <w:r w:rsidR="00620701">
          <w:rPr>
            <w:i/>
            <w:iCs/>
          </w:rPr>
          <w:t>Each dot represents a city, colored by g</w:t>
        </w:r>
      </w:ins>
      <w:ins w:id="282" w:author="Martin, Greta Katherine" w:date="2025-03-27T12:47:00Z" w16du:dateUtc="2025-03-27T16:47:00Z">
        <w:r w:rsidR="00620701">
          <w:rPr>
            <w:i/>
            <w:iCs/>
          </w:rPr>
          <w:t>eographic region.</w:t>
        </w:r>
      </w:ins>
      <w:ins w:id="283" w:author="Martin, Greta Katherine" w:date="2025-04-09T22:12:00Z" w16du:dateUtc="2025-04-10T02:12:00Z">
        <w:r w:rsidR="0049350F">
          <w:rPr>
            <w:i/>
            <w:iCs/>
          </w:rPr>
          <w:t xml:space="preserve"> Regions are arranged by the average latitude of their included cities.</w:t>
        </w:r>
      </w:ins>
    </w:p>
    <w:p w14:paraId="55E71BF5" w14:textId="6B71DC41" w:rsidR="00346FF4" w:rsidRDefault="00346FF4" w:rsidP="006A4AC4"/>
    <w:p w14:paraId="7414928F" w14:textId="43566076" w:rsidR="006A4AC4" w:rsidRDefault="006A4AC4" w:rsidP="00551D54">
      <w:r>
        <w:t xml:space="preserve">In general, cities classified as “Arid” by the </w:t>
      </w:r>
      <w:proofErr w:type="spellStart"/>
      <w:r>
        <w:t>Köppen</w:t>
      </w:r>
      <w:proofErr w:type="spellEnd"/>
      <w:r>
        <w:t>-Geiger climate classification did not experience large changes in NDVI between the two time periods (median change</w:t>
      </w:r>
      <w:r w:rsidR="00632344">
        <w:t>:</w:t>
      </w:r>
      <w:r>
        <w:t xml:space="preserve"> &lt;0.00</w:t>
      </w:r>
      <w:r w:rsidR="004E0137">
        <w:t>0</w:t>
      </w:r>
      <w:r w:rsidR="00632344">
        <w:t>, range: -0.046, 0.041</w:t>
      </w:r>
      <w:r>
        <w:t>)</w:t>
      </w:r>
      <w:r w:rsidR="0031206C">
        <w:t xml:space="preserve"> </w:t>
      </w:r>
      <w:r>
        <w:t xml:space="preserve">(Fig. </w:t>
      </w:r>
      <w:r w:rsidR="00346FF4">
        <w:t>4A</w:t>
      </w:r>
      <w:r>
        <w:t xml:space="preserve">). </w:t>
      </w:r>
      <w:r w:rsidR="00661877">
        <w:t xml:space="preserve">The tropical climate classification </w:t>
      </w:r>
      <w:r w:rsidR="00632344">
        <w:t xml:space="preserve">became less green </w:t>
      </w:r>
      <w:r w:rsidR="00661877">
        <w:t>from 2014-</w:t>
      </w:r>
      <w:r w:rsidR="007116D9">
        <w:t>201</w:t>
      </w:r>
      <w:r w:rsidR="00661877">
        <w:t>8 to 2019-</w:t>
      </w:r>
      <w:r w:rsidR="007116D9">
        <w:t>20</w:t>
      </w:r>
      <w:r w:rsidR="00661877">
        <w:t>23,</w:t>
      </w:r>
      <w:r w:rsidR="00632344">
        <w:t xml:space="preserve"> with a median city change of -</w:t>
      </w:r>
      <w:r w:rsidR="0099642C">
        <w:t>0</w:t>
      </w:r>
      <w:r w:rsidR="00632344">
        <w:t>.010 (range: -</w:t>
      </w:r>
      <w:r w:rsidR="0099642C">
        <w:t>0</w:t>
      </w:r>
      <w:r w:rsidR="00632344">
        <w:t>.077, 0.033)</w:t>
      </w:r>
      <w:r w:rsidR="004E0137">
        <w:t xml:space="preserve">, while continental cities generally increased in NDVI (median: 0.006, range: -.035, 0.048). Like arid cities, the median change in urban greenspace across temperate cities was close to zero (-0.001), </w:t>
      </w:r>
      <w:r w:rsidR="009937AF">
        <w:t xml:space="preserve">with increases and decreases across individual cities </w:t>
      </w:r>
      <w:r w:rsidR="004E0137">
        <w:t xml:space="preserve">(range: -0.045, </w:t>
      </w:r>
      <w:r w:rsidR="0099642C">
        <w:t>0</w:t>
      </w:r>
      <w:r w:rsidR="004E0137">
        <w:t>.064).</w:t>
      </w:r>
    </w:p>
    <w:p w14:paraId="5F4F61FE" w14:textId="63BF5A05" w:rsidR="00D81AD7" w:rsidRDefault="00D81AD7" w:rsidP="00551D54"/>
    <w:p w14:paraId="728AACCD" w14:textId="2918EAAE" w:rsidR="00D81AD7" w:rsidRDefault="00E8527A" w:rsidP="00551D54">
      <w:pPr>
        <w:rPr>
          <w:i/>
          <w:iCs/>
        </w:rPr>
      </w:pPr>
      <w:r>
        <w:t>The median percent change in population-weighted peak season NDVI was -0.01% in arid, -</w:t>
      </w:r>
      <w:r w:rsidR="00BB7EA8">
        <w:t>0</w:t>
      </w:r>
      <w:r>
        <w:t>.2% in temperate, +1.7% in continental, and -3.1% in tropical cities</w:t>
      </w:r>
      <w:r w:rsidR="00595207">
        <w:t xml:space="preserve"> (Fig. 4B)</w:t>
      </w:r>
      <w:r>
        <w:t xml:space="preserve">. </w:t>
      </w:r>
      <w:r w:rsidR="00241086">
        <w:t xml:space="preserve">Temperate cities had the largest spread in relative terms (44.8 percentage points) compared to continental (20.8), tropical (37.4) and arid (29.1) cities. </w:t>
      </w:r>
      <w:r w:rsidR="002F18D4">
        <w:t xml:space="preserve">NDVI decreased by about 20% in three tropical cities (Goma, Democratic Republic of </w:t>
      </w:r>
      <w:proofErr w:type="gramStart"/>
      <w:r w:rsidR="002F18D4">
        <w:t>the Congo</w:t>
      </w:r>
      <w:proofErr w:type="gramEnd"/>
      <w:r w:rsidR="002F18D4">
        <w:t xml:space="preserve">; </w:t>
      </w:r>
      <w:proofErr w:type="spellStart"/>
      <w:r w:rsidR="002F18D4">
        <w:t>Yaounde</w:t>
      </w:r>
      <w:proofErr w:type="spellEnd"/>
      <w:r w:rsidR="002F18D4">
        <w:t xml:space="preserve">, Cameroon; and </w:t>
      </w:r>
      <w:proofErr w:type="spellStart"/>
      <w:r w:rsidR="002F18D4">
        <w:t>Mataram</w:t>
      </w:r>
      <w:proofErr w:type="spellEnd"/>
      <w:r w:rsidR="002F18D4">
        <w:t xml:space="preserve">, Indonesia) and increased by over 20% in </w:t>
      </w:r>
      <w:r w:rsidR="006C1F22">
        <w:t>three temperate cities (Zhengzhou, Shiyan, and Zhenjiang, China) and two continental cities (Pyongyang, North Korea</w:t>
      </w:r>
      <w:r w:rsidR="00DC3D1D">
        <w:t xml:space="preserve">; and </w:t>
      </w:r>
      <w:r w:rsidR="006C1F22" w:rsidRPr="006C1F22">
        <w:t>Rizhao</w:t>
      </w:r>
      <w:r w:rsidR="006C1F22">
        <w:t xml:space="preserve">, China).  </w:t>
      </w:r>
    </w:p>
    <w:p w14:paraId="7B7D81F4" w14:textId="0943D21B" w:rsidR="00346FF4" w:rsidRDefault="00C73599" w:rsidP="00551D54">
      <w:pPr>
        <w:rPr>
          <w:i/>
          <w:iCs/>
        </w:rPr>
      </w:pPr>
      <w:del w:id="284" w:author="Martin, Greta Katherine" w:date="2025-04-09T22:13:00Z" w16du:dateUtc="2025-04-10T02:13:00Z">
        <w:r w:rsidDel="00BF0745">
          <w:rPr>
            <w:i/>
            <w:iCs/>
            <w:noProof/>
          </w:rPr>
          <w:drawing>
            <wp:anchor distT="0" distB="0" distL="114300" distR="114300" simplePos="0" relativeHeight="251678720" behindDoc="1" locked="0" layoutInCell="1" allowOverlap="1" wp14:anchorId="6CDE5781" wp14:editId="09E00F0F">
              <wp:simplePos x="0" y="0"/>
              <wp:positionH relativeFrom="column">
                <wp:posOffset>73660</wp:posOffset>
              </wp:positionH>
              <wp:positionV relativeFrom="paragraph">
                <wp:posOffset>150091</wp:posOffset>
              </wp:positionV>
              <wp:extent cx="5495290" cy="5495290"/>
              <wp:effectExtent l="0" t="0" r="3810" b="0"/>
              <wp:wrapTight wrapText="bothSides">
                <wp:wrapPolygon edited="0">
                  <wp:start x="100" y="0"/>
                  <wp:lineTo x="0" y="300"/>
                  <wp:lineTo x="0" y="449"/>
                  <wp:lineTo x="2845" y="799"/>
                  <wp:lineTo x="2346" y="1148"/>
                  <wp:lineTo x="1947" y="1498"/>
                  <wp:lineTo x="1947" y="1647"/>
                  <wp:lineTo x="2795" y="2396"/>
                  <wp:lineTo x="2845" y="3195"/>
                  <wp:lineTo x="749" y="3544"/>
                  <wp:lineTo x="749" y="3944"/>
                  <wp:lineTo x="2845" y="3994"/>
                  <wp:lineTo x="2845" y="5591"/>
                  <wp:lineTo x="849" y="5741"/>
                  <wp:lineTo x="849" y="6090"/>
                  <wp:lineTo x="2845" y="6390"/>
                  <wp:lineTo x="2845" y="7188"/>
                  <wp:lineTo x="1298" y="7987"/>
                  <wp:lineTo x="1298" y="8187"/>
                  <wp:lineTo x="2496" y="8786"/>
                  <wp:lineTo x="2845" y="8786"/>
                  <wp:lineTo x="2845" y="9435"/>
                  <wp:lineTo x="3444" y="9584"/>
                  <wp:lineTo x="3394" y="9934"/>
                  <wp:lineTo x="6689" y="10383"/>
                  <wp:lineTo x="399" y="10783"/>
                  <wp:lineTo x="0" y="10783"/>
                  <wp:lineTo x="0" y="11282"/>
                  <wp:lineTo x="2845" y="11981"/>
                  <wp:lineTo x="1997" y="12180"/>
                  <wp:lineTo x="1997" y="12480"/>
                  <wp:lineTo x="2845" y="12779"/>
                  <wp:lineTo x="2845" y="13578"/>
                  <wp:lineTo x="749" y="14377"/>
                  <wp:lineTo x="749" y="14676"/>
                  <wp:lineTo x="2097" y="15175"/>
                  <wp:lineTo x="2845" y="15175"/>
                  <wp:lineTo x="2845" y="15974"/>
                  <wp:lineTo x="799" y="16573"/>
                  <wp:lineTo x="899" y="16873"/>
                  <wp:lineTo x="2646" y="17572"/>
                  <wp:lineTo x="2845" y="17572"/>
                  <wp:lineTo x="2845" y="18370"/>
                  <wp:lineTo x="1348" y="18770"/>
                  <wp:lineTo x="1298" y="19069"/>
                  <wp:lineTo x="1847" y="19169"/>
                  <wp:lineTo x="2795" y="19968"/>
                  <wp:lineTo x="2845" y="20617"/>
                  <wp:lineTo x="4493" y="20766"/>
                  <wp:lineTo x="6889" y="20916"/>
                  <wp:lineTo x="6889" y="21365"/>
                  <wp:lineTo x="9634" y="21515"/>
                  <wp:lineTo x="9884" y="21515"/>
                  <wp:lineTo x="17422" y="21365"/>
                  <wp:lineTo x="17422" y="20916"/>
                  <wp:lineTo x="20816" y="20766"/>
                  <wp:lineTo x="21565" y="20716"/>
                  <wp:lineTo x="21565" y="11032"/>
                  <wp:lineTo x="17572" y="10383"/>
                  <wp:lineTo x="19518" y="9934"/>
                  <wp:lineTo x="19369" y="9584"/>
                  <wp:lineTo x="21565" y="9435"/>
                  <wp:lineTo x="21565" y="150"/>
                  <wp:lineTo x="449" y="0"/>
                  <wp:lineTo x="100" y="0"/>
                </wp:wrapPolygon>
              </wp:wrapTight>
              <wp:docPr id="76176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6835" name="Picture 761766835"/>
                      <pic:cNvPicPr/>
                    </pic:nvPicPr>
                    <pic:blipFill>
                      <a:blip r:embed="rId14"/>
                      <a:stretch>
                        <a:fillRect/>
                      </a:stretch>
                    </pic:blipFill>
                    <pic:spPr>
                      <a:xfrm>
                        <a:off x="0" y="0"/>
                        <a:ext cx="5495290" cy="5495290"/>
                      </a:xfrm>
                      <a:prstGeom prst="rect">
                        <a:avLst/>
                      </a:prstGeom>
                    </pic:spPr>
                  </pic:pic>
                </a:graphicData>
              </a:graphic>
              <wp14:sizeRelH relativeFrom="page">
                <wp14:pctWidth>0</wp14:pctWidth>
              </wp14:sizeRelH>
              <wp14:sizeRelV relativeFrom="page">
                <wp14:pctHeight>0</wp14:pctHeight>
              </wp14:sizeRelV>
            </wp:anchor>
          </w:drawing>
        </w:r>
      </w:del>
    </w:p>
    <w:p w14:paraId="70CC2C59" w14:textId="74194B46" w:rsidR="00346FF4" w:rsidRDefault="00346FF4" w:rsidP="00551D54">
      <w:pPr>
        <w:rPr>
          <w:i/>
          <w:iCs/>
        </w:rPr>
      </w:pPr>
    </w:p>
    <w:p w14:paraId="678D4FA7" w14:textId="0969B9DD" w:rsidR="00346FF4" w:rsidRDefault="00346FF4" w:rsidP="00551D54">
      <w:pPr>
        <w:rPr>
          <w:i/>
          <w:iCs/>
        </w:rPr>
      </w:pPr>
    </w:p>
    <w:p w14:paraId="2D30E13B" w14:textId="380C094F" w:rsidR="00346FF4" w:rsidRDefault="00346FF4" w:rsidP="00551D54">
      <w:pPr>
        <w:rPr>
          <w:i/>
          <w:iCs/>
        </w:rPr>
      </w:pPr>
    </w:p>
    <w:p w14:paraId="1663D727" w14:textId="40CDF41D" w:rsidR="00346FF4" w:rsidRDefault="00346FF4" w:rsidP="00551D54">
      <w:pPr>
        <w:rPr>
          <w:i/>
          <w:iCs/>
        </w:rPr>
      </w:pPr>
    </w:p>
    <w:p w14:paraId="67DBD47F" w14:textId="381AE343" w:rsidR="00346FF4" w:rsidRDefault="00346FF4" w:rsidP="00551D54">
      <w:pPr>
        <w:rPr>
          <w:i/>
          <w:iCs/>
        </w:rPr>
      </w:pPr>
    </w:p>
    <w:p w14:paraId="35334F05" w14:textId="7A8D5C4D" w:rsidR="00346FF4" w:rsidRDefault="00346FF4" w:rsidP="00551D54">
      <w:pPr>
        <w:rPr>
          <w:i/>
          <w:iCs/>
        </w:rPr>
      </w:pPr>
    </w:p>
    <w:p w14:paraId="075249C8" w14:textId="1C1AE372" w:rsidR="00346FF4" w:rsidRDefault="00346FF4" w:rsidP="00551D54">
      <w:pPr>
        <w:rPr>
          <w:i/>
          <w:iCs/>
        </w:rPr>
      </w:pPr>
    </w:p>
    <w:p w14:paraId="53039100" w14:textId="4E944E6D" w:rsidR="007E27F5" w:rsidRDefault="007E27F5" w:rsidP="00551D54">
      <w:pPr>
        <w:rPr>
          <w:i/>
          <w:iCs/>
        </w:rPr>
      </w:pPr>
    </w:p>
    <w:p w14:paraId="73D5A35A" w14:textId="2A91866A" w:rsidR="007E27F5" w:rsidRDefault="007E27F5" w:rsidP="00551D54">
      <w:pPr>
        <w:rPr>
          <w:i/>
          <w:iCs/>
        </w:rPr>
      </w:pPr>
    </w:p>
    <w:p w14:paraId="2B670F03" w14:textId="2BDE49AE" w:rsidR="007E27F5" w:rsidRDefault="007E27F5" w:rsidP="00551D54">
      <w:pPr>
        <w:rPr>
          <w:i/>
          <w:iCs/>
        </w:rPr>
      </w:pPr>
    </w:p>
    <w:p w14:paraId="3E17FB03" w14:textId="09BD6265" w:rsidR="007E27F5" w:rsidRDefault="007E27F5" w:rsidP="00551D54">
      <w:pPr>
        <w:rPr>
          <w:i/>
          <w:iCs/>
        </w:rPr>
      </w:pPr>
    </w:p>
    <w:p w14:paraId="3563E5E4" w14:textId="4174696D" w:rsidR="007E27F5" w:rsidRDefault="007E27F5" w:rsidP="00551D54">
      <w:pPr>
        <w:rPr>
          <w:i/>
          <w:iCs/>
        </w:rPr>
      </w:pPr>
    </w:p>
    <w:p w14:paraId="7802E473" w14:textId="29FD3EEF" w:rsidR="007E27F5" w:rsidRDefault="007E27F5" w:rsidP="00551D54">
      <w:pPr>
        <w:rPr>
          <w:i/>
          <w:iCs/>
        </w:rPr>
      </w:pPr>
    </w:p>
    <w:p w14:paraId="6BE79226" w14:textId="73642379" w:rsidR="007E27F5" w:rsidRDefault="007E27F5" w:rsidP="00551D54">
      <w:pPr>
        <w:rPr>
          <w:i/>
          <w:iCs/>
        </w:rPr>
      </w:pPr>
    </w:p>
    <w:p w14:paraId="076C7589" w14:textId="63B1D230" w:rsidR="007E27F5" w:rsidRDefault="007E27F5" w:rsidP="00551D54">
      <w:pPr>
        <w:rPr>
          <w:i/>
          <w:iCs/>
        </w:rPr>
      </w:pPr>
    </w:p>
    <w:p w14:paraId="14939B27" w14:textId="37D97798" w:rsidR="007E27F5" w:rsidRDefault="007E27F5" w:rsidP="00551D54">
      <w:pPr>
        <w:rPr>
          <w:i/>
          <w:iCs/>
        </w:rPr>
      </w:pPr>
    </w:p>
    <w:p w14:paraId="7986EA36" w14:textId="2CCDDB3C" w:rsidR="007E27F5" w:rsidRDefault="007E27F5" w:rsidP="00551D54">
      <w:pPr>
        <w:rPr>
          <w:i/>
          <w:iCs/>
        </w:rPr>
      </w:pPr>
    </w:p>
    <w:p w14:paraId="7E89FE51" w14:textId="1EE79AE5" w:rsidR="007E27F5" w:rsidRDefault="007E27F5" w:rsidP="00551D54">
      <w:pPr>
        <w:rPr>
          <w:i/>
          <w:iCs/>
        </w:rPr>
      </w:pPr>
    </w:p>
    <w:p w14:paraId="6A995FC5" w14:textId="6098102A" w:rsidR="007E27F5" w:rsidRDefault="007E27F5" w:rsidP="00551D54">
      <w:pPr>
        <w:rPr>
          <w:i/>
          <w:iCs/>
        </w:rPr>
      </w:pPr>
    </w:p>
    <w:p w14:paraId="6467C3FA" w14:textId="094ABD77" w:rsidR="007E27F5" w:rsidRDefault="007E27F5" w:rsidP="00551D54">
      <w:pPr>
        <w:rPr>
          <w:i/>
          <w:iCs/>
        </w:rPr>
      </w:pPr>
    </w:p>
    <w:p w14:paraId="669EB7CF" w14:textId="7323FEA7" w:rsidR="007E27F5" w:rsidRDefault="007E27F5" w:rsidP="00551D54">
      <w:pPr>
        <w:rPr>
          <w:i/>
          <w:iCs/>
        </w:rPr>
      </w:pPr>
    </w:p>
    <w:p w14:paraId="475231FA" w14:textId="72E15AA0" w:rsidR="007E27F5" w:rsidRDefault="007E27F5" w:rsidP="00551D54">
      <w:pPr>
        <w:rPr>
          <w:i/>
          <w:iCs/>
        </w:rPr>
      </w:pPr>
    </w:p>
    <w:p w14:paraId="50050021" w14:textId="431DE3BF" w:rsidR="007E27F5" w:rsidRDefault="007E27F5" w:rsidP="00551D54">
      <w:pPr>
        <w:rPr>
          <w:i/>
          <w:iCs/>
        </w:rPr>
      </w:pPr>
    </w:p>
    <w:p w14:paraId="35F662E1" w14:textId="65BEBC7B" w:rsidR="007E27F5" w:rsidRDefault="007E27F5" w:rsidP="00551D54">
      <w:pPr>
        <w:rPr>
          <w:i/>
          <w:iCs/>
        </w:rPr>
      </w:pPr>
    </w:p>
    <w:p w14:paraId="23DD9FD3" w14:textId="3AF8EE60" w:rsidR="00C73599" w:rsidRDefault="00C73599" w:rsidP="007E27F5">
      <w:pPr>
        <w:rPr>
          <w:b/>
          <w:bCs/>
          <w:i/>
          <w:iCs/>
        </w:rPr>
      </w:pPr>
    </w:p>
    <w:p w14:paraId="43CFC046" w14:textId="362DF9D1" w:rsidR="00C73599" w:rsidRDefault="00BF0745" w:rsidP="007E27F5">
      <w:pPr>
        <w:rPr>
          <w:b/>
          <w:bCs/>
          <w:i/>
          <w:iCs/>
        </w:rPr>
      </w:pPr>
      <w:ins w:id="285" w:author="Martin, Greta Katherine" w:date="2025-04-09T22:13:00Z" w16du:dateUtc="2025-04-10T02:13:00Z">
        <w:r>
          <w:rPr>
            <w:b/>
            <w:bCs/>
            <w:i/>
            <w:iCs/>
            <w:noProof/>
          </w:rPr>
          <w:lastRenderedPageBreak/>
          <w:drawing>
            <wp:anchor distT="0" distB="0" distL="114300" distR="114300" simplePos="0" relativeHeight="251682816" behindDoc="1" locked="0" layoutInCell="1" allowOverlap="1" wp14:anchorId="4FF52554" wp14:editId="222F7A10">
              <wp:simplePos x="0" y="0"/>
              <wp:positionH relativeFrom="column">
                <wp:posOffset>213360</wp:posOffset>
              </wp:positionH>
              <wp:positionV relativeFrom="paragraph">
                <wp:posOffset>0</wp:posOffset>
              </wp:positionV>
              <wp:extent cx="5943600" cy="5943600"/>
              <wp:effectExtent l="0" t="0" r="0" b="0"/>
              <wp:wrapTight wrapText="bothSides">
                <wp:wrapPolygon edited="0">
                  <wp:start x="138" y="0"/>
                  <wp:lineTo x="0" y="323"/>
                  <wp:lineTo x="0" y="462"/>
                  <wp:lineTo x="2862" y="738"/>
                  <wp:lineTo x="1985" y="1477"/>
                  <wp:lineTo x="1985" y="1662"/>
                  <wp:lineTo x="2631" y="2215"/>
                  <wp:lineTo x="2862" y="2215"/>
                  <wp:lineTo x="2862" y="2954"/>
                  <wp:lineTo x="1292" y="3415"/>
                  <wp:lineTo x="692" y="3646"/>
                  <wp:lineTo x="692" y="3923"/>
                  <wp:lineTo x="2215" y="4431"/>
                  <wp:lineTo x="2862" y="4431"/>
                  <wp:lineTo x="2862" y="5169"/>
                  <wp:lineTo x="831" y="5769"/>
                  <wp:lineTo x="923" y="6046"/>
                  <wp:lineTo x="2538" y="6646"/>
                  <wp:lineTo x="2862" y="6646"/>
                  <wp:lineTo x="2862" y="7385"/>
                  <wp:lineTo x="1292" y="7938"/>
                  <wp:lineTo x="1385" y="8215"/>
                  <wp:lineTo x="2677" y="8862"/>
                  <wp:lineTo x="2862" y="8862"/>
                  <wp:lineTo x="2862" y="9462"/>
                  <wp:lineTo x="3462" y="9600"/>
                  <wp:lineTo x="3415" y="9923"/>
                  <wp:lineTo x="6692" y="10338"/>
                  <wp:lineTo x="0" y="10754"/>
                  <wp:lineTo x="0" y="11262"/>
                  <wp:lineTo x="2862" y="11815"/>
                  <wp:lineTo x="1985" y="12231"/>
                  <wp:lineTo x="1985" y="12508"/>
                  <wp:lineTo x="2862" y="12554"/>
                  <wp:lineTo x="2862" y="14031"/>
                  <wp:lineTo x="738" y="14400"/>
                  <wp:lineTo x="738" y="14769"/>
                  <wp:lineTo x="2862" y="14769"/>
                  <wp:lineTo x="2862" y="16246"/>
                  <wp:lineTo x="877" y="16523"/>
                  <wp:lineTo x="877" y="16985"/>
                  <wp:lineTo x="2862" y="16985"/>
                  <wp:lineTo x="2862" y="18462"/>
                  <wp:lineTo x="1338" y="18692"/>
                  <wp:lineTo x="1338" y="19108"/>
                  <wp:lineTo x="2862" y="19200"/>
                  <wp:lineTo x="2862" y="20215"/>
                  <wp:lineTo x="3692" y="20677"/>
                  <wp:lineTo x="4154" y="20677"/>
                  <wp:lineTo x="4154" y="20908"/>
                  <wp:lineTo x="7800" y="21369"/>
                  <wp:lineTo x="9646" y="21462"/>
                  <wp:lineTo x="9877" y="21462"/>
                  <wp:lineTo x="16200" y="21369"/>
                  <wp:lineTo x="21323" y="21046"/>
                  <wp:lineTo x="21415" y="19938"/>
                  <wp:lineTo x="21462" y="11031"/>
                  <wp:lineTo x="17585" y="10338"/>
                  <wp:lineTo x="19523" y="9923"/>
                  <wp:lineTo x="19338" y="9600"/>
                  <wp:lineTo x="21508" y="9462"/>
                  <wp:lineTo x="21508" y="185"/>
                  <wp:lineTo x="415" y="0"/>
                  <wp:lineTo x="138" y="0"/>
                </wp:wrapPolygon>
              </wp:wrapTight>
              <wp:docPr id="760826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6567" name="Picture 760826567"/>
                      <pic:cNvPicPr/>
                    </pic:nvPicPr>
                    <pic:blipFill>
                      <a:blip r:embed="rId15"/>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0A1FCBF9" w14:textId="0479FDE4" w:rsidR="00C73599" w:rsidRDefault="00C73599" w:rsidP="007E27F5">
      <w:pPr>
        <w:rPr>
          <w:b/>
          <w:bCs/>
          <w:i/>
          <w:iCs/>
        </w:rPr>
      </w:pPr>
    </w:p>
    <w:p w14:paraId="60562822" w14:textId="6077BCE3" w:rsidR="00C73599" w:rsidRDefault="00C73599" w:rsidP="007E27F5">
      <w:pPr>
        <w:rPr>
          <w:b/>
          <w:bCs/>
          <w:i/>
          <w:iCs/>
        </w:rPr>
      </w:pPr>
    </w:p>
    <w:p w14:paraId="03EDE3AF" w14:textId="02B16CB9" w:rsidR="00C73599" w:rsidRDefault="00C73599" w:rsidP="007E27F5">
      <w:pPr>
        <w:rPr>
          <w:b/>
          <w:bCs/>
          <w:i/>
          <w:iCs/>
        </w:rPr>
      </w:pPr>
    </w:p>
    <w:p w14:paraId="0B9FC161" w14:textId="2D30791D" w:rsidR="00C73599" w:rsidRDefault="00C73599" w:rsidP="007E27F5">
      <w:pPr>
        <w:rPr>
          <w:b/>
          <w:bCs/>
          <w:i/>
          <w:iCs/>
        </w:rPr>
      </w:pPr>
    </w:p>
    <w:p w14:paraId="1ED882ED" w14:textId="2BBCD078" w:rsidR="00C73599" w:rsidRDefault="00C73599" w:rsidP="007E27F5">
      <w:pPr>
        <w:rPr>
          <w:b/>
          <w:bCs/>
          <w:i/>
          <w:iCs/>
        </w:rPr>
      </w:pPr>
    </w:p>
    <w:p w14:paraId="7FEE9473" w14:textId="77777777" w:rsidR="004F541A" w:rsidRDefault="004F541A" w:rsidP="007E27F5">
      <w:pPr>
        <w:rPr>
          <w:ins w:id="286" w:author="Martin, Greta Katherine" w:date="2025-04-09T22:14:00Z" w16du:dateUtc="2025-04-10T02:14:00Z"/>
          <w:b/>
          <w:bCs/>
          <w:i/>
          <w:iCs/>
        </w:rPr>
      </w:pPr>
    </w:p>
    <w:p w14:paraId="79A28B84" w14:textId="77777777" w:rsidR="00BF0745" w:rsidRDefault="00BF0745" w:rsidP="007E27F5">
      <w:pPr>
        <w:rPr>
          <w:ins w:id="287" w:author="Martin, Greta Katherine" w:date="2025-04-09T22:14:00Z" w16du:dateUtc="2025-04-10T02:14:00Z"/>
          <w:b/>
          <w:bCs/>
          <w:i/>
          <w:iCs/>
        </w:rPr>
      </w:pPr>
    </w:p>
    <w:p w14:paraId="5E30E6FC" w14:textId="77777777" w:rsidR="00BF0745" w:rsidRDefault="00BF0745" w:rsidP="007E27F5">
      <w:pPr>
        <w:rPr>
          <w:ins w:id="288" w:author="Martin, Greta Katherine" w:date="2025-04-09T22:14:00Z" w16du:dateUtc="2025-04-10T02:14:00Z"/>
          <w:b/>
          <w:bCs/>
          <w:i/>
          <w:iCs/>
        </w:rPr>
      </w:pPr>
    </w:p>
    <w:p w14:paraId="7BF109F0" w14:textId="77777777" w:rsidR="00BF0745" w:rsidRDefault="00BF0745" w:rsidP="007E27F5">
      <w:pPr>
        <w:rPr>
          <w:ins w:id="289" w:author="Martin, Greta Katherine" w:date="2025-04-09T22:14:00Z" w16du:dateUtc="2025-04-10T02:14:00Z"/>
          <w:b/>
          <w:bCs/>
          <w:i/>
          <w:iCs/>
        </w:rPr>
      </w:pPr>
    </w:p>
    <w:p w14:paraId="18B20418" w14:textId="77777777" w:rsidR="00BF0745" w:rsidRDefault="00BF0745" w:rsidP="007E27F5">
      <w:pPr>
        <w:rPr>
          <w:ins w:id="290" w:author="Martin, Greta Katherine" w:date="2025-04-09T22:14:00Z" w16du:dateUtc="2025-04-10T02:14:00Z"/>
          <w:b/>
          <w:bCs/>
          <w:i/>
          <w:iCs/>
        </w:rPr>
      </w:pPr>
    </w:p>
    <w:p w14:paraId="1FCA70E9" w14:textId="77777777" w:rsidR="00BF0745" w:rsidRDefault="00BF0745" w:rsidP="007E27F5">
      <w:pPr>
        <w:rPr>
          <w:ins w:id="291" w:author="Martin, Greta Katherine" w:date="2025-04-09T22:14:00Z" w16du:dateUtc="2025-04-10T02:14:00Z"/>
          <w:b/>
          <w:bCs/>
          <w:i/>
          <w:iCs/>
        </w:rPr>
      </w:pPr>
    </w:p>
    <w:p w14:paraId="5E65F8E7" w14:textId="77777777" w:rsidR="00BF0745" w:rsidRDefault="00BF0745" w:rsidP="007E27F5">
      <w:pPr>
        <w:rPr>
          <w:ins w:id="292" w:author="Martin, Greta Katherine" w:date="2025-04-09T22:14:00Z" w16du:dateUtc="2025-04-10T02:14:00Z"/>
          <w:b/>
          <w:bCs/>
          <w:i/>
          <w:iCs/>
        </w:rPr>
      </w:pPr>
    </w:p>
    <w:p w14:paraId="09DC7EC2" w14:textId="77777777" w:rsidR="00BF0745" w:rsidRDefault="00BF0745" w:rsidP="007E27F5">
      <w:pPr>
        <w:rPr>
          <w:ins w:id="293" w:author="Martin, Greta Katherine" w:date="2025-04-09T22:14:00Z" w16du:dateUtc="2025-04-10T02:14:00Z"/>
          <w:b/>
          <w:bCs/>
          <w:i/>
          <w:iCs/>
        </w:rPr>
      </w:pPr>
    </w:p>
    <w:p w14:paraId="411E180B" w14:textId="77777777" w:rsidR="00BF0745" w:rsidRDefault="00BF0745" w:rsidP="007E27F5">
      <w:pPr>
        <w:rPr>
          <w:ins w:id="294" w:author="Martin, Greta Katherine" w:date="2025-04-09T22:14:00Z" w16du:dateUtc="2025-04-10T02:14:00Z"/>
          <w:b/>
          <w:bCs/>
          <w:i/>
          <w:iCs/>
        </w:rPr>
      </w:pPr>
    </w:p>
    <w:p w14:paraId="140E8340" w14:textId="77777777" w:rsidR="00BF0745" w:rsidRDefault="00BF0745" w:rsidP="007E27F5">
      <w:pPr>
        <w:rPr>
          <w:ins w:id="295" w:author="Martin, Greta Katherine" w:date="2025-04-09T22:14:00Z" w16du:dateUtc="2025-04-10T02:14:00Z"/>
          <w:b/>
          <w:bCs/>
          <w:i/>
          <w:iCs/>
        </w:rPr>
      </w:pPr>
    </w:p>
    <w:p w14:paraId="0BC1CF11" w14:textId="77777777" w:rsidR="00BF0745" w:rsidRDefault="00BF0745" w:rsidP="007E27F5">
      <w:pPr>
        <w:rPr>
          <w:ins w:id="296" w:author="Martin, Greta Katherine" w:date="2025-04-09T22:14:00Z" w16du:dateUtc="2025-04-10T02:14:00Z"/>
          <w:b/>
          <w:bCs/>
          <w:i/>
          <w:iCs/>
        </w:rPr>
      </w:pPr>
    </w:p>
    <w:p w14:paraId="2A338C24" w14:textId="77777777" w:rsidR="00BF0745" w:rsidRDefault="00BF0745" w:rsidP="007E27F5">
      <w:pPr>
        <w:rPr>
          <w:ins w:id="297" w:author="Martin, Greta Katherine" w:date="2025-04-09T22:14:00Z" w16du:dateUtc="2025-04-10T02:14:00Z"/>
          <w:b/>
          <w:bCs/>
          <w:i/>
          <w:iCs/>
        </w:rPr>
      </w:pPr>
    </w:p>
    <w:p w14:paraId="02B8D71C" w14:textId="77777777" w:rsidR="00BF0745" w:rsidRDefault="00BF0745" w:rsidP="007E27F5">
      <w:pPr>
        <w:rPr>
          <w:ins w:id="298" w:author="Martin, Greta Katherine" w:date="2025-04-09T22:14:00Z" w16du:dateUtc="2025-04-10T02:14:00Z"/>
          <w:b/>
          <w:bCs/>
          <w:i/>
          <w:iCs/>
        </w:rPr>
      </w:pPr>
    </w:p>
    <w:p w14:paraId="43D0BB82" w14:textId="77777777" w:rsidR="00BF0745" w:rsidRDefault="00BF0745" w:rsidP="007E27F5">
      <w:pPr>
        <w:rPr>
          <w:ins w:id="299" w:author="Martin, Greta Katherine" w:date="2025-04-09T22:14:00Z" w16du:dateUtc="2025-04-10T02:14:00Z"/>
          <w:b/>
          <w:bCs/>
          <w:i/>
          <w:iCs/>
        </w:rPr>
      </w:pPr>
    </w:p>
    <w:p w14:paraId="5DF8DA42" w14:textId="77777777" w:rsidR="00BF0745" w:rsidRDefault="00BF0745" w:rsidP="007E27F5">
      <w:pPr>
        <w:rPr>
          <w:ins w:id="300" w:author="Martin, Greta Katherine" w:date="2025-04-09T22:14:00Z" w16du:dateUtc="2025-04-10T02:14:00Z"/>
          <w:b/>
          <w:bCs/>
          <w:i/>
          <w:iCs/>
        </w:rPr>
      </w:pPr>
    </w:p>
    <w:p w14:paraId="454DD6DD" w14:textId="77777777" w:rsidR="00BF0745" w:rsidRDefault="00BF0745" w:rsidP="007E27F5">
      <w:pPr>
        <w:rPr>
          <w:ins w:id="301" w:author="Martin, Greta Katherine" w:date="2025-04-09T22:14:00Z" w16du:dateUtc="2025-04-10T02:14:00Z"/>
          <w:b/>
          <w:bCs/>
          <w:i/>
          <w:iCs/>
        </w:rPr>
      </w:pPr>
    </w:p>
    <w:p w14:paraId="1CFE2F6B" w14:textId="77777777" w:rsidR="00BF0745" w:rsidRDefault="00BF0745" w:rsidP="007E27F5">
      <w:pPr>
        <w:rPr>
          <w:ins w:id="302" w:author="Martin, Greta Katherine" w:date="2025-04-09T22:14:00Z" w16du:dateUtc="2025-04-10T02:14:00Z"/>
          <w:b/>
          <w:bCs/>
          <w:i/>
          <w:iCs/>
        </w:rPr>
      </w:pPr>
    </w:p>
    <w:p w14:paraId="61D3DD86" w14:textId="77777777" w:rsidR="00BF0745" w:rsidRDefault="00BF0745" w:rsidP="007E27F5">
      <w:pPr>
        <w:rPr>
          <w:ins w:id="303" w:author="Martin, Greta Katherine" w:date="2025-04-09T22:14:00Z" w16du:dateUtc="2025-04-10T02:14:00Z"/>
          <w:b/>
          <w:bCs/>
          <w:i/>
          <w:iCs/>
        </w:rPr>
      </w:pPr>
    </w:p>
    <w:p w14:paraId="23034A35" w14:textId="77777777" w:rsidR="00BF0745" w:rsidRDefault="00BF0745" w:rsidP="007E27F5">
      <w:pPr>
        <w:rPr>
          <w:ins w:id="304" w:author="Martin, Greta Katherine" w:date="2025-04-09T22:14:00Z" w16du:dateUtc="2025-04-10T02:14:00Z"/>
          <w:b/>
          <w:bCs/>
          <w:i/>
          <w:iCs/>
        </w:rPr>
      </w:pPr>
    </w:p>
    <w:p w14:paraId="4EE07952" w14:textId="77777777" w:rsidR="00BF0745" w:rsidRDefault="00BF0745" w:rsidP="007E27F5">
      <w:pPr>
        <w:rPr>
          <w:ins w:id="305" w:author="Martin, Greta Katherine" w:date="2025-04-09T22:14:00Z" w16du:dateUtc="2025-04-10T02:14:00Z"/>
          <w:b/>
          <w:bCs/>
          <w:i/>
          <w:iCs/>
        </w:rPr>
      </w:pPr>
    </w:p>
    <w:p w14:paraId="6C27E022" w14:textId="77777777" w:rsidR="00BF0745" w:rsidRDefault="00BF0745" w:rsidP="007E27F5">
      <w:pPr>
        <w:rPr>
          <w:ins w:id="306" w:author="Martin, Greta Katherine" w:date="2025-04-09T22:14:00Z" w16du:dateUtc="2025-04-10T02:14:00Z"/>
          <w:b/>
          <w:bCs/>
          <w:i/>
          <w:iCs/>
        </w:rPr>
      </w:pPr>
    </w:p>
    <w:p w14:paraId="11784979" w14:textId="77777777" w:rsidR="00BF0745" w:rsidRDefault="00BF0745" w:rsidP="007E27F5">
      <w:pPr>
        <w:rPr>
          <w:ins w:id="307" w:author="Martin, Greta Katherine" w:date="2025-04-09T22:14:00Z" w16du:dateUtc="2025-04-10T02:14:00Z"/>
          <w:b/>
          <w:bCs/>
          <w:i/>
          <w:iCs/>
        </w:rPr>
      </w:pPr>
    </w:p>
    <w:p w14:paraId="130ADE6D" w14:textId="77777777" w:rsidR="00BF0745" w:rsidRDefault="00BF0745" w:rsidP="007E27F5">
      <w:pPr>
        <w:rPr>
          <w:ins w:id="308" w:author="Martin, Greta Katherine" w:date="2025-04-09T22:14:00Z" w16du:dateUtc="2025-04-10T02:14:00Z"/>
          <w:b/>
          <w:bCs/>
          <w:i/>
          <w:iCs/>
        </w:rPr>
      </w:pPr>
    </w:p>
    <w:p w14:paraId="24725E8E" w14:textId="77777777" w:rsidR="00BF0745" w:rsidRDefault="00BF0745" w:rsidP="007E27F5">
      <w:pPr>
        <w:rPr>
          <w:ins w:id="309" w:author="Martin, Greta Katherine" w:date="2025-04-09T22:14:00Z" w16du:dateUtc="2025-04-10T02:14:00Z"/>
          <w:b/>
          <w:bCs/>
          <w:i/>
          <w:iCs/>
        </w:rPr>
      </w:pPr>
    </w:p>
    <w:p w14:paraId="238DE1E0" w14:textId="77777777" w:rsidR="00BF0745" w:rsidRDefault="00BF0745" w:rsidP="007E27F5">
      <w:pPr>
        <w:rPr>
          <w:ins w:id="310" w:author="Martin, Greta Katherine" w:date="2025-04-09T22:14:00Z" w16du:dateUtc="2025-04-10T02:14:00Z"/>
          <w:b/>
          <w:bCs/>
          <w:i/>
          <w:iCs/>
        </w:rPr>
      </w:pPr>
    </w:p>
    <w:p w14:paraId="772D7741" w14:textId="77777777" w:rsidR="00BF0745" w:rsidRDefault="00BF0745" w:rsidP="007E27F5">
      <w:pPr>
        <w:rPr>
          <w:ins w:id="311" w:author="Martin, Greta Katherine" w:date="2025-03-27T12:24:00Z" w16du:dateUtc="2025-03-27T16:24:00Z"/>
          <w:b/>
          <w:bCs/>
          <w:i/>
          <w:iCs/>
        </w:rPr>
      </w:pPr>
    </w:p>
    <w:p w14:paraId="018DF7FB" w14:textId="267369D9" w:rsidR="007E27F5" w:rsidRDefault="007E27F5" w:rsidP="007E27F5">
      <w:pPr>
        <w:rPr>
          <w:i/>
          <w:iCs/>
        </w:rPr>
      </w:pPr>
      <w:r w:rsidRPr="0049174D">
        <w:rPr>
          <w:b/>
          <w:bCs/>
          <w:i/>
          <w:iCs/>
        </w:rPr>
        <w:t xml:space="preserve">Figure </w:t>
      </w:r>
      <w:r>
        <w:rPr>
          <w:b/>
          <w:bCs/>
          <w:i/>
          <w:iCs/>
        </w:rPr>
        <w:t>4</w:t>
      </w:r>
      <w:r w:rsidRPr="0049174D">
        <w:rPr>
          <w:b/>
          <w:bCs/>
          <w:i/>
          <w:iCs/>
        </w:rPr>
        <w:t>.</w:t>
      </w:r>
      <w:r w:rsidRPr="0049174D">
        <w:rPr>
          <w:i/>
          <w:iCs/>
        </w:rPr>
        <w:t xml:space="preserve"> </w:t>
      </w:r>
      <w:r>
        <w:rPr>
          <w:i/>
          <w:iCs/>
        </w:rPr>
        <w:t>Change in</w:t>
      </w:r>
      <w:r w:rsidR="00B47F84">
        <w:rPr>
          <w:i/>
          <w:iCs/>
        </w:rPr>
        <w:t xml:space="preserve"> city</w:t>
      </w:r>
      <w:r>
        <w:rPr>
          <w:i/>
          <w:iCs/>
        </w:rPr>
        <w:t xml:space="preserve"> </w:t>
      </w:r>
      <w:r w:rsidR="001E26CD">
        <w:rPr>
          <w:i/>
          <w:iCs/>
        </w:rPr>
        <w:t xml:space="preserve">average </w:t>
      </w:r>
      <w:r>
        <w:rPr>
          <w:i/>
          <w:iCs/>
        </w:rPr>
        <w:t xml:space="preserve">population-weighted greenest season Normalized Difference Vegetation Index </w:t>
      </w:r>
      <w:r w:rsidR="000D7E31">
        <w:rPr>
          <w:i/>
          <w:iCs/>
        </w:rPr>
        <w:t xml:space="preserve">(NDVI) </w:t>
      </w:r>
      <w:r>
        <w:rPr>
          <w:i/>
          <w:iCs/>
        </w:rPr>
        <w:t>from 2014-2018 to 2019-2023 in absolute (panel A) and relative (panel B) terms, by</w:t>
      </w:r>
      <w:r w:rsidR="007923E0">
        <w:rPr>
          <w:i/>
          <w:iCs/>
        </w:rPr>
        <w:t xml:space="preserve"> </w:t>
      </w:r>
      <w:proofErr w:type="spellStart"/>
      <w:r w:rsidR="007923E0">
        <w:rPr>
          <w:i/>
          <w:iCs/>
        </w:rPr>
        <w:t>Köppen</w:t>
      </w:r>
      <w:proofErr w:type="spellEnd"/>
      <w:r w:rsidR="007923E0">
        <w:rPr>
          <w:i/>
          <w:iCs/>
        </w:rPr>
        <w:t>-Geiger</w:t>
      </w:r>
      <w:r>
        <w:rPr>
          <w:i/>
          <w:iCs/>
        </w:rPr>
        <w:t xml:space="preserve"> climate classification.</w:t>
      </w:r>
      <w:ins w:id="312" w:author="Martin, Greta Katherine" w:date="2025-03-27T12:47:00Z" w16du:dateUtc="2025-03-27T16:47:00Z">
        <w:r w:rsidR="00A91321" w:rsidRPr="00A91321">
          <w:rPr>
            <w:i/>
            <w:iCs/>
          </w:rPr>
          <w:t xml:space="preserve"> </w:t>
        </w:r>
        <w:r w:rsidR="00A91321">
          <w:rPr>
            <w:i/>
            <w:iCs/>
          </w:rPr>
          <w:t>Each dot represents a city, colored by climate classification.</w:t>
        </w:r>
      </w:ins>
      <w:r>
        <w:rPr>
          <w:i/>
          <w:iCs/>
        </w:rPr>
        <w:t xml:space="preserve"> </w:t>
      </w:r>
      <w:r w:rsidR="0020779B">
        <w:rPr>
          <w:i/>
          <w:iCs/>
        </w:rPr>
        <w:t xml:space="preserve">One city classified as “Polar” was removed from the figure (El Alto, Bolivia; change in </w:t>
      </w:r>
      <w:r w:rsidR="00906451">
        <w:rPr>
          <w:i/>
          <w:iCs/>
        </w:rPr>
        <w:t>NDVI: -</w:t>
      </w:r>
      <w:r w:rsidR="0020779B">
        <w:rPr>
          <w:i/>
          <w:iCs/>
        </w:rPr>
        <w:t xml:space="preserve">0.013 (-10.5%)). </w:t>
      </w:r>
    </w:p>
    <w:p w14:paraId="5089F917" w14:textId="4A54B924" w:rsidR="007E27F5" w:rsidRDefault="007E27F5" w:rsidP="00551D54">
      <w:pPr>
        <w:rPr>
          <w:i/>
          <w:iCs/>
        </w:rPr>
      </w:pPr>
    </w:p>
    <w:p w14:paraId="20BB1544" w14:textId="52336B7F" w:rsidR="005C0060" w:rsidRDefault="005C0060" w:rsidP="005C0060">
      <w:r>
        <w:t xml:space="preserve">Globally, NDVI changes from 2014-2018 to 2019-2023 were associated with an estimated </w:t>
      </w:r>
      <w:r w:rsidR="00C97E06">
        <w:t>mean</w:t>
      </w:r>
      <w:r>
        <w:t xml:space="preserve"> of </w:t>
      </w:r>
      <w:r w:rsidR="00BB6EFB" w:rsidRPr="00BB6EFB">
        <w:t xml:space="preserve">0.19 </w:t>
      </w:r>
      <w:r>
        <w:t xml:space="preserve">(95% CI: </w:t>
      </w:r>
      <w:r w:rsidR="00BB6EFB">
        <w:t>0.15</w:t>
      </w:r>
      <w:r>
        <w:t xml:space="preserve">, </w:t>
      </w:r>
      <w:r w:rsidR="00BB6EFB">
        <w:t>0.25</w:t>
      </w:r>
      <w:r>
        <w:t xml:space="preserve">) more all-cause premature deaths per 100,000 annually to the 2020 population (Fig. </w:t>
      </w:r>
      <w:r w:rsidR="00BE60DF">
        <w:t>5</w:t>
      </w:r>
      <w:r>
        <w:t>). The premature mortality impact from urban greenspace change was not evenly distributed around the world</w:t>
      </w:r>
      <w:ins w:id="313" w:author="Martin, Greta Katherine" w:date="2025-04-09T15:34:00Z" w16du:dateUtc="2025-04-09T19:34:00Z">
        <w:r w:rsidR="005F0ECE">
          <w:t xml:space="preserve">, with fewer associated deaths in areas that experience increases in NDVI across the time periods and more associated deaths in areas where NDVI </w:t>
        </w:r>
        <w:r w:rsidR="005F0ECE">
          <w:lastRenderedPageBreak/>
          <w:t>decreased</w:t>
        </w:r>
      </w:ins>
      <w:r w:rsidR="00BE60DF">
        <w:t xml:space="preserve"> (Fig. 5A)</w:t>
      </w:r>
      <w:r>
        <w:t xml:space="preserve">. </w:t>
      </w:r>
      <w:ins w:id="314" w:author="Martin, Greta Katherine" w:date="2025-04-09T15:36:00Z" w16du:dateUtc="2025-04-09T19:36:00Z">
        <w:r w:rsidR="005F0ECE">
          <w:t>The</w:t>
        </w:r>
      </w:ins>
      <w:ins w:id="315" w:author="Martin, Greta Katherine" w:date="2025-04-09T15:35:00Z" w16du:dateUtc="2025-04-09T19:35:00Z">
        <w:r w:rsidR="005F0ECE">
          <w:t xml:space="preserve"> range in </w:t>
        </w:r>
      </w:ins>
      <w:ins w:id="316" w:author="Martin, Greta Katherine" w:date="2025-04-09T15:36:00Z" w16du:dateUtc="2025-04-09T19:36:00Z">
        <w:r w:rsidR="005F0ECE">
          <w:t xml:space="preserve">associated </w:t>
        </w:r>
      </w:ins>
      <w:ins w:id="317" w:author="Martin, Greta Katherine" w:date="2025-04-09T15:35:00Z" w16du:dateUtc="2025-04-09T19:35:00Z">
        <w:r w:rsidR="005F0ECE">
          <w:t xml:space="preserve">mortality </w:t>
        </w:r>
      </w:ins>
      <w:ins w:id="318" w:author="Martin, Greta Katherine" w:date="2025-04-09T15:36:00Z" w16du:dateUtc="2025-04-09T19:36:00Z">
        <w:r w:rsidR="005F0ECE">
          <w:t xml:space="preserve">from greenspace changes </w:t>
        </w:r>
      </w:ins>
      <w:ins w:id="319" w:author="Martin, Greta Katherine" w:date="2025-04-09T15:35:00Z" w16du:dateUtc="2025-04-09T19:35:00Z">
        <w:r w:rsidR="005F0ECE">
          <w:t xml:space="preserve">spanned fewer to more deaths, reflecting that </w:t>
        </w:r>
      </w:ins>
      <w:ins w:id="320" w:author="Martin, Greta Katherine" w:date="2025-04-09T15:36:00Z" w16du:dateUtc="2025-04-09T19:36:00Z">
        <w:r w:rsidR="005F0ECE">
          <w:t xml:space="preserve">there were cities across all regions that </w:t>
        </w:r>
      </w:ins>
      <w:ins w:id="321" w:author="Martin, Greta Katherine" w:date="2025-04-09T15:37:00Z" w16du:dateUtc="2025-04-09T19:37:00Z">
        <w:r w:rsidR="005F0ECE">
          <w:t xml:space="preserve">experienced </w:t>
        </w:r>
      </w:ins>
      <w:ins w:id="322" w:author="Martin, Greta Katherine" w:date="2025-04-09T15:36:00Z" w16du:dateUtc="2025-04-09T19:36:00Z">
        <w:r w:rsidR="005F0ECE">
          <w:t xml:space="preserve">both </w:t>
        </w:r>
      </w:ins>
      <w:ins w:id="323" w:author="Martin, Greta Katherine" w:date="2025-04-09T15:37:00Z" w16du:dateUtc="2025-04-09T19:37:00Z">
        <w:r w:rsidR="005F0ECE">
          <w:t>increases and decreases in NDVI.</w:t>
        </w:r>
      </w:ins>
      <w:ins w:id="324" w:author="Martin, Greta Katherine" w:date="2025-04-09T15:36:00Z" w16du:dateUtc="2025-04-09T19:36:00Z">
        <w:r w:rsidR="005F0ECE">
          <w:t xml:space="preserve"> </w:t>
        </w:r>
      </w:ins>
      <w:r>
        <w:t xml:space="preserve">Changes in associated deaths closely mirrored trends in NDVI, with the largest </w:t>
      </w:r>
      <w:ins w:id="325" w:author="Martin, Greta Katherine" w:date="2025-04-09T20:26:00Z" w16du:dateUtc="2025-04-10T00:26:00Z">
        <w:r w:rsidR="00085466">
          <w:t xml:space="preserve">median </w:t>
        </w:r>
      </w:ins>
      <w:r>
        <w:t xml:space="preserve">reductions in Eastern Asia. </w:t>
      </w:r>
      <w:ins w:id="326" w:author="Martin, Greta Katherine" w:date="2025-04-09T20:26:00Z" w16du:dateUtc="2025-04-10T00:26:00Z">
        <w:r w:rsidR="00085466">
          <w:t>Eastern Europe had the largest mean reductions in deaths due to s</w:t>
        </w:r>
      </w:ins>
      <w:ins w:id="327" w:author="Martin, Greta Katherine" w:date="2025-04-09T20:27:00Z" w16du:dateUtc="2025-04-10T00:27:00Z">
        <w:r w:rsidR="00085466">
          <w:t>everal city outliers with large increases in NDVI</w:t>
        </w:r>
      </w:ins>
      <w:ins w:id="328" w:author="Martin, Greta Katherine" w:date="2025-04-09T20:28:00Z" w16du:dateUtc="2025-04-10T00:28:00Z">
        <w:r w:rsidR="00085466">
          <w:t>, with an estimated average of 7.05 (95%CI: 5.14, 11.00) avoided deaths per 100,000</w:t>
        </w:r>
      </w:ins>
      <w:ins w:id="329" w:author="Martin, Greta Katherine" w:date="2025-04-09T20:27:00Z" w16du:dateUtc="2025-04-10T00:27:00Z">
        <w:r w:rsidR="00085466">
          <w:t xml:space="preserve">.  </w:t>
        </w:r>
      </w:ins>
      <w:r>
        <w:t xml:space="preserve">Eastern Asia had a </w:t>
      </w:r>
      <w:del w:id="330" w:author="Martin, Greta Katherine" w:date="2025-04-09T20:16:00Z" w16du:dateUtc="2025-04-10T00:16:00Z">
        <w:r w:rsidDel="00B75AD6">
          <w:delText xml:space="preserve">median </w:delText>
        </w:r>
      </w:del>
      <w:ins w:id="331" w:author="Martin, Greta Katherine" w:date="2025-04-09T20:16:00Z" w16du:dateUtc="2025-04-10T00:16:00Z">
        <w:r w:rsidR="00B75AD6">
          <w:t>mean</w:t>
        </w:r>
        <w:r w:rsidR="00B75AD6">
          <w:t xml:space="preserve"> </w:t>
        </w:r>
      </w:ins>
      <w:r>
        <w:t xml:space="preserve">reduction of </w:t>
      </w:r>
      <w:r w:rsidR="00DD7A8E">
        <w:t>4.</w:t>
      </w:r>
      <w:ins w:id="332" w:author="Martin, Greta Katherine" w:date="2025-04-09T20:16:00Z" w16du:dateUtc="2025-04-10T00:16:00Z">
        <w:r w:rsidR="00B75AD6">
          <w:t>18</w:t>
        </w:r>
      </w:ins>
      <w:del w:id="333" w:author="Martin, Greta Katherine" w:date="2025-04-09T20:16:00Z" w16du:dateUtc="2025-04-10T00:16:00Z">
        <w:r w:rsidR="00DD7A8E" w:rsidDel="00B75AD6">
          <w:delText>72</w:delText>
        </w:r>
      </w:del>
      <w:r w:rsidR="00DD7A8E">
        <w:t xml:space="preserve"> (</w:t>
      </w:r>
      <w:ins w:id="334" w:author="Martin, Greta Katherine" w:date="2025-04-09T20:16:00Z" w16du:dateUtc="2025-04-10T00:16:00Z">
        <w:r w:rsidR="00B75AD6">
          <w:t>95% CI</w:t>
        </w:r>
      </w:ins>
      <w:ins w:id="335" w:author="Martin, Greta Katherine" w:date="2025-04-09T20:17:00Z" w16du:dateUtc="2025-04-10T00:17:00Z">
        <w:r w:rsidR="00B75AD6">
          <w:t xml:space="preserve">: 2.70, 7.33, </w:t>
        </w:r>
      </w:ins>
      <w:r w:rsidR="00DD7A8E">
        <w:t>IQR:</w:t>
      </w:r>
      <w:del w:id="336" w:author="Martin, Greta Katherine" w:date="2025-03-27T12:48:00Z" w16du:dateUtc="2025-03-27T16:48:00Z">
        <w:r w:rsidR="00DD7A8E" w:rsidDel="00A138ED">
          <w:delText xml:space="preserve"> </w:delText>
        </w:r>
      </w:del>
      <w:ins w:id="337" w:author="Martin, Greta Katherine" w:date="2025-03-27T12:48:00Z" w16du:dateUtc="2025-03-27T16:48:00Z">
        <w:r w:rsidR="00A138ED">
          <w:t xml:space="preserve"> 0.13, </w:t>
        </w:r>
      </w:ins>
      <w:r w:rsidR="00DD7A8E">
        <w:t>8.52</w:t>
      </w:r>
      <w:del w:id="338" w:author="Martin, Greta Katherine" w:date="2025-03-27T12:48:00Z" w16du:dateUtc="2025-03-27T16:48:00Z">
        <w:r w:rsidR="00DD7A8E" w:rsidDel="00A138ED">
          <w:delText>, 0.13</w:delText>
        </w:r>
      </w:del>
      <w:r w:rsidR="00DD7A8E">
        <w:t>)</w:t>
      </w:r>
      <w:r>
        <w:t xml:space="preserve"> annual premature deaths per 100,000 population, though even within this region there was substantial variation across cities, ranging from</w:t>
      </w:r>
      <w:r w:rsidR="000E0AD4">
        <w:t xml:space="preserve"> </w:t>
      </w:r>
      <w:r w:rsidR="00DD7A8E">
        <w:t>21.25</w:t>
      </w:r>
      <w:r w:rsidR="000E0AD4">
        <w:t xml:space="preserve"> fewer premature deaths per 100,000 in Shiyan, China to</w:t>
      </w:r>
      <w:r>
        <w:t xml:space="preserve"> </w:t>
      </w:r>
      <w:r w:rsidR="00DD7A8E">
        <w:t>13.72</w:t>
      </w:r>
      <w:r>
        <w:t xml:space="preserve"> more premature deaths per 100,000 in Hiroshima, Japan. Southeastern Asia and Sub-Saharan Africa had the highest increase in health burdens, with </w:t>
      </w:r>
      <w:del w:id="339" w:author="Martin, Greta Katherine" w:date="2025-04-09T20:18:00Z" w16du:dateUtc="2025-04-10T00:18:00Z">
        <w:r w:rsidDel="00B75AD6">
          <w:delText xml:space="preserve">medians </w:delText>
        </w:r>
      </w:del>
      <w:ins w:id="340" w:author="Martin, Greta Katherine" w:date="2025-04-09T20:18:00Z" w16du:dateUtc="2025-04-10T00:18:00Z">
        <w:r w:rsidR="00B75AD6">
          <w:t>means</w:t>
        </w:r>
        <w:r w:rsidR="00B75AD6">
          <w:t xml:space="preserve"> </w:t>
        </w:r>
      </w:ins>
      <w:r>
        <w:t xml:space="preserve">of </w:t>
      </w:r>
      <w:ins w:id="341" w:author="Martin, Greta Katherine" w:date="2025-04-09T20:18:00Z" w16du:dateUtc="2025-04-10T00:18:00Z">
        <w:r w:rsidR="00B75AD6">
          <w:t>3.4</w:t>
        </w:r>
      </w:ins>
      <w:del w:id="342" w:author="Martin, Greta Katherine" w:date="2025-04-09T20:18:00Z" w16du:dateUtc="2025-04-10T00:18:00Z">
        <w:r w:rsidR="00DD7A8E" w:rsidDel="00B75AD6">
          <w:delText>6.0</w:delText>
        </w:r>
      </w:del>
      <w:r w:rsidR="00DD7A8E">
        <w:t xml:space="preserve"> (</w:t>
      </w:r>
      <w:ins w:id="343" w:author="Martin, Greta Katherine" w:date="2025-04-09T20:18:00Z" w16du:dateUtc="2025-04-10T00:18:00Z">
        <w:r w:rsidR="00B75AD6">
          <w:t xml:space="preserve">95%CI: 2.17, 6.03, </w:t>
        </w:r>
      </w:ins>
      <w:r w:rsidR="00DD7A8E">
        <w:t>IQR: 2.42, 9.44)</w:t>
      </w:r>
      <w:r>
        <w:t xml:space="preserve"> and </w:t>
      </w:r>
      <w:ins w:id="344" w:author="Martin, Greta Katherine" w:date="2025-04-09T20:19:00Z" w16du:dateUtc="2025-04-10T00:19:00Z">
        <w:r w:rsidR="00B75AD6">
          <w:t>4.58</w:t>
        </w:r>
      </w:ins>
      <w:del w:id="345" w:author="Martin, Greta Katherine" w:date="2025-04-09T20:19:00Z" w16du:dateUtc="2025-04-10T00:19:00Z">
        <w:r w:rsidR="00DD7A8E" w:rsidDel="00B75AD6">
          <w:delText>3.42</w:delText>
        </w:r>
      </w:del>
      <w:r w:rsidR="00DD7A8E">
        <w:t xml:space="preserve"> (</w:t>
      </w:r>
      <w:ins w:id="346" w:author="Martin, Greta Katherine" w:date="2025-04-09T20:19:00Z" w16du:dateUtc="2025-04-10T00:19:00Z">
        <w:r w:rsidR="00B75AD6">
          <w:t xml:space="preserve">95% CI: 2.99, 7.93, </w:t>
        </w:r>
      </w:ins>
      <w:r w:rsidR="00DD7A8E">
        <w:t>IQR: -0.06, 7.35)</w:t>
      </w:r>
      <w:r>
        <w:t xml:space="preserve"> more deaths per 100,000 respectively. Substantial intra-regional variation existed for these regions as well- ranging from </w:t>
      </w:r>
      <w:r w:rsidR="00DD7A8E">
        <w:t>3.75</w:t>
      </w:r>
      <w:r w:rsidR="00F92D13">
        <w:t xml:space="preserve"> fewer</w:t>
      </w:r>
      <w:r w:rsidR="00F92D13" w:rsidRPr="00F92D13">
        <w:t xml:space="preserve"> </w:t>
      </w:r>
      <w:r w:rsidR="00F92D13">
        <w:t>deaths to</w:t>
      </w:r>
      <w:r w:rsidR="00DD7A8E">
        <w:t xml:space="preserve"> 21.84</w:t>
      </w:r>
      <w:r>
        <w:t xml:space="preserve"> more deaths per 100,000 in South-eastern Asia and from </w:t>
      </w:r>
      <w:r w:rsidR="00DD7A8E">
        <w:t>9.04</w:t>
      </w:r>
      <w:r w:rsidR="00F92D13">
        <w:t xml:space="preserve"> fewer deaths to </w:t>
      </w:r>
      <w:r w:rsidR="00DD7A8E">
        <w:t>21.45</w:t>
      </w:r>
      <w:r>
        <w:t xml:space="preserve"> more deaths per 100,000 in Sub-Saharan Africa.</w:t>
      </w:r>
      <w:r w:rsidR="00BB7EA8" w:rsidRPr="00BB7EA8">
        <w:t xml:space="preserve"> </w:t>
      </w:r>
      <w:ins w:id="347" w:author="Martin, Greta Katherine" w:date="2025-04-09T20:20:00Z" w16du:dateUtc="2025-04-10T00:20:00Z">
        <w:r w:rsidR="00B75AD6">
          <w:t>In absolute terms, Eastern Asia had the largest health gains from changes in NDVI</w:t>
        </w:r>
      </w:ins>
      <w:ins w:id="348" w:author="Martin, Greta Katherine" w:date="2025-04-09T20:21:00Z" w16du:dateUtc="2025-04-10T00:21:00Z">
        <w:r w:rsidR="00B75AD6">
          <w:t xml:space="preserve"> with an estimated 20,593 avoided deaths (95%CI: 13,269, 36,095)</w:t>
        </w:r>
      </w:ins>
      <w:ins w:id="349" w:author="Martin, Greta Katherine" w:date="2025-04-09T20:22:00Z" w16du:dateUtc="2025-04-10T00:22:00Z">
        <w:r w:rsidR="00B75AD6">
          <w:t xml:space="preserve"> across all cities</w:t>
        </w:r>
      </w:ins>
      <w:ins w:id="350" w:author="Martin, Greta Katherine" w:date="2025-04-09T20:21:00Z" w16du:dateUtc="2025-04-10T00:21:00Z">
        <w:r w:rsidR="00B75AD6">
          <w:t xml:space="preserve">. </w:t>
        </w:r>
      </w:ins>
      <w:ins w:id="351" w:author="Martin, Greta Katherine" w:date="2025-04-09T20:22:00Z" w16du:dateUtc="2025-04-10T00:22:00Z">
        <w:r w:rsidR="00B75AD6">
          <w:t xml:space="preserve">Sub-Saharan Africa has the greatest health burden from urban greenspace changes, with a total of </w:t>
        </w:r>
      </w:ins>
      <w:ins w:id="352" w:author="Martin, Greta Katherine" w:date="2025-04-09T20:23:00Z" w16du:dateUtc="2025-04-10T00:23:00Z">
        <w:r w:rsidR="00B75AD6">
          <w:t xml:space="preserve">9,135 more deaths (95% CI: 5,953, 15806). </w:t>
        </w:r>
      </w:ins>
    </w:p>
    <w:p w14:paraId="57051E70" w14:textId="7F1415BB" w:rsidR="005C0060" w:rsidRDefault="005C0060" w:rsidP="00346FF4"/>
    <w:p w14:paraId="5ABED03B" w14:textId="12AE39C3" w:rsidR="00346FF4" w:rsidRDefault="00B47F84" w:rsidP="00346FF4">
      <w:del w:id="353" w:author="Martin, Greta Katherine" w:date="2025-04-09T15:04:00Z" w16du:dateUtc="2025-04-09T19:04:00Z">
        <w:r w:rsidDel="000030D9">
          <w:delText xml:space="preserve">Considering </w:delText>
        </w:r>
      </w:del>
      <w:ins w:id="354" w:author="Martin, Greta Katherine" w:date="2025-04-09T15:04:00Z" w16du:dateUtc="2025-04-09T19:04:00Z">
        <w:r w:rsidR="000030D9">
          <w:t>We also considered</w:t>
        </w:r>
        <w:r w:rsidR="000030D9">
          <w:t xml:space="preserve"> </w:t>
        </w:r>
      </w:ins>
      <w:r>
        <w:t>NDVI-associated mortality changes by climate classification</w:t>
      </w:r>
      <w:ins w:id="355" w:author="Martin, Greta Katherine" w:date="2025-04-09T15:04:00Z" w16du:dateUtc="2025-04-09T19:04:00Z">
        <w:r w:rsidR="000030D9">
          <w:t xml:space="preserve">. </w:t>
        </w:r>
      </w:ins>
      <w:ins w:id="356" w:author="Martin, Greta Katherine" w:date="2025-04-09T15:05:00Z" w16du:dateUtc="2025-04-09T19:05:00Z">
        <w:r w:rsidR="000030D9">
          <w:t>Arid cities had stable NDVI values over time, and this was reflected in</w:t>
        </w:r>
      </w:ins>
      <w:del w:id="357" w:author="Martin, Greta Katherine" w:date="2025-04-09T15:04:00Z" w16du:dateUtc="2025-04-09T19:04:00Z">
        <w:r w:rsidDel="000030D9">
          <w:delText>,</w:delText>
        </w:r>
      </w:del>
      <w:r>
        <w:t xml:space="preserve"> t</w:t>
      </w:r>
      <w:r w:rsidR="00346FF4">
        <w:t xml:space="preserve">he </w:t>
      </w:r>
      <w:del w:id="358" w:author="Martin, Greta Katherine" w:date="2025-04-09T20:29:00Z" w16du:dateUtc="2025-04-10T00:29:00Z">
        <w:r w:rsidR="00346FF4" w:rsidDel="002D71DD">
          <w:delText xml:space="preserve">median </w:delText>
        </w:r>
      </w:del>
      <w:ins w:id="359" w:author="Martin, Greta Katherine" w:date="2025-04-09T20:29:00Z" w16du:dateUtc="2025-04-10T00:29:00Z">
        <w:r w:rsidR="002D71DD">
          <w:t>average</w:t>
        </w:r>
        <w:r w:rsidR="002D71DD">
          <w:t xml:space="preserve"> </w:t>
        </w:r>
      </w:ins>
      <w:ins w:id="360" w:author="Martin, Greta Katherine" w:date="2025-04-09T15:05:00Z" w16du:dateUtc="2025-04-09T19:05:00Z">
        <w:r w:rsidR="000030D9">
          <w:t xml:space="preserve">associated </w:t>
        </w:r>
      </w:ins>
      <w:r w:rsidR="00346FF4">
        <w:t>change</w:t>
      </w:r>
      <w:ins w:id="361" w:author="Martin, Greta Katherine" w:date="2025-04-09T15:05:00Z" w16du:dateUtc="2025-04-09T19:05:00Z">
        <w:r w:rsidR="000030D9">
          <w:t>s</w:t>
        </w:r>
      </w:ins>
      <w:r w:rsidR="00346FF4">
        <w:t xml:space="preserve"> in mortality</w:t>
      </w:r>
      <w:ins w:id="362" w:author="Martin, Greta Katherine" w:date="2025-04-09T15:05:00Z" w16du:dateUtc="2025-04-09T19:05:00Z">
        <w:r w:rsidR="000030D9">
          <w:t>, whi</w:t>
        </w:r>
      </w:ins>
      <w:ins w:id="363" w:author="Martin, Greta Katherine" w:date="2025-04-09T15:06:00Z" w16du:dateUtc="2025-04-09T19:06:00Z">
        <w:r w:rsidR="000030D9">
          <w:t xml:space="preserve">ch was very close to zero at </w:t>
        </w:r>
      </w:ins>
      <w:del w:id="364" w:author="Martin, Greta Katherine" w:date="2025-04-09T15:05:00Z" w16du:dateUtc="2025-04-09T19:05:00Z">
        <w:r w:rsidR="00346FF4" w:rsidDel="000030D9">
          <w:delText xml:space="preserve"> associated with changes in NDVI was </w:delText>
        </w:r>
      </w:del>
      <w:r w:rsidR="00346FF4">
        <w:t>0.0</w:t>
      </w:r>
      <w:ins w:id="365" w:author="Martin, Greta Katherine" w:date="2025-04-09T20:29:00Z" w16du:dateUtc="2025-04-10T00:29:00Z">
        <w:r w:rsidR="002D71DD">
          <w:t xml:space="preserve">9 (95% CI: </w:t>
        </w:r>
      </w:ins>
      <w:ins w:id="366" w:author="Martin, Greta Katherine" w:date="2025-04-09T20:30:00Z" w16du:dateUtc="2025-04-10T00:30:00Z">
        <w:r w:rsidR="002D71DD">
          <w:t>0.60, 1.55)</w:t>
        </w:r>
      </w:ins>
      <w:del w:id="367" w:author="Martin, Greta Katherine" w:date="2025-04-09T20:29:00Z" w16du:dateUtc="2025-04-10T00:29:00Z">
        <w:r w:rsidR="00AA7C74" w:rsidDel="002D71DD">
          <w:delText>1</w:delText>
        </w:r>
      </w:del>
      <w:r w:rsidR="00346FF4">
        <w:t xml:space="preserve"> fewer</w:t>
      </w:r>
      <w:ins w:id="368" w:author="Martin, Greta Katherine" w:date="2025-04-09T15:06:00Z" w16du:dateUtc="2025-04-09T19:06:00Z">
        <w:r w:rsidR="000030D9">
          <w:t xml:space="preserve"> </w:t>
        </w:r>
        <w:r w:rsidR="000030D9">
          <w:t xml:space="preserve">deaths per 100,000 </w:t>
        </w:r>
      </w:ins>
      <w:del w:id="369" w:author="Martin, Greta Katherine" w:date="2025-04-09T15:06:00Z" w16du:dateUtc="2025-04-09T19:06:00Z">
        <w:r w:rsidR="00346FF4" w:rsidDel="000030D9">
          <w:delText xml:space="preserve"> </w:delText>
        </w:r>
      </w:del>
      <w:r w:rsidR="001F396A">
        <w:t xml:space="preserve">(range: </w:t>
      </w:r>
      <w:r w:rsidR="00AA7C74">
        <w:t>12.90</w:t>
      </w:r>
      <w:r w:rsidR="001F396A">
        <w:t xml:space="preserve"> fewer to </w:t>
      </w:r>
      <w:r w:rsidR="00AA7C74">
        <w:t>12.14</w:t>
      </w:r>
      <w:r w:rsidR="001F396A">
        <w:t xml:space="preserve"> more) </w:t>
      </w:r>
      <w:del w:id="370" w:author="Martin, Greta Katherine" w:date="2025-04-09T15:06:00Z" w16du:dateUtc="2025-04-09T19:06:00Z">
        <w:r w:rsidR="00346FF4" w:rsidDel="000030D9">
          <w:delText xml:space="preserve">deaths per 100,000 </w:delText>
        </w:r>
      </w:del>
      <w:ins w:id="371" w:author="Martin, Greta Katherine" w:date="2025-04-09T15:06:00Z" w16du:dateUtc="2025-04-09T19:06:00Z">
        <w:r w:rsidR="000030D9">
          <w:t>(</w:t>
        </w:r>
      </w:ins>
      <w:del w:id="372" w:author="Martin, Greta Katherine" w:date="2025-04-09T15:06:00Z" w16du:dateUtc="2025-04-09T19:06:00Z">
        <w:r w:rsidR="00346FF4" w:rsidDel="000030D9">
          <w:delText>among arid cities</w:delText>
        </w:r>
        <w:r w:rsidR="0077465E" w:rsidDel="000030D9">
          <w:delText xml:space="preserve"> (</w:delText>
        </w:r>
      </w:del>
      <w:r w:rsidR="0077465E">
        <w:t>Fig. 5B)</w:t>
      </w:r>
      <w:r w:rsidR="00346FF4">
        <w:t xml:space="preserve">. Temperate cities were similarly </w:t>
      </w:r>
      <w:proofErr w:type="gramStart"/>
      <w:r w:rsidR="00346FF4">
        <w:t>fairly evenly</w:t>
      </w:r>
      <w:proofErr w:type="gramEnd"/>
      <w:r w:rsidR="00346FF4">
        <w:t xml:space="preserve"> distributed between those with fewer and more deaths associated with changes in NDVI </w:t>
      </w:r>
      <w:r w:rsidR="000440D9">
        <w:t>but</w:t>
      </w:r>
      <w:r w:rsidR="00346FF4">
        <w:t xml:space="preserve"> had a larger spread than arid cities. Temperate cities had a </w:t>
      </w:r>
      <w:del w:id="373" w:author="Martin, Greta Katherine" w:date="2025-04-09T20:30:00Z" w16du:dateUtc="2025-04-10T00:30:00Z">
        <w:r w:rsidR="00346FF4" w:rsidDel="002D71DD">
          <w:delText xml:space="preserve">median </w:delText>
        </w:r>
      </w:del>
      <w:ins w:id="374" w:author="Martin, Greta Katherine" w:date="2025-04-09T20:30:00Z" w16du:dateUtc="2025-04-10T00:30:00Z">
        <w:r w:rsidR="002D71DD">
          <w:t>mean</w:t>
        </w:r>
        <w:r w:rsidR="002D71DD">
          <w:t xml:space="preserve"> </w:t>
        </w:r>
      </w:ins>
      <w:r w:rsidR="00346FF4">
        <w:t xml:space="preserve">change of </w:t>
      </w:r>
      <w:r w:rsidR="0007308F">
        <w:t>0.</w:t>
      </w:r>
      <w:del w:id="375" w:author="Martin, Greta Katherine" w:date="2025-04-09T20:30:00Z" w16du:dateUtc="2025-04-10T00:30:00Z">
        <w:r w:rsidR="0007308F" w:rsidDel="002D71DD">
          <w:delText>2</w:delText>
        </w:r>
      </w:del>
      <w:ins w:id="376" w:author="Martin, Greta Katherine" w:date="2025-04-09T20:30:00Z" w16du:dateUtc="2025-04-10T00:30:00Z">
        <w:r w:rsidR="002D71DD">
          <w:t>76</w:t>
        </w:r>
      </w:ins>
      <w:del w:id="377" w:author="Martin, Greta Katherine" w:date="2025-04-09T20:30:00Z" w16du:dateUtc="2025-04-10T00:30:00Z">
        <w:r w:rsidR="0007308F" w:rsidDel="002D71DD">
          <w:delText>1</w:delText>
        </w:r>
      </w:del>
      <w:r w:rsidR="00346FF4">
        <w:t xml:space="preserve"> </w:t>
      </w:r>
      <w:ins w:id="378" w:author="Martin, Greta Katherine" w:date="2025-04-09T20:30:00Z" w16du:dateUtc="2025-04-10T00:30:00Z">
        <w:r w:rsidR="002D71DD">
          <w:t xml:space="preserve">(95% CI: 0.45, 1.32) </w:t>
        </w:r>
      </w:ins>
      <w:del w:id="379" w:author="Martin, Greta Katherine" w:date="2025-04-09T20:30:00Z" w16du:dateUtc="2025-04-10T00:30:00Z">
        <w:r w:rsidR="00346FF4" w:rsidDel="002D71DD">
          <w:delText xml:space="preserve">more </w:delText>
        </w:r>
      </w:del>
      <w:ins w:id="380" w:author="Martin, Greta Katherine" w:date="2025-04-09T20:30:00Z" w16du:dateUtc="2025-04-10T00:30:00Z">
        <w:r w:rsidR="002D71DD">
          <w:t>fewer</w:t>
        </w:r>
        <w:r w:rsidR="002D71DD">
          <w:t xml:space="preserve"> </w:t>
        </w:r>
      </w:ins>
      <w:ins w:id="381" w:author="Martin, Greta Katherine" w:date="2025-04-09T15:11:00Z" w16du:dateUtc="2025-04-09T19:11:00Z">
        <w:r w:rsidR="00546D86">
          <w:t>deaths per 100,000</w:t>
        </w:r>
        <w:r w:rsidR="00546D86">
          <w:t xml:space="preserve"> </w:t>
        </w:r>
      </w:ins>
      <w:r w:rsidR="001F396A">
        <w:t xml:space="preserve">(range: </w:t>
      </w:r>
      <w:r w:rsidR="0007308F">
        <w:t>21.15</w:t>
      </w:r>
      <w:r w:rsidR="001F396A">
        <w:t xml:space="preserve"> fewer to </w:t>
      </w:r>
      <w:r w:rsidR="0007308F">
        <w:t>14.83</w:t>
      </w:r>
      <w:r w:rsidR="001F396A">
        <w:t xml:space="preserve"> more)</w:t>
      </w:r>
      <w:del w:id="382" w:author="Martin, Greta Katherine" w:date="2025-04-09T15:11:00Z" w16du:dateUtc="2025-04-09T19:11:00Z">
        <w:r w:rsidR="001F396A" w:rsidDel="00546D86">
          <w:delText xml:space="preserve"> </w:delText>
        </w:r>
        <w:r w:rsidR="00346FF4" w:rsidDel="00546D86">
          <w:delText>deaths per 100,000</w:delText>
        </w:r>
      </w:del>
      <w:r w:rsidR="001F396A">
        <w:t>.</w:t>
      </w:r>
      <w:r w:rsidR="00346FF4">
        <w:t xml:space="preserve"> </w:t>
      </w:r>
      <w:r w:rsidR="000440D9">
        <w:t>Tropical cities became</w:t>
      </w:r>
      <w:r w:rsidR="00DA2B23">
        <w:t>,</w:t>
      </w:r>
      <w:r w:rsidR="000440D9">
        <w:t xml:space="preserve"> on average</w:t>
      </w:r>
      <w:r w:rsidR="00DA2B23">
        <w:t>,</w:t>
      </w:r>
      <w:r w:rsidR="000440D9">
        <w:t xml:space="preserve"> less green over the past decade and had</w:t>
      </w:r>
      <w:r w:rsidR="00346FF4">
        <w:t xml:space="preserve"> a </w:t>
      </w:r>
      <w:del w:id="383" w:author="Martin, Greta Katherine" w:date="2025-04-09T20:30:00Z" w16du:dateUtc="2025-04-10T00:30:00Z">
        <w:r w:rsidR="00346FF4" w:rsidDel="002D71DD">
          <w:delText xml:space="preserve">median </w:delText>
        </w:r>
      </w:del>
      <w:ins w:id="384" w:author="Martin, Greta Katherine" w:date="2025-04-09T20:30:00Z" w16du:dateUtc="2025-04-10T00:30:00Z">
        <w:r w:rsidR="002D71DD">
          <w:t>mean</w:t>
        </w:r>
        <w:r w:rsidR="002D71DD">
          <w:t xml:space="preserve"> </w:t>
        </w:r>
      </w:ins>
      <w:r w:rsidR="00346FF4">
        <w:t xml:space="preserve">of </w:t>
      </w:r>
      <w:r w:rsidR="0007308F">
        <w:t>2.</w:t>
      </w:r>
      <w:ins w:id="385" w:author="Martin, Greta Katherine" w:date="2025-04-09T20:31:00Z" w16du:dateUtc="2025-04-10T00:31:00Z">
        <w:r w:rsidR="002D71DD">
          <w:t>68 (95% CI: 1.75, 4.60)</w:t>
        </w:r>
      </w:ins>
      <w:del w:id="386" w:author="Martin, Greta Katherine" w:date="2025-04-09T20:31:00Z" w16du:dateUtc="2025-04-10T00:31:00Z">
        <w:r w:rsidR="0007308F" w:rsidDel="002D71DD">
          <w:delText>84</w:delText>
        </w:r>
      </w:del>
      <w:r w:rsidR="00346FF4">
        <w:t xml:space="preserve"> more</w:t>
      </w:r>
      <w:ins w:id="387" w:author="Martin, Greta Katherine" w:date="2025-04-09T15:11:00Z" w16du:dateUtc="2025-04-09T19:11:00Z">
        <w:r w:rsidR="00546D86">
          <w:t xml:space="preserve"> </w:t>
        </w:r>
        <w:r w:rsidR="00546D86">
          <w:t>associated deaths per 100,000</w:t>
        </w:r>
      </w:ins>
      <w:r w:rsidR="00346FF4">
        <w:t xml:space="preserve"> </w:t>
      </w:r>
      <w:r w:rsidR="001F396A">
        <w:t>(range:</w:t>
      </w:r>
      <w:r w:rsidR="0007308F">
        <w:t xml:space="preserve"> 10.97</w:t>
      </w:r>
      <w:r w:rsidR="001F396A">
        <w:t xml:space="preserve"> fewer to </w:t>
      </w:r>
      <w:r w:rsidR="0007308F">
        <w:t>21.84</w:t>
      </w:r>
      <w:r w:rsidR="001F396A">
        <w:t xml:space="preserve"> more)</w:t>
      </w:r>
      <w:del w:id="388" w:author="Martin, Greta Katherine" w:date="2025-04-09T15:11:00Z" w16du:dateUtc="2025-04-09T19:11:00Z">
        <w:r w:rsidR="001F396A" w:rsidDel="00546D86">
          <w:delText xml:space="preserve"> </w:delText>
        </w:r>
        <w:r w:rsidR="00346FF4" w:rsidDel="00546D86">
          <w:delText>associated deaths per 100,000</w:delText>
        </w:r>
      </w:del>
      <w:r w:rsidR="000440D9">
        <w:t xml:space="preserve">. In contrast, </w:t>
      </w:r>
      <w:r w:rsidR="00346FF4">
        <w:t xml:space="preserve">continental cities became slightly greener on and had a </w:t>
      </w:r>
      <w:del w:id="389" w:author="Martin, Greta Katherine" w:date="2025-04-09T20:38:00Z" w16du:dateUtc="2025-04-10T00:38:00Z">
        <w:r w:rsidR="00346FF4" w:rsidDel="008C087B">
          <w:delText xml:space="preserve">median </w:delText>
        </w:r>
      </w:del>
      <w:ins w:id="390" w:author="Martin, Greta Katherine" w:date="2025-04-09T20:38:00Z" w16du:dateUtc="2025-04-10T00:38:00Z">
        <w:r w:rsidR="008C087B">
          <w:t>mean</w:t>
        </w:r>
        <w:r w:rsidR="008C087B">
          <w:t xml:space="preserve"> </w:t>
        </w:r>
      </w:ins>
      <w:r w:rsidR="00346FF4">
        <w:t xml:space="preserve">of </w:t>
      </w:r>
      <w:ins w:id="391" w:author="Martin, Greta Katherine" w:date="2025-04-09T20:31:00Z" w16du:dateUtc="2025-04-10T00:31:00Z">
        <w:r w:rsidR="002D71DD">
          <w:t xml:space="preserve">4.31 (95% CI: </w:t>
        </w:r>
      </w:ins>
      <w:ins w:id="392" w:author="Martin, Greta Katherine" w:date="2025-04-09T20:32:00Z" w16du:dateUtc="2025-04-10T00:32:00Z">
        <w:r w:rsidR="002D71DD">
          <w:t>2.88, 7.31)</w:t>
        </w:r>
      </w:ins>
      <w:del w:id="393" w:author="Martin, Greta Katherine" w:date="2025-04-09T20:31:00Z" w16du:dateUtc="2025-04-10T00:31:00Z">
        <w:r w:rsidR="0001260F" w:rsidDel="002D71DD">
          <w:delText>2.44</w:delText>
        </w:r>
      </w:del>
      <w:r w:rsidR="0001260F">
        <w:t xml:space="preserve"> </w:t>
      </w:r>
      <w:r w:rsidR="00346FF4">
        <w:t>fewer</w:t>
      </w:r>
      <w:ins w:id="394" w:author="Martin, Greta Katherine" w:date="2025-04-09T15:11:00Z" w16du:dateUtc="2025-04-09T19:11:00Z">
        <w:r w:rsidR="00546D86">
          <w:t xml:space="preserve"> </w:t>
        </w:r>
        <w:r w:rsidR="00546D86">
          <w:t>associated deaths per 100,000</w:t>
        </w:r>
      </w:ins>
      <w:r w:rsidR="00346FF4">
        <w:t xml:space="preserve"> </w:t>
      </w:r>
      <w:r w:rsidR="001F396A">
        <w:t xml:space="preserve">(range: </w:t>
      </w:r>
      <w:r w:rsidR="0001260F">
        <w:t>24.44</w:t>
      </w:r>
      <w:r w:rsidR="001F396A">
        <w:t xml:space="preserve"> fewer to </w:t>
      </w:r>
      <w:r w:rsidR="0001260F">
        <w:t>14.50</w:t>
      </w:r>
      <w:r w:rsidR="001F396A">
        <w:t xml:space="preserve"> more)</w:t>
      </w:r>
      <w:del w:id="395" w:author="Martin, Greta Katherine" w:date="2025-04-09T15:11:00Z" w16du:dateUtc="2025-04-09T19:11:00Z">
        <w:r w:rsidR="001F396A" w:rsidDel="00546D86">
          <w:delText xml:space="preserve"> </w:delText>
        </w:r>
        <w:r w:rsidR="00346FF4" w:rsidDel="00546D86">
          <w:delText>associated deaths per 100,000</w:delText>
        </w:r>
      </w:del>
      <w:r w:rsidR="00346FF4">
        <w:t>. The spread across all climate classifications spanned redu</w:t>
      </w:r>
      <w:r w:rsidR="00CC129C">
        <w:t>ctions</w:t>
      </w:r>
      <w:r w:rsidR="00346FF4">
        <w:t xml:space="preserve"> and </w:t>
      </w:r>
      <w:r w:rsidR="00CC129C">
        <w:t>additions in</w:t>
      </w:r>
      <w:r w:rsidR="00346FF4">
        <w:t xml:space="preserve"> deaths</w:t>
      </w:r>
      <w:r w:rsidR="00B64E23">
        <w:t>.</w:t>
      </w:r>
      <w:ins w:id="396" w:author="Martin, Greta Katherine" w:date="2025-04-09T20:32:00Z" w16du:dateUtc="2025-04-10T00:32:00Z">
        <w:r w:rsidR="00EC4809">
          <w:t xml:space="preserve"> </w:t>
        </w:r>
      </w:ins>
      <w:del w:id="397" w:author="Martin, Greta Katherine" w:date="2025-04-09T20:32:00Z" w16du:dateUtc="2025-04-10T00:32:00Z">
        <w:r w:rsidR="00D56F1F" w:rsidDel="00EC4809">
          <w:delText xml:space="preserve"> </w:delText>
        </w:r>
        <w:r w:rsidR="00A13117" w:rsidDel="00EC4809">
          <w:delText>The absolute number of deaths per city associated with changes in NDVI are presented in the appendix (</w:delText>
        </w:r>
        <w:r w:rsidR="00A13117" w:rsidRPr="00BB7EA8" w:rsidDel="00EC4809">
          <w:delText>Fig</w:delText>
        </w:r>
        <w:r w:rsidR="00FA6E41" w:rsidDel="00EC4809">
          <w:delText>.</w:delText>
        </w:r>
        <w:r w:rsidR="00A13117" w:rsidRPr="00BB7EA8" w:rsidDel="00EC4809">
          <w:delText xml:space="preserve"> S</w:delText>
        </w:r>
        <w:r w:rsidR="00C9580E" w:rsidDel="00EC4809">
          <w:delText>6</w:delText>
        </w:r>
      </w:del>
      <w:ins w:id="398" w:author="Martin, Greta Katherine" w:date="2025-04-09T20:32:00Z" w16du:dateUtc="2025-04-10T00:32:00Z">
        <w:r w:rsidR="00EC4809">
          <w:t>In absolute terms</w:t>
        </w:r>
      </w:ins>
      <w:ins w:id="399" w:author="Martin, Greta Katherine" w:date="2025-04-09T20:34:00Z" w16du:dateUtc="2025-04-10T00:34:00Z">
        <w:r w:rsidR="00EC4809">
          <w:t xml:space="preserve">, </w:t>
        </w:r>
      </w:ins>
      <w:ins w:id="400" w:author="Martin, Greta Katherine" w:date="2025-04-09T20:37:00Z" w16du:dateUtc="2025-04-10T00:37:00Z">
        <w:r w:rsidR="00EC4809">
          <w:t>there was an estimated</w:t>
        </w:r>
      </w:ins>
      <w:ins w:id="401" w:author="Martin, Greta Katherine" w:date="2025-04-09T20:35:00Z" w16du:dateUtc="2025-04-10T00:35:00Z">
        <w:r w:rsidR="00EC4809">
          <w:t xml:space="preserve"> </w:t>
        </w:r>
      </w:ins>
      <w:ins w:id="402" w:author="Martin, Greta Katherine" w:date="2025-04-09T20:34:00Z" w16du:dateUtc="2025-04-10T00:34:00Z">
        <w:r w:rsidR="00EC4809">
          <w:t>3,333</w:t>
        </w:r>
      </w:ins>
      <w:ins w:id="403" w:author="Martin, Greta Katherine" w:date="2025-04-09T20:35:00Z" w16du:dateUtc="2025-04-10T00:35:00Z">
        <w:r w:rsidR="00EC4809">
          <w:t xml:space="preserve"> fewer</w:t>
        </w:r>
      </w:ins>
      <w:ins w:id="404" w:author="Martin, Greta Katherine" w:date="2025-04-09T20:34:00Z" w16du:dateUtc="2025-04-10T00:34:00Z">
        <w:r w:rsidR="00EC4809">
          <w:t xml:space="preserve"> (95% CI:</w:t>
        </w:r>
      </w:ins>
      <w:ins w:id="405" w:author="Martin, Greta Katherine" w:date="2025-04-09T20:35:00Z" w16du:dateUtc="2025-04-10T00:35:00Z">
        <w:r w:rsidR="00EC4809">
          <w:t xml:space="preserve"> </w:t>
        </w:r>
      </w:ins>
      <w:ins w:id="406" w:author="Martin, Greta Katherine" w:date="2025-04-09T20:36:00Z" w16du:dateUtc="2025-04-10T00:36:00Z">
        <w:r w:rsidR="00EC4809">
          <w:t>24,999 fewer-</w:t>
        </w:r>
      </w:ins>
      <w:ins w:id="407" w:author="Martin, Greta Katherine" w:date="2025-04-09T20:34:00Z" w16du:dateUtc="2025-04-10T00:34:00Z">
        <w:r w:rsidR="00EC4809">
          <w:t xml:space="preserve"> </w:t>
        </w:r>
      </w:ins>
      <w:del w:id="408" w:author="Martin, Greta Katherine" w:date="2025-04-09T20:32:00Z" w16du:dateUtc="2025-04-10T00:32:00Z">
        <w:r w:rsidR="00A13117" w:rsidDel="00EC4809">
          <w:delText>)</w:delText>
        </w:r>
      </w:del>
      <w:del w:id="409" w:author="Martin, Greta Katherine" w:date="2025-04-09T20:36:00Z" w16du:dateUtc="2025-04-10T00:36:00Z">
        <w:r w:rsidR="00A13117" w:rsidDel="00EC4809">
          <w:delText>.</w:delText>
        </w:r>
        <w:r w:rsidR="00346FF4" w:rsidDel="00EC4809">
          <w:delText xml:space="preserve"> </w:delText>
        </w:r>
      </w:del>
      <w:ins w:id="410" w:author="Martin, Greta Katherine" w:date="2025-04-09T20:36:00Z" w16du:dateUtc="2025-04-10T00:36:00Z">
        <w:r w:rsidR="00EC4809">
          <w:t>16,553 more)</w:t>
        </w:r>
      </w:ins>
      <w:ins w:id="411" w:author="Martin, Greta Katherine" w:date="2025-04-09T20:37:00Z" w16du:dateUtc="2025-04-10T00:37:00Z">
        <w:r w:rsidR="00EC4809">
          <w:t xml:space="preserve"> greenspace-associated deaths</w:t>
        </w:r>
      </w:ins>
      <w:ins w:id="412" w:author="Martin, Greta Katherine" w:date="2025-04-09T20:57:00Z" w16du:dateUtc="2025-04-10T00:57:00Z">
        <w:r w:rsidR="006010B2">
          <w:t xml:space="preserve"> globally</w:t>
        </w:r>
      </w:ins>
      <w:ins w:id="413" w:author="Martin, Greta Katherine" w:date="2025-04-09T20:37:00Z" w16du:dateUtc="2025-04-10T00:37:00Z">
        <w:r w:rsidR="00EC4809">
          <w:t xml:space="preserve">. </w:t>
        </w:r>
      </w:ins>
      <w:ins w:id="414" w:author="Martin, Greta Katherine" w:date="2025-04-09T20:38:00Z" w16du:dateUtc="2025-04-10T00:38:00Z">
        <w:r w:rsidR="008C087B">
          <w:t xml:space="preserve">Continental cities </w:t>
        </w:r>
      </w:ins>
      <w:ins w:id="415" w:author="Martin, Greta Katherine" w:date="2025-04-09T20:57:00Z" w16du:dateUtc="2025-04-10T00:57:00Z">
        <w:r w:rsidR="009D4513">
          <w:t>had the greatest reductions</w:t>
        </w:r>
      </w:ins>
      <w:ins w:id="416" w:author="Martin, Greta Katherine" w:date="2025-04-09T20:58:00Z" w16du:dateUtc="2025-04-10T00:58:00Z">
        <w:r w:rsidR="009D4513">
          <w:t>, with an estimated 10,919 (95% CI: 7,307, 10,919) fewer deaths</w:t>
        </w:r>
      </w:ins>
      <w:ins w:id="417" w:author="Martin, Greta Katherine" w:date="2025-04-09T20:59:00Z" w16du:dateUtc="2025-04-10T00:59:00Z">
        <w:r w:rsidR="009D4513">
          <w:t>, while tropical cities had the greatest increases (17,345, 95% CI: 11,309, 29,813).</w:t>
        </w:r>
      </w:ins>
      <w:ins w:id="418" w:author="Martin, Greta Katherine" w:date="2025-04-09T20:38:00Z" w16du:dateUtc="2025-04-10T00:38:00Z">
        <w:r w:rsidR="008C087B">
          <w:t xml:space="preserve"> </w:t>
        </w:r>
      </w:ins>
      <w:r w:rsidR="00C9580E">
        <w:t>Region</w:t>
      </w:r>
      <w:r w:rsidR="00FA6E41">
        <w:t>-</w:t>
      </w:r>
      <w:r w:rsidR="00C9580E">
        <w:t xml:space="preserve"> and climate classification</w:t>
      </w:r>
      <w:r w:rsidR="00FA6E41">
        <w:t xml:space="preserve">-wide </w:t>
      </w:r>
      <w:r w:rsidR="006E1AF3">
        <w:t>total</w:t>
      </w:r>
      <w:r w:rsidR="00F91ED5">
        <w:t xml:space="preserve"> attributable </w:t>
      </w:r>
      <w:r w:rsidR="00FA6E41">
        <w:t>deaths per 100,000 and the corresponding 95% CIs can be found in the appendix (Fig. S</w:t>
      </w:r>
      <w:ins w:id="419" w:author="Martin, Greta Katherine" w:date="2025-04-09T21:55:00Z" w16du:dateUtc="2025-04-10T01:55:00Z">
        <w:r w:rsidR="0012232D">
          <w:t>6</w:t>
        </w:r>
      </w:ins>
      <w:del w:id="420" w:author="Martin, Greta Katherine" w:date="2025-04-09T21:55:00Z" w16du:dateUtc="2025-04-10T01:55:00Z">
        <w:r w:rsidR="00FA6E41" w:rsidDel="0012232D">
          <w:delText>7</w:delText>
        </w:r>
      </w:del>
      <w:r w:rsidR="00B64E23">
        <w:t>, Table S1-S2</w:t>
      </w:r>
      <w:r w:rsidR="00FA6E41">
        <w:t>)</w:t>
      </w:r>
      <w:r w:rsidR="00727C61">
        <w:t>. Individual city mortality estimates are also provide</w:t>
      </w:r>
      <w:r w:rsidR="00CC66DA">
        <w:t>d</w:t>
      </w:r>
      <w:r w:rsidR="00727C61">
        <w:t xml:space="preserve"> (Table S3). </w:t>
      </w:r>
    </w:p>
    <w:p w14:paraId="6547561A" w14:textId="5914F8C0" w:rsidR="00346FF4" w:rsidRDefault="00346FF4" w:rsidP="00346FF4">
      <w:pPr>
        <w:rPr>
          <w:i/>
          <w:iCs/>
        </w:rPr>
      </w:pPr>
    </w:p>
    <w:p w14:paraId="7C7D073E" w14:textId="1497C3E1" w:rsidR="00346FF4" w:rsidRDefault="00346FF4" w:rsidP="007E0BEF"/>
    <w:p w14:paraId="5958EDB6" w14:textId="1D425852" w:rsidR="007E0BEF" w:rsidRDefault="007E0BEF" w:rsidP="00551D54">
      <w:pPr>
        <w:rPr>
          <w:i/>
          <w:iCs/>
        </w:rPr>
      </w:pPr>
    </w:p>
    <w:p w14:paraId="4D8609CC" w14:textId="15430381" w:rsidR="008443E7" w:rsidRDefault="008443E7" w:rsidP="00551D54">
      <w:pPr>
        <w:rPr>
          <w:i/>
          <w:iCs/>
        </w:rPr>
      </w:pPr>
    </w:p>
    <w:p w14:paraId="34534C29" w14:textId="46EA2ACE" w:rsidR="00EB77D4" w:rsidRDefault="00EB77D4" w:rsidP="00551D54">
      <w:pPr>
        <w:rPr>
          <w:i/>
          <w:iCs/>
        </w:rPr>
      </w:pPr>
    </w:p>
    <w:p w14:paraId="6295336C" w14:textId="2078EA7E" w:rsidR="00D10EF1" w:rsidRDefault="00D10EF1" w:rsidP="00551D54"/>
    <w:p w14:paraId="6EEB7B1B" w14:textId="59C8AC74" w:rsidR="00D10EF1" w:rsidRDefault="00D10EF1" w:rsidP="00551D54"/>
    <w:p w14:paraId="2E546CDB" w14:textId="028CBF54" w:rsidR="00D10EF1" w:rsidRDefault="00D10EF1" w:rsidP="00551D54"/>
    <w:p w14:paraId="04C88F3A" w14:textId="6C949D2E" w:rsidR="00D10EF1" w:rsidRDefault="00D10EF1" w:rsidP="00551D54"/>
    <w:p w14:paraId="217736CB" w14:textId="1C5ED93D" w:rsidR="00D10EF1" w:rsidRDefault="00D10EF1" w:rsidP="00551D54"/>
    <w:p w14:paraId="1360A723" w14:textId="7DC0B660" w:rsidR="00D10EF1" w:rsidRDefault="00D10EF1" w:rsidP="00551D54"/>
    <w:p w14:paraId="48DDCE01" w14:textId="65216A13" w:rsidR="00D10EF1" w:rsidRDefault="00D10EF1" w:rsidP="00551D54"/>
    <w:p w14:paraId="5328D707" w14:textId="52875B95" w:rsidR="00D10EF1" w:rsidRDefault="0012232D" w:rsidP="00551D54">
      <w:ins w:id="421" w:author="Martin, Greta Katherine" w:date="2025-04-09T21:54:00Z" w16du:dateUtc="2025-04-10T01:54:00Z">
        <w:r>
          <w:rPr>
            <w:noProof/>
          </w:rPr>
          <w:drawing>
            <wp:anchor distT="0" distB="0" distL="114300" distR="114300" simplePos="0" relativeHeight="251679744" behindDoc="1" locked="0" layoutInCell="1" allowOverlap="1" wp14:anchorId="06302DD6" wp14:editId="516219C7">
              <wp:simplePos x="0" y="0"/>
              <wp:positionH relativeFrom="column">
                <wp:posOffset>0</wp:posOffset>
              </wp:positionH>
              <wp:positionV relativeFrom="paragraph">
                <wp:posOffset>168275</wp:posOffset>
              </wp:positionV>
              <wp:extent cx="5943600" cy="5943600"/>
              <wp:effectExtent l="0" t="0" r="0" b="0"/>
              <wp:wrapTight wrapText="bothSides">
                <wp:wrapPolygon edited="0">
                  <wp:start x="138" y="0"/>
                  <wp:lineTo x="0" y="323"/>
                  <wp:lineTo x="0" y="462"/>
                  <wp:lineTo x="3092" y="738"/>
                  <wp:lineTo x="3277" y="1477"/>
                  <wp:lineTo x="3138" y="2031"/>
                  <wp:lineTo x="3369" y="2077"/>
                  <wp:lineTo x="4015" y="2262"/>
                  <wp:lineTo x="3046" y="2538"/>
                  <wp:lineTo x="2908" y="4062"/>
                  <wp:lineTo x="4431" y="4431"/>
                  <wp:lineTo x="3738" y="4523"/>
                  <wp:lineTo x="3323" y="4615"/>
                  <wp:lineTo x="3323" y="5169"/>
                  <wp:lineTo x="3508" y="5908"/>
                  <wp:lineTo x="2631" y="6185"/>
                  <wp:lineTo x="2677" y="6508"/>
                  <wp:lineTo x="646" y="6738"/>
                  <wp:lineTo x="600" y="7062"/>
                  <wp:lineTo x="2538" y="7385"/>
                  <wp:lineTo x="2538" y="7569"/>
                  <wp:lineTo x="3692" y="8123"/>
                  <wp:lineTo x="4062" y="8123"/>
                  <wp:lineTo x="1569" y="8446"/>
                  <wp:lineTo x="1569" y="8723"/>
                  <wp:lineTo x="5815" y="8862"/>
                  <wp:lineTo x="5446" y="9369"/>
                  <wp:lineTo x="5446" y="9600"/>
                  <wp:lineTo x="6831" y="10338"/>
                  <wp:lineTo x="7154" y="10338"/>
                  <wp:lineTo x="738" y="10708"/>
                  <wp:lineTo x="0" y="10800"/>
                  <wp:lineTo x="0" y="11308"/>
                  <wp:lineTo x="4154" y="11815"/>
                  <wp:lineTo x="5815" y="11815"/>
                  <wp:lineTo x="5815" y="12554"/>
                  <wp:lineTo x="5031" y="12738"/>
                  <wp:lineTo x="5031" y="12969"/>
                  <wp:lineTo x="5815" y="13292"/>
                  <wp:lineTo x="5815" y="14031"/>
                  <wp:lineTo x="3923" y="14446"/>
                  <wp:lineTo x="3923" y="14769"/>
                  <wp:lineTo x="5815" y="14769"/>
                  <wp:lineTo x="5815" y="15508"/>
                  <wp:lineTo x="4015" y="16246"/>
                  <wp:lineTo x="4015" y="16431"/>
                  <wp:lineTo x="5400" y="16985"/>
                  <wp:lineTo x="5815" y="16985"/>
                  <wp:lineTo x="5815" y="17723"/>
                  <wp:lineTo x="4477" y="17908"/>
                  <wp:lineTo x="4477" y="18185"/>
                  <wp:lineTo x="5815" y="18462"/>
                  <wp:lineTo x="5862" y="19938"/>
                  <wp:lineTo x="5446" y="20169"/>
                  <wp:lineTo x="5446" y="20354"/>
                  <wp:lineTo x="6323" y="20677"/>
                  <wp:lineTo x="6277" y="21046"/>
                  <wp:lineTo x="7477" y="21369"/>
                  <wp:lineTo x="8862" y="21462"/>
                  <wp:lineTo x="9185" y="21462"/>
                  <wp:lineTo x="12738" y="21369"/>
                  <wp:lineTo x="20954" y="20908"/>
                  <wp:lineTo x="20908" y="20677"/>
                  <wp:lineTo x="21508" y="20400"/>
                  <wp:lineTo x="21508" y="20169"/>
                  <wp:lineTo x="20723" y="19938"/>
                  <wp:lineTo x="21323" y="19938"/>
                  <wp:lineTo x="21508" y="19754"/>
                  <wp:lineTo x="21508" y="10985"/>
                  <wp:lineTo x="11031" y="10338"/>
                  <wp:lineTo x="17308" y="10338"/>
                  <wp:lineTo x="21554" y="10062"/>
                  <wp:lineTo x="21508" y="231"/>
                  <wp:lineTo x="21138" y="185"/>
                  <wp:lineTo x="12877" y="0"/>
                  <wp:lineTo x="138" y="0"/>
                </wp:wrapPolygon>
              </wp:wrapTight>
              <wp:docPr id="1337524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4212" name="Picture 1337524212"/>
                      <pic:cNvPicPr/>
                    </pic:nvPicPr>
                    <pic:blipFill>
                      <a:blip r:embed="rId16"/>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241637EF" w14:textId="0BF4F420" w:rsidR="00D10EF1" w:rsidRDefault="0075560D" w:rsidP="00551D54">
      <w:del w:id="422" w:author="Martin, Greta Katherine" w:date="2025-04-09T21:54:00Z" w16du:dateUtc="2025-04-10T01:54:00Z">
        <w:r w:rsidDel="0012232D">
          <w:rPr>
            <w:noProof/>
          </w:rPr>
          <w:drawing>
            <wp:anchor distT="0" distB="0" distL="114300" distR="114300" simplePos="0" relativeHeight="251675648" behindDoc="1" locked="0" layoutInCell="1" allowOverlap="1" wp14:anchorId="464A61CD" wp14:editId="21991014">
              <wp:simplePos x="0" y="0"/>
              <wp:positionH relativeFrom="column">
                <wp:posOffset>-274320</wp:posOffset>
              </wp:positionH>
              <wp:positionV relativeFrom="paragraph">
                <wp:posOffset>0</wp:posOffset>
              </wp:positionV>
              <wp:extent cx="6167120" cy="6167120"/>
              <wp:effectExtent l="0" t="0" r="0" b="0"/>
              <wp:wrapTight wrapText="bothSides">
                <wp:wrapPolygon edited="0">
                  <wp:start x="133" y="0"/>
                  <wp:lineTo x="0" y="311"/>
                  <wp:lineTo x="0" y="445"/>
                  <wp:lineTo x="1779" y="712"/>
                  <wp:lineTo x="1779" y="979"/>
                  <wp:lineTo x="3336" y="1423"/>
                  <wp:lineTo x="4226" y="1423"/>
                  <wp:lineTo x="4181" y="2135"/>
                  <wp:lineTo x="4448" y="2135"/>
                  <wp:lineTo x="3647" y="2402"/>
                  <wp:lineTo x="3692" y="2758"/>
                  <wp:lineTo x="756" y="2936"/>
                  <wp:lineTo x="756" y="3292"/>
                  <wp:lineTo x="4582" y="3558"/>
                  <wp:lineTo x="4137" y="3870"/>
                  <wp:lineTo x="3736" y="4181"/>
                  <wp:lineTo x="3336" y="4671"/>
                  <wp:lineTo x="3336" y="4982"/>
                  <wp:lineTo x="3647" y="4982"/>
                  <wp:lineTo x="3470" y="5382"/>
                  <wp:lineTo x="3558" y="5605"/>
                  <wp:lineTo x="3025" y="5783"/>
                  <wp:lineTo x="2980" y="6138"/>
                  <wp:lineTo x="3959" y="6405"/>
                  <wp:lineTo x="3781" y="6628"/>
                  <wp:lineTo x="3425" y="7117"/>
                  <wp:lineTo x="2980" y="7562"/>
                  <wp:lineTo x="2891" y="7695"/>
                  <wp:lineTo x="2891" y="8140"/>
                  <wp:lineTo x="4982" y="8540"/>
                  <wp:lineTo x="3603" y="8629"/>
                  <wp:lineTo x="3603" y="8985"/>
                  <wp:lineTo x="6539" y="9252"/>
                  <wp:lineTo x="6361" y="9786"/>
                  <wp:lineTo x="6361" y="9964"/>
                  <wp:lineTo x="10675" y="10675"/>
                  <wp:lineTo x="0" y="10764"/>
                  <wp:lineTo x="0" y="11254"/>
                  <wp:lineTo x="6539" y="11387"/>
                  <wp:lineTo x="6539" y="12099"/>
                  <wp:lineTo x="5738" y="12811"/>
                  <wp:lineTo x="5694" y="13077"/>
                  <wp:lineTo x="6227" y="13522"/>
                  <wp:lineTo x="6539" y="13522"/>
                  <wp:lineTo x="6539" y="14234"/>
                  <wp:lineTo x="4448" y="14590"/>
                  <wp:lineTo x="4448" y="14946"/>
                  <wp:lineTo x="6539" y="14946"/>
                  <wp:lineTo x="6539" y="16369"/>
                  <wp:lineTo x="4582" y="16369"/>
                  <wp:lineTo x="4582" y="16680"/>
                  <wp:lineTo x="6539" y="17081"/>
                  <wp:lineTo x="6539" y="17792"/>
                  <wp:lineTo x="5071" y="18193"/>
                  <wp:lineTo x="5026" y="18504"/>
                  <wp:lineTo x="5427" y="18504"/>
                  <wp:lineTo x="6494" y="19216"/>
                  <wp:lineTo x="6316" y="21040"/>
                  <wp:lineTo x="8896" y="21351"/>
                  <wp:lineTo x="12321" y="21484"/>
                  <wp:lineTo x="17437" y="21484"/>
                  <wp:lineTo x="19661" y="21306"/>
                  <wp:lineTo x="19705" y="20951"/>
                  <wp:lineTo x="18015" y="20639"/>
                  <wp:lineTo x="19483" y="20639"/>
                  <wp:lineTo x="21484" y="20239"/>
                  <wp:lineTo x="21529" y="10987"/>
                  <wp:lineTo x="20951" y="10987"/>
                  <wp:lineTo x="10809" y="10675"/>
                  <wp:lineTo x="17970" y="10008"/>
                  <wp:lineTo x="18904" y="9964"/>
                  <wp:lineTo x="21484" y="9430"/>
                  <wp:lineTo x="21529" y="178"/>
                  <wp:lineTo x="445" y="0"/>
                  <wp:lineTo x="133" y="0"/>
                </wp:wrapPolygon>
              </wp:wrapTight>
              <wp:docPr id="137993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154" name="Picture 1379935154"/>
                      <pic:cNvPicPr/>
                    </pic:nvPicPr>
                    <pic:blipFill>
                      <a:blip r:embed="rId17"/>
                      <a:stretch>
                        <a:fillRect/>
                      </a:stretch>
                    </pic:blipFill>
                    <pic:spPr>
                      <a:xfrm>
                        <a:off x="0" y="0"/>
                        <a:ext cx="6167120" cy="6167120"/>
                      </a:xfrm>
                      <a:prstGeom prst="rect">
                        <a:avLst/>
                      </a:prstGeom>
                    </pic:spPr>
                  </pic:pic>
                </a:graphicData>
              </a:graphic>
              <wp14:sizeRelH relativeFrom="page">
                <wp14:pctWidth>0</wp14:pctWidth>
              </wp14:sizeRelH>
              <wp14:sizeRelV relativeFrom="page">
                <wp14:pctHeight>0</wp14:pctHeight>
              </wp14:sizeRelV>
            </wp:anchor>
          </w:drawing>
        </w:r>
      </w:del>
    </w:p>
    <w:p w14:paraId="75483409" w14:textId="3F3E6D8A" w:rsidR="00D10EF1" w:rsidRDefault="00D10EF1" w:rsidP="00551D54"/>
    <w:p w14:paraId="76F2E8D0" w14:textId="09EE33AB" w:rsidR="00D10EF1" w:rsidRDefault="00D10EF1" w:rsidP="00551D54"/>
    <w:p w14:paraId="56C983B7" w14:textId="5CD83A4E" w:rsidR="00D10EF1" w:rsidRDefault="00D10EF1" w:rsidP="00551D54"/>
    <w:p w14:paraId="10608FB6" w14:textId="4CDF3D76" w:rsidR="00D10EF1" w:rsidRDefault="00D10EF1" w:rsidP="00551D54"/>
    <w:p w14:paraId="3C280A3B" w14:textId="68331570" w:rsidR="00D10EF1" w:rsidRDefault="00D10EF1" w:rsidP="00551D54"/>
    <w:p w14:paraId="6969E91C" w14:textId="5BD76FE5" w:rsidR="00D10EF1" w:rsidRDefault="00D10EF1" w:rsidP="00551D54"/>
    <w:p w14:paraId="762A7D68" w14:textId="6C995CBB" w:rsidR="00D10EF1" w:rsidRDefault="00D10EF1" w:rsidP="00551D54"/>
    <w:p w14:paraId="1BED62CF" w14:textId="79D91A77" w:rsidR="00D10EF1" w:rsidRDefault="00D10EF1" w:rsidP="00551D54"/>
    <w:p w14:paraId="780EC024" w14:textId="18D9487C" w:rsidR="00D10EF1" w:rsidRDefault="00D10EF1" w:rsidP="00551D54"/>
    <w:p w14:paraId="107E2AE9" w14:textId="62BE7D42" w:rsidR="00D10EF1" w:rsidRDefault="00D10EF1" w:rsidP="00551D54"/>
    <w:p w14:paraId="7B69F0DA" w14:textId="40D8405E" w:rsidR="00D10EF1" w:rsidRDefault="00D10EF1" w:rsidP="00551D54"/>
    <w:p w14:paraId="376AF94E" w14:textId="432A257F" w:rsidR="00D10EF1" w:rsidRDefault="00D10EF1" w:rsidP="00551D54"/>
    <w:p w14:paraId="590A787A" w14:textId="42ED60B0" w:rsidR="00D10EF1" w:rsidRDefault="00D10EF1" w:rsidP="00551D54"/>
    <w:p w14:paraId="0ACAE32D" w14:textId="27A31AD4" w:rsidR="00D10EF1" w:rsidRDefault="00D10EF1" w:rsidP="00551D54"/>
    <w:p w14:paraId="376CE52A" w14:textId="3748F728" w:rsidR="00D10EF1" w:rsidRDefault="00D10EF1" w:rsidP="00551D54"/>
    <w:p w14:paraId="4825F050" w14:textId="053E7F98" w:rsidR="007727CC" w:rsidRDefault="007727CC" w:rsidP="00551D54">
      <w:pPr>
        <w:rPr>
          <w:b/>
          <w:bCs/>
          <w:i/>
          <w:iCs/>
        </w:rPr>
      </w:pPr>
    </w:p>
    <w:p w14:paraId="5DD83C39" w14:textId="49B19753" w:rsidR="007727CC" w:rsidRDefault="007727CC" w:rsidP="00551D54">
      <w:pPr>
        <w:rPr>
          <w:b/>
          <w:bCs/>
          <w:i/>
          <w:iCs/>
        </w:rPr>
      </w:pPr>
    </w:p>
    <w:p w14:paraId="3764AA6D" w14:textId="3D073254" w:rsidR="007727CC" w:rsidRDefault="007727CC" w:rsidP="00551D54">
      <w:pPr>
        <w:rPr>
          <w:b/>
          <w:bCs/>
          <w:i/>
          <w:iCs/>
        </w:rPr>
      </w:pPr>
    </w:p>
    <w:p w14:paraId="6EF26AB8" w14:textId="58229EED" w:rsidR="007727CC" w:rsidRDefault="007727CC" w:rsidP="00551D54">
      <w:pPr>
        <w:rPr>
          <w:b/>
          <w:bCs/>
          <w:i/>
          <w:iCs/>
        </w:rPr>
      </w:pPr>
    </w:p>
    <w:p w14:paraId="27F34D98" w14:textId="4337BED7" w:rsidR="007727CC" w:rsidRDefault="007727CC" w:rsidP="00551D54">
      <w:pPr>
        <w:rPr>
          <w:b/>
          <w:bCs/>
          <w:i/>
          <w:iCs/>
        </w:rPr>
      </w:pPr>
    </w:p>
    <w:p w14:paraId="2D2F5804" w14:textId="4CA128A7" w:rsidR="007727CC" w:rsidRDefault="007727CC" w:rsidP="00551D54">
      <w:pPr>
        <w:rPr>
          <w:b/>
          <w:bCs/>
          <w:i/>
          <w:iCs/>
        </w:rPr>
      </w:pPr>
    </w:p>
    <w:p w14:paraId="03C0D2F7" w14:textId="5DA173BF" w:rsidR="007727CC" w:rsidRDefault="007727CC" w:rsidP="00551D54">
      <w:pPr>
        <w:rPr>
          <w:b/>
          <w:bCs/>
          <w:i/>
          <w:iCs/>
        </w:rPr>
      </w:pPr>
    </w:p>
    <w:p w14:paraId="59C2B428" w14:textId="15E24181" w:rsidR="007727CC" w:rsidRDefault="007727CC" w:rsidP="00551D54">
      <w:pPr>
        <w:rPr>
          <w:b/>
          <w:bCs/>
          <w:i/>
          <w:iCs/>
        </w:rPr>
      </w:pPr>
    </w:p>
    <w:p w14:paraId="43002C16" w14:textId="23F7A08C" w:rsidR="007727CC" w:rsidRDefault="007727CC" w:rsidP="00551D54">
      <w:pPr>
        <w:rPr>
          <w:b/>
          <w:bCs/>
          <w:i/>
          <w:iCs/>
        </w:rPr>
      </w:pPr>
    </w:p>
    <w:p w14:paraId="66C1C78E" w14:textId="77777777" w:rsidR="007727CC" w:rsidRDefault="007727CC" w:rsidP="00551D54">
      <w:pPr>
        <w:rPr>
          <w:b/>
          <w:bCs/>
          <w:i/>
          <w:iCs/>
        </w:rPr>
      </w:pPr>
    </w:p>
    <w:p w14:paraId="4216F9A0" w14:textId="77777777" w:rsidR="007727CC" w:rsidRDefault="007727CC" w:rsidP="00551D54">
      <w:pPr>
        <w:rPr>
          <w:b/>
          <w:bCs/>
          <w:i/>
          <w:iCs/>
        </w:rPr>
      </w:pPr>
    </w:p>
    <w:p w14:paraId="120D6306" w14:textId="77777777" w:rsidR="007727CC" w:rsidRDefault="007727CC" w:rsidP="00551D54">
      <w:pPr>
        <w:rPr>
          <w:b/>
          <w:bCs/>
          <w:i/>
          <w:iCs/>
        </w:rPr>
      </w:pPr>
    </w:p>
    <w:p w14:paraId="5FD389C9" w14:textId="77777777" w:rsidR="007727CC" w:rsidRDefault="007727CC" w:rsidP="00551D54">
      <w:pPr>
        <w:rPr>
          <w:b/>
          <w:bCs/>
          <w:i/>
          <w:iCs/>
        </w:rPr>
      </w:pPr>
    </w:p>
    <w:p w14:paraId="468E15AD" w14:textId="77777777" w:rsidR="007727CC" w:rsidRDefault="007727CC" w:rsidP="00551D54">
      <w:pPr>
        <w:rPr>
          <w:b/>
          <w:bCs/>
          <w:i/>
          <w:iCs/>
        </w:rPr>
      </w:pPr>
    </w:p>
    <w:p w14:paraId="5E7C09EB" w14:textId="01CC8C5D" w:rsidR="0049174D" w:rsidRDefault="00D10EF1" w:rsidP="00551D54">
      <w:pPr>
        <w:rPr>
          <w:i/>
          <w:iCs/>
        </w:rPr>
      </w:pPr>
      <w:r w:rsidRPr="00D57F4C">
        <w:rPr>
          <w:b/>
          <w:bCs/>
          <w:i/>
          <w:iCs/>
        </w:rPr>
        <w:t xml:space="preserve">Figure </w:t>
      </w:r>
      <w:r w:rsidR="001C1F37">
        <w:rPr>
          <w:b/>
          <w:bCs/>
          <w:i/>
          <w:iCs/>
        </w:rPr>
        <w:t>5</w:t>
      </w:r>
      <w:r w:rsidRPr="00D57F4C">
        <w:rPr>
          <w:b/>
          <w:bCs/>
          <w:i/>
          <w:iCs/>
        </w:rPr>
        <w:t xml:space="preserve">. </w:t>
      </w:r>
      <w:ins w:id="423" w:author="Martin, Greta Katherine" w:date="2025-04-09T15:38:00Z" w16du:dateUtc="2025-04-09T19:38:00Z">
        <w:r w:rsidR="005F0ECE">
          <w:rPr>
            <w:i/>
            <w:iCs/>
          </w:rPr>
          <w:t>C</w:t>
        </w:r>
      </w:ins>
      <w:del w:id="424" w:author="Martin, Greta Katherine" w:date="2025-04-09T15:38:00Z" w16du:dateUtc="2025-04-09T19:38:00Z">
        <w:r w:rsidR="002B0627" w:rsidDel="005F0ECE">
          <w:rPr>
            <w:i/>
            <w:iCs/>
          </w:rPr>
          <w:delText>Associated</w:delText>
        </w:r>
        <w:r w:rsidDel="005F0ECE">
          <w:rPr>
            <w:i/>
            <w:iCs/>
          </w:rPr>
          <w:delText xml:space="preserve"> c</w:delText>
        </w:r>
      </w:del>
      <w:r w:rsidRPr="00D57F4C">
        <w:rPr>
          <w:i/>
          <w:iCs/>
        </w:rPr>
        <w:t>hange</w:t>
      </w:r>
      <w:r>
        <w:rPr>
          <w:i/>
          <w:iCs/>
        </w:rPr>
        <w:t>s</w:t>
      </w:r>
      <w:r w:rsidRPr="00D57F4C">
        <w:rPr>
          <w:i/>
          <w:iCs/>
        </w:rPr>
        <w:t xml:space="preserve"> </w:t>
      </w:r>
      <w:r w:rsidR="008F40D9">
        <w:rPr>
          <w:i/>
          <w:iCs/>
        </w:rPr>
        <w:t xml:space="preserve">in </w:t>
      </w:r>
      <w:r w:rsidR="00B47F84">
        <w:rPr>
          <w:i/>
          <w:iCs/>
        </w:rPr>
        <w:t xml:space="preserve">city-level </w:t>
      </w:r>
      <w:r w:rsidRPr="00D57F4C">
        <w:rPr>
          <w:i/>
          <w:iCs/>
        </w:rPr>
        <w:t xml:space="preserve">mortality </w:t>
      </w:r>
      <w:r>
        <w:rPr>
          <w:i/>
          <w:iCs/>
        </w:rPr>
        <w:t>per 100,000 population</w:t>
      </w:r>
      <w:ins w:id="425" w:author="Martin, Greta Katherine" w:date="2025-04-09T22:00:00Z" w16du:dateUtc="2025-04-10T02:00:00Z">
        <w:r w:rsidR="0012232D">
          <w:rPr>
            <w:i/>
            <w:iCs/>
          </w:rPr>
          <w:t xml:space="preserve"> (panels A &amp;C) and in absolute terms (panels B &amp; D)</w:t>
        </w:r>
      </w:ins>
      <w:r w:rsidR="002B0627" w:rsidRPr="002B0627">
        <w:rPr>
          <w:i/>
          <w:iCs/>
        </w:rPr>
        <w:t xml:space="preserve"> </w:t>
      </w:r>
      <w:del w:id="426" w:author="Martin, Greta Katherine" w:date="2025-04-09T15:39:00Z" w16du:dateUtc="2025-04-09T19:39:00Z">
        <w:r w:rsidR="002B0627" w:rsidDel="005F0ECE">
          <w:rPr>
            <w:i/>
            <w:iCs/>
          </w:rPr>
          <w:delText xml:space="preserve">from </w:delText>
        </w:r>
      </w:del>
      <w:ins w:id="427" w:author="Martin, Greta Katherine" w:date="2025-04-09T15:39:00Z" w16du:dateUtc="2025-04-09T19:39:00Z">
        <w:r w:rsidR="005F0ECE">
          <w:rPr>
            <w:i/>
            <w:iCs/>
          </w:rPr>
          <w:t>associated with</w:t>
        </w:r>
        <w:r w:rsidR="005F0ECE">
          <w:rPr>
            <w:i/>
            <w:iCs/>
          </w:rPr>
          <w:t xml:space="preserve"> </w:t>
        </w:r>
      </w:ins>
      <w:r w:rsidR="002B0627">
        <w:rPr>
          <w:i/>
          <w:iCs/>
        </w:rPr>
        <w:t xml:space="preserve">changes in </w:t>
      </w:r>
      <w:r w:rsidR="00236756">
        <w:rPr>
          <w:i/>
          <w:iCs/>
        </w:rPr>
        <w:t xml:space="preserve">average </w:t>
      </w:r>
      <w:r w:rsidR="002B0627">
        <w:rPr>
          <w:i/>
          <w:iCs/>
        </w:rPr>
        <w:t>population-weighted peak season N</w:t>
      </w:r>
      <w:r w:rsidR="00236756">
        <w:rPr>
          <w:i/>
          <w:iCs/>
        </w:rPr>
        <w:t xml:space="preserve">ormalized </w:t>
      </w:r>
      <w:r w:rsidR="002B0627">
        <w:rPr>
          <w:i/>
          <w:iCs/>
        </w:rPr>
        <w:t>D</w:t>
      </w:r>
      <w:r w:rsidR="00236756">
        <w:rPr>
          <w:i/>
          <w:iCs/>
        </w:rPr>
        <w:t xml:space="preserve">ifference </w:t>
      </w:r>
      <w:r w:rsidR="002B0627">
        <w:rPr>
          <w:i/>
          <w:iCs/>
        </w:rPr>
        <w:t>V</w:t>
      </w:r>
      <w:r w:rsidR="00236756">
        <w:rPr>
          <w:i/>
          <w:iCs/>
        </w:rPr>
        <w:t xml:space="preserve">egetation </w:t>
      </w:r>
      <w:r w:rsidR="002B0627">
        <w:rPr>
          <w:i/>
          <w:iCs/>
        </w:rPr>
        <w:t>I</w:t>
      </w:r>
      <w:r w:rsidR="00236756">
        <w:rPr>
          <w:i/>
          <w:iCs/>
        </w:rPr>
        <w:t>ndex</w:t>
      </w:r>
      <w:r w:rsidR="009164DD">
        <w:rPr>
          <w:i/>
          <w:iCs/>
        </w:rPr>
        <w:t xml:space="preserve"> (NDVI) </w:t>
      </w:r>
      <w:r w:rsidR="002B0627">
        <w:rPr>
          <w:i/>
          <w:iCs/>
        </w:rPr>
        <w:t xml:space="preserve">from 2014-2018 to 2019-2023 </w:t>
      </w:r>
      <w:r>
        <w:rPr>
          <w:i/>
          <w:iCs/>
        </w:rPr>
        <w:t>to the 2020 population</w:t>
      </w:r>
      <w:r w:rsidR="00236756">
        <w:rPr>
          <w:i/>
          <w:iCs/>
        </w:rPr>
        <w:t>,</w:t>
      </w:r>
      <w:r>
        <w:rPr>
          <w:i/>
          <w:iCs/>
        </w:rPr>
        <w:t xml:space="preserve"> </w:t>
      </w:r>
      <w:r w:rsidR="002B0627">
        <w:rPr>
          <w:i/>
          <w:iCs/>
        </w:rPr>
        <w:t xml:space="preserve">by geographical region (panel A) and climate classification </w:t>
      </w:r>
      <w:r>
        <w:rPr>
          <w:i/>
          <w:iCs/>
        </w:rPr>
        <w:t>(panel B)</w:t>
      </w:r>
      <w:r w:rsidR="002B0627">
        <w:rPr>
          <w:i/>
          <w:iCs/>
        </w:rPr>
        <w:t>.</w:t>
      </w:r>
      <w:ins w:id="428" w:author="Martin, Greta Katherine" w:date="2025-04-09T22:15:00Z" w16du:dateUtc="2025-04-10T02:15:00Z">
        <w:r w:rsidR="00967827">
          <w:rPr>
            <w:i/>
            <w:iCs/>
          </w:rPr>
          <w:t xml:space="preserve"> Regions are arranged by the average latitude of their cities.</w:t>
        </w:r>
      </w:ins>
      <w:r w:rsidR="002B0627">
        <w:rPr>
          <w:i/>
          <w:iCs/>
        </w:rPr>
        <w:t xml:space="preserve"> </w:t>
      </w:r>
      <w:r>
        <w:rPr>
          <w:i/>
          <w:iCs/>
        </w:rPr>
        <w:t>One city classified as</w:t>
      </w:r>
      <w:r w:rsidR="001463C7">
        <w:rPr>
          <w:i/>
          <w:iCs/>
        </w:rPr>
        <w:t xml:space="preserve"> </w:t>
      </w:r>
      <w:r>
        <w:rPr>
          <w:i/>
          <w:iCs/>
        </w:rPr>
        <w:t xml:space="preserve">“Polar” was dropped from </w:t>
      </w:r>
      <w:r w:rsidR="002B0627">
        <w:rPr>
          <w:i/>
          <w:iCs/>
        </w:rPr>
        <w:t xml:space="preserve">panel B </w:t>
      </w:r>
      <w:r>
        <w:rPr>
          <w:i/>
          <w:iCs/>
        </w:rPr>
        <w:t xml:space="preserve">(El Alto, Bolivia, </w:t>
      </w:r>
      <w:r w:rsidR="00FD0BDA">
        <w:rPr>
          <w:i/>
          <w:iCs/>
        </w:rPr>
        <w:t>4.78</w:t>
      </w:r>
      <w:r>
        <w:rPr>
          <w:i/>
          <w:iCs/>
        </w:rPr>
        <w:t xml:space="preserve"> </w:t>
      </w:r>
      <w:r w:rsidR="002509BF">
        <w:rPr>
          <w:i/>
          <w:iCs/>
        </w:rPr>
        <w:t xml:space="preserve">more </w:t>
      </w:r>
      <w:r>
        <w:rPr>
          <w:i/>
          <w:iCs/>
        </w:rPr>
        <w:t>deaths per 100,000 population).</w:t>
      </w:r>
    </w:p>
    <w:p w14:paraId="6333B3E1" w14:textId="77777777" w:rsidR="002B0627" w:rsidRDefault="002B0627" w:rsidP="00551D54">
      <w:pPr>
        <w:rPr>
          <w:ins w:id="429" w:author="Martin, Greta Katherine" w:date="2025-04-09T22:16:00Z" w16du:dateUtc="2025-04-10T02:16:00Z"/>
        </w:rPr>
      </w:pPr>
    </w:p>
    <w:p w14:paraId="28512080" w14:textId="77777777" w:rsidR="00DF2DD5" w:rsidRPr="0049174D" w:rsidRDefault="00DF2DD5" w:rsidP="00551D54"/>
    <w:p w14:paraId="776DAF88" w14:textId="77777777" w:rsidR="00551D54" w:rsidRPr="00E150CA" w:rsidRDefault="00551D54" w:rsidP="00551D54">
      <w:pPr>
        <w:rPr>
          <w:b/>
          <w:bCs/>
        </w:rPr>
      </w:pPr>
      <w:r w:rsidRPr="00E150CA">
        <w:rPr>
          <w:b/>
          <w:bCs/>
        </w:rPr>
        <w:lastRenderedPageBreak/>
        <w:t>Discussion</w:t>
      </w:r>
    </w:p>
    <w:p w14:paraId="7F0F4C41" w14:textId="77777777" w:rsidR="003057CF" w:rsidRDefault="003057CF" w:rsidP="00551D54"/>
    <w:p w14:paraId="3A13A9A1" w14:textId="78006D54" w:rsidR="00E72C97" w:rsidRDefault="009164DD" w:rsidP="00551D54">
      <w:r>
        <w:t>U</w:t>
      </w:r>
      <w:r w:rsidR="00455EE4">
        <w:t>rban</w:t>
      </w:r>
      <w:r w:rsidR="00613582">
        <w:t xml:space="preserve"> greenspace varies greatly </w:t>
      </w:r>
      <w:r w:rsidR="00C42F55">
        <w:t>(</w:t>
      </w:r>
      <w:r>
        <w:t xml:space="preserve">NDVI </w:t>
      </w:r>
      <w:r w:rsidR="00C42F55">
        <w:t>mean: 0.270, range: 0.072, 0.580)</w:t>
      </w:r>
      <w:r w:rsidR="00BC60B4">
        <w:t xml:space="preserve"> across the 1,041 cities studied</w:t>
      </w:r>
      <w:r w:rsidR="00C42F55">
        <w:t xml:space="preserve"> </w:t>
      </w:r>
      <w:r w:rsidR="00613582">
        <w:t>and is related to region and climate classification.</w:t>
      </w:r>
      <w:r w:rsidR="00507D1B">
        <w:t xml:space="preserve"> </w:t>
      </w:r>
      <w:r w:rsidR="00613582">
        <w:t xml:space="preserve">Overall, </w:t>
      </w:r>
      <w:r w:rsidR="00EE0D06">
        <w:t>urban greenspace has remained stable from 2014-2018 to 2019-2023</w:t>
      </w:r>
      <w:r w:rsidR="00613582">
        <w:t xml:space="preserve">. However, </w:t>
      </w:r>
      <w:r w:rsidR="00EE0D06">
        <w:t>individual cities experienced over 20% changes</w:t>
      </w:r>
      <w:r>
        <w:t xml:space="preserve"> in city average NDVI</w:t>
      </w:r>
      <w:r w:rsidR="00EE0D06">
        <w:t xml:space="preserve"> in either direction</w:t>
      </w:r>
      <w:r w:rsidR="00613582">
        <w:t xml:space="preserve">. </w:t>
      </w:r>
      <w:r w:rsidR="00E517CA">
        <w:t xml:space="preserve">Regionally, </w:t>
      </w:r>
      <w:r>
        <w:t xml:space="preserve">NDVI changed </w:t>
      </w:r>
      <w:r w:rsidR="00E517CA">
        <w:t xml:space="preserve">over 5% in South-eastern Asia (-6.3%) and Eastern Asia (+6.2%), while cities classified as arid were the most stable. </w:t>
      </w:r>
      <w:r w:rsidR="004E7988">
        <w:t>We estimate</w:t>
      </w:r>
      <w:r w:rsidR="00EE0D06">
        <w:t>d</w:t>
      </w:r>
      <w:r w:rsidR="004E7988">
        <w:t xml:space="preserve"> that </w:t>
      </w:r>
      <w:r>
        <w:t xml:space="preserve">NDVI </w:t>
      </w:r>
      <w:r w:rsidR="004E7988">
        <w:t xml:space="preserve">changes from 2014-2018 to 2019-2023 were associated with </w:t>
      </w:r>
      <w:r w:rsidR="0076188F">
        <w:t xml:space="preserve">an average of </w:t>
      </w:r>
      <w:r w:rsidR="00E33108" w:rsidRPr="00BB6EFB">
        <w:t xml:space="preserve">0.19 </w:t>
      </w:r>
      <w:r w:rsidR="00E33108">
        <w:t xml:space="preserve">(95% CI: 0.15, 0.25) </w:t>
      </w:r>
      <w:r w:rsidR="004E7988">
        <w:t>additional deaths per 100,000 across the 1,041 cities.</w:t>
      </w:r>
      <w:r w:rsidR="00EF3256">
        <w:t xml:space="preserve"> </w:t>
      </w:r>
      <w:r w:rsidR="009E1007">
        <w:t xml:space="preserve">While the </w:t>
      </w:r>
      <w:r w:rsidR="00EF3256">
        <w:t>global estimate</w:t>
      </w:r>
      <w:r w:rsidR="009E1007">
        <w:t xml:space="preserve"> showed almost no change</w:t>
      </w:r>
      <w:r w:rsidR="00EF3256">
        <w:t>, mortality changes associated with urban greenspace</w:t>
      </w:r>
      <w:r>
        <w:t xml:space="preserve"> ranged widely</w:t>
      </w:r>
      <w:r w:rsidR="00AB7DA9">
        <w:t xml:space="preserve">, with </w:t>
      </w:r>
      <w:r w:rsidR="00B559F0">
        <w:t xml:space="preserve">over 100-fold higher and lower death rates across </w:t>
      </w:r>
      <w:r w:rsidR="00AB7DA9">
        <w:t xml:space="preserve">individual </w:t>
      </w:r>
      <w:r w:rsidR="00B559F0">
        <w:t>cities</w:t>
      </w:r>
      <w:r w:rsidR="00AB7DA9">
        <w:t>.</w:t>
      </w:r>
      <w:r w:rsidR="00D9092A">
        <w:t xml:space="preserve"> </w:t>
      </w:r>
    </w:p>
    <w:p w14:paraId="366E8B3D" w14:textId="77777777" w:rsidR="00AF772E" w:rsidRDefault="00AF772E" w:rsidP="00551D54"/>
    <w:p w14:paraId="0A3C8A23" w14:textId="3CCB97AC" w:rsidR="00E445DA" w:rsidRDefault="008964A8" w:rsidP="00551D54">
      <w:r>
        <w:t xml:space="preserve">Our urban greenspace </w:t>
      </w:r>
      <w:r w:rsidR="00DD0A0D">
        <w:t xml:space="preserve">estimates </w:t>
      </w:r>
      <w:r>
        <w:t xml:space="preserve">align closely with previous work using </w:t>
      </w:r>
      <w:r w:rsidR="00E445DA">
        <w:t xml:space="preserve">a </w:t>
      </w:r>
      <w:r>
        <w:t>similar spatial scale</w:t>
      </w:r>
      <w:r w:rsidR="00AB68EB">
        <w:t xml:space="preserve"> and inclusion criteria</w:t>
      </w:r>
      <w:r>
        <w:t xml:space="preserve"> and are considerably lower than </w:t>
      </w:r>
      <w:r w:rsidR="00E445DA">
        <w:t xml:space="preserve">a </w:t>
      </w:r>
      <w:r w:rsidR="00035998">
        <w:t>stud</w:t>
      </w:r>
      <w:r w:rsidR="00E445DA">
        <w:t>y</w:t>
      </w:r>
      <w:r>
        <w:t xml:space="preserve"> using a coarser spatial resolution</w:t>
      </w:r>
      <w:r w:rsidR="00C25A2E">
        <w:t xml:space="preserve"> and more inclusive urban definition</w:t>
      </w:r>
      <w:r w:rsidR="00E445DA">
        <w:t>.</w:t>
      </w:r>
      <w:r w:rsidR="00D04E43">
        <w:t xml:space="preserve"> </w:t>
      </w:r>
      <w:r w:rsidR="00E445DA">
        <w:t xml:space="preserve">Brochu et al. quantified urban greenspace </w:t>
      </w:r>
      <w:r w:rsidR="002C0757">
        <w:t xml:space="preserve">across the 35 most populous U.S. </w:t>
      </w:r>
      <w:r w:rsidR="00E445DA">
        <w:t>cities using</w:t>
      </w:r>
      <w:r w:rsidR="00D04E43">
        <w:t xml:space="preserve"> census tracts as </w:t>
      </w:r>
      <w:r w:rsidR="00B6780A">
        <w:t>the</w:t>
      </w:r>
      <w:r w:rsidR="00D04E43">
        <w:t xml:space="preserve"> unit of analysis</w:t>
      </w:r>
      <w:r w:rsidR="00E445DA">
        <w:t xml:space="preserve">, </w:t>
      </w:r>
      <w:r w:rsidR="00D04E43">
        <w:t xml:space="preserve">which are </w:t>
      </w:r>
      <w:r w:rsidR="00E313E4">
        <w:t>generally</w:t>
      </w:r>
      <w:r w:rsidR="00D04E43">
        <w:t xml:space="preserve"> spatially analogous to our 100m pixels</w:t>
      </w:r>
      <w:r w:rsidR="00E445DA">
        <w:t xml:space="preserve"> in urban areas</w:t>
      </w:r>
      <w:r w:rsidR="00D04E43">
        <w:t>.</w:t>
      </w:r>
      <w:r w:rsidR="00760E36">
        <w:fldChar w:fldCharType="begin"/>
      </w:r>
      <w:r w:rsidR="00E34A08">
        <w:instrText xml:space="preserve"> ADDIN ZOTERO_ITEM CSL_CITATION {"citationID":"Dlvl6cmq","properties":{"formattedCitation":"\\super 19\\nosupersub{}","plainCitation":"19","noteIndex":0},"citationItems":[{"id":259,"uris":["http://zotero.org/users/10202395/items/AXXINCTS"],"itemData":{"id":259,"type":"article-journal","abstract":"Across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760E36">
        <w:fldChar w:fldCharType="separate"/>
      </w:r>
      <w:r w:rsidR="00E34A08" w:rsidRPr="00E34A08">
        <w:rPr>
          <w:vertAlign w:val="superscript"/>
        </w:rPr>
        <w:t>19</w:t>
      </w:r>
      <w:r w:rsidR="00760E36">
        <w:fldChar w:fldCharType="end"/>
      </w:r>
      <w:r w:rsidR="00D04E43">
        <w:t xml:space="preserve"> </w:t>
      </w:r>
      <w:r w:rsidR="00297C49">
        <w:t xml:space="preserve">They </w:t>
      </w:r>
      <w:r w:rsidR="00D04E43">
        <w:t>report</w:t>
      </w:r>
      <w:r w:rsidR="00792E78">
        <w:t>ed</w:t>
      </w:r>
      <w:r w:rsidR="00AF772E">
        <w:t xml:space="preserve"> a mean NDVI of 0.35</w:t>
      </w:r>
      <w:r w:rsidR="00297C49">
        <w:t>-</w:t>
      </w:r>
      <w:r w:rsidR="00AF772E">
        <w:t>0.40</w:t>
      </w:r>
      <w:r w:rsidR="00674844">
        <w:t xml:space="preserve"> </w:t>
      </w:r>
      <w:r w:rsidR="005A7519">
        <w:t>between 2000-2019</w:t>
      </w:r>
      <w:r w:rsidR="00297C49">
        <w:t xml:space="preserve">, </w:t>
      </w:r>
      <w:r w:rsidR="00D04E43">
        <w:t xml:space="preserve">which aligns </w:t>
      </w:r>
      <w:r w:rsidR="004E0C6E">
        <w:t xml:space="preserve">well </w:t>
      </w:r>
      <w:r w:rsidR="00D04E43">
        <w:t xml:space="preserve">with our population-weighted peak season NDVI estimates of 0.39 in 2014-2018 and 0.38 in 2019-2023 across all North American cities. </w:t>
      </w:r>
      <w:r w:rsidR="00E445DA">
        <w:t xml:space="preserve">Barboza et al. </w:t>
      </w:r>
      <w:r w:rsidR="00AB68EB">
        <w:t xml:space="preserve">estimated an average baseline NDVI of 0.52 (range: 0.11-0.72) across </w:t>
      </w:r>
      <w:r w:rsidR="00AB68EB">
        <w:rPr>
          <w:color w:val="000000"/>
          <w:shd w:val="clear" w:color="auto" w:fill="FFFFFF"/>
        </w:rPr>
        <w:t xml:space="preserve">978 </w:t>
      </w:r>
      <w:r w:rsidR="00AB68EB">
        <w:t>European cities</w:t>
      </w:r>
      <w:r w:rsidR="00E445DA">
        <w:t>.</w:t>
      </w:r>
      <w:r w:rsidR="00E445DA">
        <w:rPr>
          <w:color w:val="000000"/>
          <w:shd w:val="clear" w:color="auto" w:fill="FFFFFF"/>
        </w:rPr>
        <w:fldChar w:fldCharType="begin"/>
      </w:r>
      <w:r w:rsidR="00E34A08">
        <w:rPr>
          <w:color w:val="000000"/>
          <w:shd w:val="clear" w:color="auto" w:fill="FFFFFF"/>
        </w:rPr>
        <w:instrText xml:space="preserve"> ADDIN ZOTERO_ITEM CSL_CITATION {"citationID":"aOC1CNyC","properties":{"formattedCitation":"\\super 18\\nosupersub{}","plainCitation":"18","noteIndex":0},"citationItems":[{"id":191,"uris":["http://zotero.org/users/10202395/items/DXI3UYCR"],"itemData":{"id":191,"type":"article-journal","container-title":"The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445DA">
        <w:rPr>
          <w:color w:val="000000"/>
          <w:shd w:val="clear" w:color="auto" w:fill="FFFFFF"/>
        </w:rPr>
        <w:fldChar w:fldCharType="separate"/>
      </w:r>
      <w:r w:rsidR="00E34A08" w:rsidRPr="00E34A08">
        <w:rPr>
          <w:color w:val="000000"/>
          <w:vertAlign w:val="superscript"/>
        </w:rPr>
        <w:t>18</w:t>
      </w:r>
      <w:r w:rsidR="00E445DA">
        <w:rPr>
          <w:color w:val="000000"/>
          <w:shd w:val="clear" w:color="auto" w:fill="FFFFFF"/>
        </w:rPr>
        <w:fldChar w:fldCharType="end"/>
      </w:r>
      <w:r w:rsidR="00E445DA">
        <w:rPr>
          <w:color w:val="000000"/>
          <w:shd w:val="clear" w:color="auto" w:fill="FFFFFF"/>
        </w:rPr>
        <w:t xml:space="preserve"> </w:t>
      </w:r>
      <w:r w:rsidR="00E445DA">
        <w:t>Our baseline NDVI estimates were substantially lower, with a mean estimate of 0.</w:t>
      </w:r>
      <w:r w:rsidR="00BE0233">
        <w:t>33</w:t>
      </w:r>
      <w:r w:rsidR="00E445DA">
        <w:t xml:space="preserve"> (range: 0.13, 0.46) across European </w:t>
      </w:r>
      <w:r w:rsidR="00BE0233">
        <w:t>cities</w:t>
      </w:r>
      <w:r w:rsidR="00E445DA">
        <w:t xml:space="preserve">. </w:t>
      </w:r>
      <w:r w:rsidR="00AB68EB">
        <w:t>Barboza et al.</w:t>
      </w:r>
      <w:r w:rsidR="00E445DA">
        <w:t xml:space="preserve"> averaged NDVI using a 300m buffer around each </w:t>
      </w:r>
      <w:r w:rsidR="00AB68EB">
        <w:t xml:space="preserve">250m </w:t>
      </w:r>
      <w:r w:rsidR="00E445DA">
        <w:t>pixel</w:t>
      </w:r>
      <w:r w:rsidR="00AB68EB">
        <w:t>, which could partially explain this discrepancy</w:t>
      </w:r>
      <w:r w:rsidR="00E445DA">
        <w:t>. In previous Lancet Countdown reports, NDVI was averaged to the 1km resolution, which produced</w:t>
      </w:r>
      <w:r w:rsidR="00AB68EB">
        <w:t xml:space="preserve"> </w:t>
      </w:r>
      <w:r w:rsidR="00E445DA">
        <w:t>higher estimates of NDVI, with a</w:t>
      </w:r>
      <w:r w:rsidR="00AB68EB">
        <w:t xml:space="preserve"> WHO European </w:t>
      </w:r>
      <w:r w:rsidR="00F35A3A">
        <w:t xml:space="preserve">region </w:t>
      </w:r>
      <w:r w:rsidR="00E445DA">
        <w:t>average of 0.3</w:t>
      </w:r>
      <w:r w:rsidR="00AB68EB">
        <w:t>7</w:t>
      </w:r>
      <w:r w:rsidR="00E445DA">
        <w:t>.</w:t>
      </w:r>
      <w:r w:rsidR="00E445DA">
        <w:fldChar w:fldCharType="begin"/>
      </w:r>
      <w:r w:rsidR="00E34A08">
        <w:instrText xml:space="preserve"> ADDIN ZOTERO_ITEM CSL_CITATION {"citationID":"yoP0IWmY","properties":{"formattedCitation":"\\super 20\\nosupersub{}","plainCitation":"20","noteIndex":0},"citationItems":[{"id":754,"uris":["http://zotero.org/users/10202395/items/5RX5BIJN"],"itemData":{"id":754,"type":"article-journal","container-title":"The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E445DA">
        <w:fldChar w:fldCharType="separate"/>
      </w:r>
      <w:r w:rsidR="00E34A08" w:rsidRPr="00E34A08">
        <w:rPr>
          <w:vertAlign w:val="superscript"/>
        </w:rPr>
        <w:t>20</w:t>
      </w:r>
      <w:r w:rsidR="00E445DA">
        <w:fldChar w:fldCharType="end"/>
      </w:r>
      <w:r w:rsidR="00E445DA">
        <w:t xml:space="preserve"> Coarser resolution data </w:t>
      </w:r>
      <w:r w:rsidR="00AE0D66">
        <w:t>may</w:t>
      </w:r>
      <w:r w:rsidR="00E445DA">
        <w:t xml:space="preserve"> increase the </w:t>
      </w:r>
      <w:r w:rsidR="00AB68EB">
        <w:t xml:space="preserve">NDVI </w:t>
      </w:r>
      <w:r w:rsidR="00E445DA">
        <w:t xml:space="preserve">estimate </w:t>
      </w:r>
      <w:r w:rsidR="00AB68EB">
        <w:t>in</w:t>
      </w:r>
      <w:r w:rsidR="00E445DA">
        <w:t xml:space="preserve"> dense urban centers, by averaging </w:t>
      </w:r>
      <w:r w:rsidR="00AB68EB">
        <w:t xml:space="preserve">values from </w:t>
      </w:r>
      <w:r w:rsidR="00E445DA">
        <w:t>greener areas outside the city center.</w:t>
      </w:r>
      <w:r w:rsidR="00AB68EB">
        <w:t xml:space="preserve"> Furthermore, </w:t>
      </w:r>
      <w:r w:rsidR="00A554FB">
        <w:t xml:space="preserve">we limited </w:t>
      </w:r>
      <w:r w:rsidR="00AB68EB">
        <w:t>th</w:t>
      </w:r>
      <w:r w:rsidR="00A554FB">
        <w:t>e</w:t>
      </w:r>
      <w:r w:rsidR="00AB68EB">
        <w:t xml:space="preserve"> analysis to</w:t>
      </w:r>
      <w:r w:rsidR="00A554FB">
        <w:t xml:space="preserve"> cities with over 500,000 inhabitants, while the Barboza </w:t>
      </w:r>
      <w:r w:rsidR="0059464E">
        <w:t xml:space="preserve">et al. </w:t>
      </w:r>
      <w:r w:rsidR="00A554FB">
        <w:t xml:space="preserve">study </w:t>
      </w:r>
      <w:r w:rsidR="004F5056">
        <w:t>used the</w:t>
      </w:r>
      <w:r w:rsidR="00A554FB">
        <w:t xml:space="preserve"> Organization for Economic Cooperation and Development</w:t>
      </w:r>
      <w:r w:rsidR="004F5056">
        <w:t xml:space="preserve"> city definition</w:t>
      </w:r>
      <w:r w:rsidR="00A554FB">
        <w:t>, which includes urban areas with as few as 50,000 residents.</w:t>
      </w:r>
      <w:r w:rsidR="005D6065">
        <w:t xml:space="preserve"> Smaller cities may be </w:t>
      </w:r>
      <w:r w:rsidR="00711CF3">
        <w:t>greener</w:t>
      </w:r>
      <w:r w:rsidR="005D6065">
        <w:t xml:space="preserve"> due to the need for less infrastructure.</w:t>
      </w:r>
    </w:p>
    <w:p w14:paraId="05F876B8" w14:textId="77777777" w:rsidR="00E445DA" w:rsidRDefault="00E445DA" w:rsidP="00551D54"/>
    <w:p w14:paraId="078D64BE" w14:textId="402BADC2" w:rsidR="009F0F64" w:rsidRDefault="00E445DA" w:rsidP="00551D54">
      <w:r>
        <w:t xml:space="preserve">Our health impact estimates differ from past work, as we compare </w:t>
      </w:r>
      <w:r w:rsidR="00E63B04">
        <w:t xml:space="preserve">historical changes </w:t>
      </w:r>
      <w:r>
        <w:t>(both negative and positive)</w:t>
      </w:r>
      <w:r w:rsidR="00103044">
        <w:t>,</w:t>
      </w:r>
      <w:r>
        <w:t xml:space="preserve"> whereas previous studies have looked at the impact of</w:t>
      </w:r>
      <w:r w:rsidR="00846322">
        <w:t xml:space="preserve"> hypothetical</w:t>
      </w:r>
      <w:r>
        <w:t xml:space="preserve"> addi</w:t>
      </w:r>
      <w:r w:rsidR="00846322">
        <w:t>tions in</w:t>
      </w:r>
      <w:r>
        <w:t xml:space="preserve"> greenspace.</w:t>
      </w:r>
      <w:r w:rsidR="002C0757">
        <w:t xml:space="preserve"> </w:t>
      </w:r>
      <w:r>
        <w:t xml:space="preserve">Brochu et al. estimated that </w:t>
      </w:r>
      <w:r w:rsidR="007C4CBA">
        <w:t xml:space="preserve">0.1 </w:t>
      </w:r>
      <w:r>
        <w:t>increases in NDVI were associated with 200, 170, and 150 fewer deaths</w:t>
      </w:r>
      <w:r w:rsidR="007C4CBA">
        <w:t xml:space="preserve"> </w:t>
      </w:r>
      <w:r w:rsidR="00031544">
        <w:t xml:space="preserve">per 100,000 </w:t>
      </w:r>
      <w:r w:rsidR="007C4CBA">
        <w:t>across 35 American cities</w:t>
      </w:r>
      <w:r>
        <w:t xml:space="preserve"> among those 65 and older</w:t>
      </w:r>
      <w:r w:rsidR="007C4CBA">
        <w:t xml:space="preserve"> </w:t>
      </w:r>
      <w:r>
        <w:t xml:space="preserve">in 2000, 2010, and 2019, respectively. </w:t>
      </w:r>
      <w:r w:rsidR="00103044">
        <w:t xml:space="preserve">We estimated that </w:t>
      </w:r>
      <w:r w:rsidR="00031544">
        <w:t xml:space="preserve">NDVI </w:t>
      </w:r>
      <w:r w:rsidR="00103044">
        <w:t xml:space="preserve">changes were associated with an average of </w:t>
      </w:r>
      <w:r w:rsidR="00AC46B6">
        <w:t>2.67</w:t>
      </w:r>
      <w:r w:rsidR="00103044">
        <w:t xml:space="preserve"> more deaths per 100,000 across the entire </w:t>
      </w:r>
      <w:ins w:id="430" w:author="Martin, Greta Katherine" w:date="2025-04-08T14:01:00Z" w16du:dateUtc="2025-04-08T18:01:00Z">
        <w:r w:rsidR="00966C47">
          <w:t xml:space="preserve">set of </w:t>
        </w:r>
      </w:ins>
      <w:r w:rsidR="00103044">
        <w:t xml:space="preserve">North American </w:t>
      </w:r>
      <w:del w:id="431" w:author="Martin, Greta Katherine" w:date="2025-04-08T14:01:00Z" w16du:dateUtc="2025-04-08T18:01:00Z">
        <w:r w:rsidR="00103044" w:rsidDel="00966C47">
          <w:delText>population</w:delText>
        </w:r>
      </w:del>
      <w:ins w:id="432" w:author="Martin, Greta Katherine" w:date="2025-04-08T14:01:00Z" w16du:dateUtc="2025-04-08T18:01:00Z">
        <w:r w:rsidR="00966C47">
          <w:t>cities</w:t>
        </w:r>
      </w:ins>
      <w:r w:rsidR="00103044">
        <w:t xml:space="preserve">. </w:t>
      </w:r>
      <w:ins w:id="433" w:author="Martin, Greta Katherine" w:date="2025-04-08T14:02:00Z" w16du:dateUtc="2025-04-08T18:02:00Z">
        <w:r w:rsidR="00966C47">
          <w:t xml:space="preserve">Our </w:t>
        </w:r>
      </w:ins>
      <w:ins w:id="434" w:author="Martin, Greta Katherine" w:date="2025-04-08T14:01:00Z" w16du:dateUtc="2025-04-08T18:01:00Z">
        <w:r w:rsidR="00966C47">
          <w:t>results include the total population</w:t>
        </w:r>
      </w:ins>
      <w:ins w:id="435" w:author="Martin, Greta Katherine" w:date="2025-04-08T14:02:00Z" w16du:dateUtc="2025-04-08T18:02:00Z">
        <w:r w:rsidR="00966C47">
          <w:t xml:space="preserve"> rather than those 65 and older and is inclusive of 57 cities including 8 Canadian cities. For these reasons, the </w:t>
        </w:r>
      </w:ins>
      <w:ins w:id="436" w:author="Martin, Greta Katherine" w:date="2025-04-08T14:03:00Z" w16du:dateUtc="2025-04-08T18:03:00Z">
        <w:r w:rsidR="00966C47">
          <w:t>magnitude of the results is not directly comparable.</w:t>
        </w:r>
      </w:ins>
      <w:ins w:id="437" w:author="Martin, Greta Katherine" w:date="2025-04-08T14:01:00Z" w16du:dateUtc="2025-04-08T18:01:00Z">
        <w:r w:rsidR="00966C47">
          <w:t xml:space="preserve"> </w:t>
        </w:r>
      </w:ins>
      <w:ins w:id="438" w:author="Martin, Greta Katherine" w:date="2025-04-08T14:03:00Z" w16du:dateUtc="2025-04-08T18:03:00Z">
        <w:r w:rsidR="00966C47">
          <w:t>Furthermore, w</w:t>
        </w:r>
      </w:ins>
      <w:del w:id="439" w:author="Martin, Greta Katherine" w:date="2025-04-08T14:03:00Z" w16du:dateUtc="2025-04-08T18:03:00Z">
        <w:r w:rsidR="00103044" w:rsidDel="00966C47">
          <w:delText>W</w:delText>
        </w:r>
      </w:del>
      <w:r w:rsidR="00103044">
        <w:t>e found that NDVI decreased</w:t>
      </w:r>
      <w:ins w:id="440" w:author="Martin, Greta Katherine" w:date="2025-04-09T17:08:00Z" w16du:dateUtc="2025-04-09T21:08:00Z">
        <w:r w:rsidR="008F3CB0">
          <w:t xml:space="preserve"> in North American cities</w:t>
        </w:r>
      </w:ins>
      <w:r w:rsidR="00103044">
        <w:t xml:space="preserve"> over our study period, explaining the difference in sign of our results. </w:t>
      </w:r>
      <w:r w:rsidR="002C0757">
        <w:t xml:space="preserve">Barboza et al. </w:t>
      </w:r>
      <w:r w:rsidR="009F0F64">
        <w:t xml:space="preserve">estimated health impacts of increasing NDVI to </w:t>
      </w:r>
      <w:r w:rsidR="009F0F64" w:rsidRPr="00E150CA">
        <w:rPr>
          <w:color w:val="000000"/>
          <w:shd w:val="clear" w:color="auto" w:fill="FFFFFF"/>
        </w:rPr>
        <w:t>the World Health Organization’s recommendation of universal access to greenspace</w:t>
      </w:r>
      <w:r w:rsidR="009F0F64">
        <w:rPr>
          <w:color w:val="000000"/>
          <w:shd w:val="clear" w:color="auto" w:fill="FFFFFF"/>
        </w:rPr>
        <w:t xml:space="preserve"> and</w:t>
      </w:r>
      <w:r w:rsidR="009F0F64" w:rsidRPr="00AB68EB">
        <w:rPr>
          <w:color w:val="000000"/>
          <w:shd w:val="clear" w:color="auto" w:fill="FFFFFF"/>
        </w:rPr>
        <w:t xml:space="preserve"> </w:t>
      </w:r>
      <w:r w:rsidR="009F0F64">
        <w:rPr>
          <w:color w:val="000000"/>
          <w:shd w:val="clear" w:color="auto" w:fill="FFFFFF"/>
        </w:rPr>
        <w:t xml:space="preserve">reported </w:t>
      </w:r>
      <w:r w:rsidR="009F0F64">
        <w:t xml:space="preserve">large variability across </w:t>
      </w:r>
      <w:r w:rsidR="009F0F64">
        <w:rPr>
          <w:color w:val="000000"/>
          <w:shd w:val="clear" w:color="auto" w:fill="FFFFFF"/>
        </w:rPr>
        <w:t>European cities</w:t>
      </w:r>
      <w:r w:rsidR="009F0F64">
        <w:t xml:space="preserve"> ranging from 1-59 fewer deaths per 100,000 inhabitants among adults 20 years and older</w:t>
      </w:r>
      <w:r w:rsidR="00BC3162">
        <w:t>.</w:t>
      </w:r>
      <w:r w:rsidR="00103044">
        <w:t xml:space="preserve"> Our health impact estimate of the associated mortality change from NDVI changes across European cities was </w:t>
      </w:r>
      <w:r w:rsidR="00AC46B6">
        <w:t>0.41</w:t>
      </w:r>
      <w:r w:rsidR="00103044">
        <w:t xml:space="preserve"> </w:t>
      </w:r>
      <w:r w:rsidR="00103044">
        <w:lastRenderedPageBreak/>
        <w:t>fewer deaths per 100,000</w:t>
      </w:r>
      <w:r w:rsidR="00924544">
        <w:t xml:space="preserve"> (range: </w:t>
      </w:r>
      <w:r w:rsidR="00AC46B6">
        <w:t>24.44</w:t>
      </w:r>
      <w:r w:rsidR="00924544">
        <w:t xml:space="preserve"> fewer to </w:t>
      </w:r>
      <w:r w:rsidR="00AC46B6">
        <w:t>13.75</w:t>
      </w:r>
      <w:r w:rsidR="00924544">
        <w:t xml:space="preserve"> more)</w:t>
      </w:r>
      <w:r w:rsidR="00103044">
        <w:t>.</w:t>
      </w:r>
      <w:ins w:id="441" w:author="Martin, Greta Katherine" w:date="2025-04-08T14:03:00Z" w16du:dateUtc="2025-04-08T18:03:00Z">
        <w:r w:rsidR="006D1DC3">
          <w:t xml:space="preserve"> </w:t>
        </w:r>
      </w:ins>
      <w:ins w:id="442" w:author="Martin, Greta Katherine" w:date="2025-04-08T14:04:00Z" w16du:dateUtc="2025-04-08T18:04:00Z">
        <w:r w:rsidR="006D1DC3">
          <w:t>B</w:t>
        </w:r>
      </w:ins>
      <w:ins w:id="443" w:author="Martin, Greta Katherine" w:date="2025-04-08T14:03:00Z" w16du:dateUtc="2025-04-08T18:03:00Z">
        <w:r w:rsidR="006D1DC3">
          <w:t xml:space="preserve">ecause </w:t>
        </w:r>
      </w:ins>
      <w:ins w:id="444" w:author="Martin, Greta Katherine" w:date="2025-04-08T14:04:00Z" w16du:dateUtc="2025-04-08T18:04:00Z">
        <w:r w:rsidR="006D1DC3">
          <w:t xml:space="preserve">European </w:t>
        </w:r>
      </w:ins>
      <w:ins w:id="445" w:author="Martin, Greta Katherine" w:date="2025-04-08T14:03:00Z" w16du:dateUtc="2025-04-08T18:03:00Z">
        <w:r w:rsidR="006D1DC3">
          <w:t xml:space="preserve">cities </w:t>
        </w:r>
      </w:ins>
      <w:ins w:id="446" w:author="Martin, Greta Katherine" w:date="2025-04-08T14:04:00Z" w16du:dateUtc="2025-04-08T18:04:00Z">
        <w:r w:rsidR="006D1DC3">
          <w:t xml:space="preserve">experienced both positive and negative changes in NDVI over the study period, our </w:t>
        </w:r>
      </w:ins>
      <w:ins w:id="447" w:author="Martin, Greta Katherine" w:date="2025-04-08T14:05:00Z" w16du:dateUtc="2025-04-08T18:05:00Z">
        <w:r w:rsidR="006D1DC3">
          <w:t xml:space="preserve">overall </w:t>
        </w:r>
      </w:ins>
      <w:ins w:id="448" w:author="Martin, Greta Katherine" w:date="2025-04-08T14:04:00Z" w16du:dateUtc="2025-04-08T18:04:00Z">
        <w:r w:rsidR="006D1DC3">
          <w:t>results are smaller in mag</w:t>
        </w:r>
      </w:ins>
      <w:ins w:id="449" w:author="Martin, Greta Katherine" w:date="2025-04-08T14:05:00Z" w16du:dateUtc="2025-04-08T18:05:00Z">
        <w:r w:rsidR="006D1DC3">
          <w:t>nitude than those found by Barboza et al.</w:t>
        </w:r>
      </w:ins>
    </w:p>
    <w:p w14:paraId="078C4639" w14:textId="7FEDD242" w:rsidR="00507D1B" w:rsidRDefault="00E445DA" w:rsidP="00551D54">
      <w:r>
        <w:t xml:space="preserve"> </w:t>
      </w:r>
    </w:p>
    <w:p w14:paraId="28D46362" w14:textId="0631781E" w:rsidR="00B050E8" w:rsidRDefault="00190084" w:rsidP="00551D54">
      <w:pPr>
        <w:rPr>
          <w:ins w:id="450" w:author="Martin, Greta Katherine" w:date="2025-04-02T15:04:00Z" w16du:dateUtc="2025-04-02T19:04:00Z"/>
        </w:rPr>
      </w:pPr>
      <w:r>
        <w:t>There are several key limitations to our study. We use one exposure-response function globally that is based on primarily European and North American populations. The relationship between NDVI and all-cause mortality may be related to many factors that also vary by region. City walkability (safety, pedestrian infrastructure, traffic, etc.), time spent at home where we have measured their exposure (employment type, leisure time, etc.), and other environmental hazards (heat, air pollution, noise, etc.) is likely different globally and could influence the relationship    between greenspace and mortality. Individual factors like age, socioeconomic status, and gender might impact the health benefits of greenspace. While the meta-analysis we used controls for many of these city and individual factors, the populations included might not be generalizable globally.</w:t>
      </w:r>
      <w:del w:id="451" w:author="Martin, Greta Katherine" w:date="2025-04-02T15:05:00Z" w16du:dateUtc="2025-04-02T19:05:00Z">
        <w:r w:rsidDel="00B050E8">
          <w:delText xml:space="preserve"> </w:delText>
        </w:r>
      </w:del>
      <w:ins w:id="452" w:author="Martin, Greta Katherine" w:date="2025-04-02T15:05:00Z" w16du:dateUtc="2025-04-02T19:05:00Z">
        <w:r w:rsidR="00B050E8">
          <w:t xml:space="preserve"> </w:t>
        </w:r>
      </w:ins>
      <w:r>
        <w:t xml:space="preserve">Additionally, greenspace is relatively high in North American and European cities, meaning that </w:t>
      </w:r>
      <w:r w:rsidR="007E1EF7">
        <w:t>fewer data points contribute</w:t>
      </w:r>
      <w:r>
        <w:t xml:space="preserve"> to the exposure-response curve at lower </w:t>
      </w:r>
      <w:r w:rsidR="007E1EF7">
        <w:t xml:space="preserve">NDVI </w:t>
      </w:r>
      <w:r>
        <w:t xml:space="preserve">levels. </w:t>
      </w:r>
      <w:ins w:id="453" w:author="Martin, Greta Katherine" w:date="2025-04-02T15:05:00Z" w16du:dateUtc="2025-04-02T19:05:00Z">
        <w:r w:rsidR="00B050E8">
          <w:t>Roughly half of the studies included in the meta-analysis adjusted for air pollution and two of the nine controlled for some aspect of climate or temperature. Because of the heterogeneity in confounders across studies, the estimated exposure-response function captures some amount of the benefits from reduced environmental harms such as the urban heat island effect and air pollution. The results presented here likely underestimate the total health benefits from added greenspace and overestimate those provided by greenspace independent of its impact on other environmental harms</w:t>
        </w:r>
      </w:ins>
      <w:ins w:id="454" w:author="Martin, Greta Katherine" w:date="2025-04-02T15:09:00Z" w16du:dateUtc="2025-04-02T19:09:00Z">
        <w:r w:rsidR="00B050E8">
          <w:t>. Furthermore, the timescale on which exposure to higher levels of NDVI improves health is unknown. The studies included in the meta-analysis range in follow-up ti</w:t>
        </w:r>
      </w:ins>
      <w:ins w:id="455" w:author="Martin, Greta Katherine" w:date="2025-04-02T15:10:00Z" w16du:dateUtc="2025-04-02T19:10:00Z">
        <w:r w:rsidR="00B050E8">
          <w:t xml:space="preserve">me from four to 18 years. </w:t>
        </w:r>
      </w:ins>
      <w:ins w:id="456" w:author="Martin, Greta Katherine" w:date="2025-04-02T15:11:00Z" w16du:dateUtc="2025-04-02T19:11:00Z">
        <w:r w:rsidR="00116098">
          <w:t>If the changes</w:t>
        </w:r>
      </w:ins>
      <w:ins w:id="457" w:author="Martin, Greta Katherine" w:date="2025-04-02T15:12:00Z" w16du:dateUtc="2025-04-02T19:12:00Z">
        <w:r w:rsidR="00116098">
          <w:t xml:space="preserve"> in NDVI across the two time periods do not reflect true trends but rather temporary increases or decreases, our results will not </w:t>
        </w:r>
      </w:ins>
      <w:ins w:id="458" w:author="Martin, Greta Katherine" w:date="2025-04-02T15:13:00Z" w16du:dateUtc="2025-04-02T19:13:00Z">
        <w:r w:rsidR="00116098">
          <w:t>be applicable to future heath projections.</w:t>
        </w:r>
      </w:ins>
    </w:p>
    <w:p w14:paraId="4BAED56C" w14:textId="77777777" w:rsidR="00B050E8" w:rsidRDefault="00B050E8" w:rsidP="00551D54">
      <w:pPr>
        <w:rPr>
          <w:ins w:id="459" w:author="Martin, Greta Katherine" w:date="2025-04-02T15:04:00Z" w16du:dateUtc="2025-04-02T19:04:00Z"/>
        </w:rPr>
      </w:pPr>
    </w:p>
    <w:p w14:paraId="5DAB37FE" w14:textId="7C72658D" w:rsidR="008C3F1F" w:rsidRDefault="00190084" w:rsidP="00551D54">
      <w:r>
        <w:t>We</w:t>
      </w:r>
      <w:r w:rsidR="00010CDC">
        <w:t xml:space="preserve"> use</w:t>
      </w:r>
      <w:r w:rsidR="00A75BA5">
        <w:t>d</w:t>
      </w:r>
      <w:r w:rsidR="00010CDC">
        <w:t xml:space="preserve"> NDVI to measure urban greenspac</w:t>
      </w:r>
      <w:r w:rsidR="00D673DE">
        <w:t>e, which has limitations</w:t>
      </w:r>
      <w:r w:rsidR="00010CDC">
        <w:t>. NDVI is t</w:t>
      </w:r>
      <w:r w:rsidR="00AA3F0D">
        <w:t>he most common metric used in epidemiological studies, because of its fine spatial and temporal resolution, which lends itself particularly well to longitudinal studies</w:t>
      </w:r>
      <w:r w:rsidR="00BB1079">
        <w:t xml:space="preserve"> and urban settings</w:t>
      </w:r>
      <w:r w:rsidR="00AA3F0D">
        <w:t xml:space="preserve">. </w:t>
      </w:r>
      <w:r w:rsidR="00010CDC">
        <w:t>However,</w:t>
      </w:r>
      <w:r w:rsidR="00AA3F0D">
        <w:t xml:space="preserve"> NDVI is a function of the greenness of vegetation, which can miss important factors influencing usability such as land ownership, perceptions of safety, and infrastructure. </w:t>
      </w:r>
      <w:r w:rsidR="00457E7E">
        <w:t>Finally, we used baseline mortality rates from the Global Burden of Disease study, which were largely available at the country level, and may not be reflective of baseline mortality rates in cities.</w:t>
      </w:r>
    </w:p>
    <w:p w14:paraId="69A978C6" w14:textId="77777777" w:rsidR="008C3F1F" w:rsidRDefault="008C3F1F" w:rsidP="00551D54"/>
    <w:p w14:paraId="2D700140" w14:textId="36BE0307" w:rsidR="008929AF" w:rsidRDefault="008C3F1F" w:rsidP="00551D54">
      <w:r>
        <w:t>W</w:t>
      </w:r>
      <w:r w:rsidR="00C802AF">
        <w:t xml:space="preserve">e found substantial </w:t>
      </w:r>
      <w:r w:rsidR="00FE4044">
        <w:t>inter-</w:t>
      </w:r>
      <w:r w:rsidR="00C802AF">
        <w:t xml:space="preserve">annual variation in NDVI, particularly </w:t>
      </w:r>
      <w:r w:rsidR="00CC782D">
        <w:t xml:space="preserve">in cities outside of arid climate zones. </w:t>
      </w:r>
      <w:r w:rsidR="008929AF">
        <w:t>Differences in NDVI between two individual years are therefore more likely to reflect weather patterns than city-wide efforts towards urban greening.</w:t>
      </w:r>
      <w:ins w:id="460" w:author="Martin, Greta Katherine" w:date="2025-03-27T12:16:00Z" w16du:dateUtc="2025-03-27T16:16:00Z">
        <w:r w:rsidR="00AD04B4">
          <w:t xml:space="preserve"> </w:t>
        </w:r>
      </w:ins>
      <w:ins w:id="461" w:author="Martin, Greta Katherine" w:date="2025-03-27T12:17:00Z" w16du:dateUtc="2025-03-27T16:17:00Z">
        <w:r w:rsidR="00AD04B4">
          <w:t xml:space="preserve">Urbanization in the past decade could also </w:t>
        </w:r>
        <w:r w:rsidR="004F541A">
          <w:t xml:space="preserve">contribute to these changes, as </w:t>
        </w:r>
      </w:ins>
      <w:ins w:id="462" w:author="Martin, Greta Katherine" w:date="2025-03-27T12:18:00Z" w16du:dateUtc="2025-03-27T16:18:00Z">
        <w:r w:rsidR="004F541A">
          <w:t>we used a consistent urban boundary definition across the ten-year period, however cities may have grown and morphed over this time.</w:t>
        </w:r>
      </w:ins>
      <w:ins w:id="463" w:author="Martin, Greta Katherine" w:date="2025-04-09T22:42:00Z" w16du:dateUtc="2025-04-10T02:42:00Z">
        <w:r w:rsidR="00E710C0" w:rsidDel="00E710C0">
          <w:t xml:space="preserve"> </w:t>
        </w:r>
      </w:ins>
      <w:del w:id="464" w:author="Martin, Greta Katherine" w:date="2025-04-09T22:42:00Z" w16du:dateUtc="2025-04-10T02:42:00Z">
        <w:r w:rsidR="008929AF" w:rsidDel="00E710C0">
          <w:delText xml:space="preserve"> </w:delText>
        </w:r>
      </w:del>
      <w:r w:rsidR="008929AF">
        <w:t>To account for these cyclical patterns, we compare</w:t>
      </w:r>
      <w:r w:rsidR="00010CDC">
        <w:t>d</w:t>
      </w:r>
      <w:r w:rsidR="008929AF">
        <w:t xml:space="preserve"> differences between two 5-year periods. </w:t>
      </w:r>
      <w:r w:rsidR="004F5056">
        <w:t xml:space="preserve">These time periods roughly align with the Lancet Countdown’s reporting, which has published greenspace exposure dating back to 2015, while creating two equal time periods and using the latest available data. </w:t>
      </w:r>
      <w:r w:rsidR="00933057">
        <w:t xml:space="preserve">While </w:t>
      </w:r>
      <w:r w:rsidR="00010CDC">
        <w:t xml:space="preserve">our exposure definition limits the influence of weather </w:t>
      </w:r>
      <w:r w:rsidR="00BC176E">
        <w:t>o</w:t>
      </w:r>
      <w:r w:rsidR="00010CDC">
        <w:t xml:space="preserve">n our </w:t>
      </w:r>
      <w:r w:rsidR="00BC176E">
        <w:t xml:space="preserve">NDVI </w:t>
      </w:r>
      <w:r w:rsidR="00010CDC">
        <w:t xml:space="preserve">estimates, the inter-annual variation highlights </w:t>
      </w:r>
      <w:r w:rsidR="00A75BA5">
        <w:t xml:space="preserve">difficulties </w:t>
      </w:r>
      <w:r w:rsidR="00933057">
        <w:t>with</w:t>
      </w:r>
      <w:r w:rsidR="00A75BA5">
        <w:t xml:space="preserve"> using</w:t>
      </w:r>
      <w:r w:rsidR="00933057">
        <w:t xml:space="preserve"> NDVI </w:t>
      </w:r>
      <w:r w:rsidR="00A75BA5">
        <w:t>for health impact assessments</w:t>
      </w:r>
      <w:r w:rsidR="00933057">
        <w:t xml:space="preserve">. </w:t>
      </w:r>
      <w:r w:rsidR="00A75BA5">
        <w:t xml:space="preserve">Recent efforts to increase </w:t>
      </w:r>
      <w:r w:rsidR="00435E2B">
        <w:t xml:space="preserve">urban </w:t>
      </w:r>
      <w:r w:rsidR="00A75BA5">
        <w:t xml:space="preserve">greenspace </w:t>
      </w:r>
      <w:r w:rsidR="00B83005">
        <w:t xml:space="preserve">may be </w:t>
      </w:r>
      <w:r w:rsidR="00BC176E">
        <w:t>attenuated</w:t>
      </w:r>
      <w:r w:rsidR="00A75BA5">
        <w:t xml:space="preserve"> in our study </w:t>
      </w:r>
      <w:r w:rsidR="008531B6">
        <w:t xml:space="preserve">by </w:t>
      </w:r>
      <w:r w:rsidR="003958B0">
        <w:t>using</w:t>
      </w:r>
      <w:r w:rsidR="00612307">
        <w:t xml:space="preserve"> </w:t>
      </w:r>
      <w:r w:rsidR="00A75BA5">
        <w:t>five-year average</w:t>
      </w:r>
      <w:r w:rsidR="00612307">
        <w:t>s</w:t>
      </w:r>
      <w:r w:rsidR="00A75BA5">
        <w:t xml:space="preserve">. </w:t>
      </w:r>
      <w:ins w:id="465" w:author="Martin, Greta Katherine" w:date="2025-04-08T14:24:00Z" w16du:dateUtc="2025-04-08T18:24:00Z">
        <w:r w:rsidR="00092D06">
          <w:lastRenderedPageBreak/>
          <w:t xml:space="preserve">We aim to disentangle </w:t>
        </w:r>
      </w:ins>
      <w:ins w:id="466" w:author="Martin, Greta Katherine" w:date="2025-04-08T14:25:00Z" w16du:dateUtc="2025-04-08T18:25:00Z">
        <w:r w:rsidR="00092D06">
          <w:t>the impact of different drivers of changes</w:t>
        </w:r>
      </w:ins>
      <w:ins w:id="467" w:author="Martin, Greta Katherine" w:date="2025-04-08T14:26:00Z" w16du:dateUtc="2025-04-08T18:26:00Z">
        <w:r w:rsidR="00092D06">
          <w:t xml:space="preserve"> in NDVI</w:t>
        </w:r>
      </w:ins>
      <w:ins w:id="468" w:author="Martin, Greta Katherine" w:date="2025-04-08T14:25:00Z" w16du:dateUtc="2025-04-08T18:25:00Z">
        <w:r w:rsidR="00092D06">
          <w:t xml:space="preserve"> in future work</w:t>
        </w:r>
      </w:ins>
      <w:ins w:id="469" w:author="Martin, Greta Katherine" w:date="2025-04-08T14:26:00Z" w16du:dateUtc="2025-04-08T18:26:00Z">
        <w:r w:rsidR="00092D06">
          <w:t xml:space="preserve"> </w:t>
        </w:r>
      </w:ins>
      <w:ins w:id="470" w:author="Martin, Greta Katherine" w:date="2025-04-08T14:25:00Z" w16du:dateUtc="2025-04-08T18:25:00Z">
        <w:r w:rsidR="00092D06">
          <w:t xml:space="preserve">to provide a better understanding of the impact of efforts to </w:t>
        </w:r>
      </w:ins>
      <w:ins w:id="471" w:author="Martin, Greta Katherine" w:date="2025-04-08T14:26:00Z" w16du:dateUtc="2025-04-08T18:26:00Z">
        <w:r w:rsidR="00092D06">
          <w:t>expand urban greenspace amidst climate change, urbanization, and meteorologic flu</w:t>
        </w:r>
      </w:ins>
      <w:ins w:id="472" w:author="Martin, Greta Katherine" w:date="2025-04-08T14:27:00Z" w16du:dateUtc="2025-04-08T18:27:00Z">
        <w:r w:rsidR="00020AE2">
          <w:t>ct</w:t>
        </w:r>
      </w:ins>
      <w:ins w:id="473" w:author="Martin, Greta Katherine" w:date="2025-04-08T14:26:00Z" w16du:dateUtc="2025-04-08T18:26:00Z">
        <w:r w:rsidR="00092D06">
          <w:t>uations.</w:t>
        </w:r>
      </w:ins>
    </w:p>
    <w:p w14:paraId="169AAEF3" w14:textId="77777777" w:rsidR="00352531" w:rsidRPr="00E150CA" w:rsidRDefault="00352531" w:rsidP="00551D54"/>
    <w:p w14:paraId="39720810" w14:textId="77777777" w:rsidR="00551D54" w:rsidRPr="00E150CA" w:rsidRDefault="00551D54" w:rsidP="00551D54">
      <w:pPr>
        <w:rPr>
          <w:b/>
          <w:bCs/>
        </w:rPr>
      </w:pPr>
      <w:r w:rsidRPr="00E150CA">
        <w:rPr>
          <w:b/>
          <w:bCs/>
        </w:rPr>
        <w:t>Conclusion</w:t>
      </w:r>
    </w:p>
    <w:p w14:paraId="73C7F6DD" w14:textId="77777777" w:rsidR="00551D54" w:rsidRDefault="00551D54" w:rsidP="00551D54"/>
    <w:p w14:paraId="7AB0316B" w14:textId="612CC87F" w:rsidR="007354C6" w:rsidRDefault="00296762" w:rsidP="00551D54">
      <w:r>
        <w:t>We found large inter-annual variability in NDVI</w:t>
      </w:r>
      <w:r w:rsidR="008E4A82">
        <w:t xml:space="preserve">, likely driven by </w:t>
      </w:r>
      <w:r>
        <w:t>a mix of weather, climate change</w:t>
      </w:r>
      <w:r w:rsidR="00211C0F">
        <w:t>, urban development, and efforts to increase urban greenspace</w:t>
      </w:r>
      <w:r>
        <w:t xml:space="preserve">. </w:t>
      </w:r>
      <w:r w:rsidR="00E401D7">
        <w:t xml:space="preserve">Globally, </w:t>
      </w:r>
      <w:r w:rsidR="008E4A82">
        <w:t xml:space="preserve">urban average </w:t>
      </w:r>
      <w:r w:rsidR="00E401D7">
        <w:t xml:space="preserve">NDVI </w:t>
      </w:r>
      <w:r w:rsidR="002D68C9">
        <w:t xml:space="preserve">remained relatively stable </w:t>
      </w:r>
      <w:r w:rsidR="00E401D7">
        <w:t>from 2014-2018 to 2019-2023</w:t>
      </w:r>
      <w:r w:rsidR="002D68C9">
        <w:t xml:space="preserve">. However, </w:t>
      </w:r>
      <w:r w:rsidR="00736641">
        <w:t xml:space="preserve">we observed </w:t>
      </w:r>
      <w:r w:rsidR="00211C0F">
        <w:t xml:space="preserve">NDVI </w:t>
      </w:r>
      <w:r w:rsidR="00736641">
        <w:t xml:space="preserve">changes </w:t>
      </w:r>
      <w:r w:rsidR="002D68C9">
        <w:t xml:space="preserve">in individual cities </w:t>
      </w:r>
      <w:r w:rsidR="00736641">
        <w:t>of</w:t>
      </w:r>
      <w:r w:rsidR="002D68C9">
        <w:t xml:space="preserve"> over 20%. </w:t>
      </w:r>
      <w:r w:rsidR="00211C0F">
        <w:t>Urban NDVI c</w:t>
      </w:r>
      <w:r w:rsidR="002D68C9">
        <w:t xml:space="preserve">hanges between these two periods were associated with </w:t>
      </w:r>
      <w:r w:rsidR="002E0822">
        <w:t xml:space="preserve">a median of </w:t>
      </w:r>
      <w:r w:rsidR="00CB1D2D">
        <w:t>0.</w:t>
      </w:r>
      <w:r w:rsidR="002E0822">
        <w:t>2</w:t>
      </w:r>
      <w:r w:rsidR="00CB1D2D">
        <w:t>9</w:t>
      </w:r>
      <w:r w:rsidR="000537E1">
        <w:t xml:space="preserve"> more deaths per 100,000 globally</w:t>
      </w:r>
      <w:r w:rsidR="00211C0F">
        <w:t xml:space="preserve"> each year</w:t>
      </w:r>
      <w:r w:rsidR="000537E1">
        <w:t xml:space="preserve">, ranging from </w:t>
      </w:r>
      <w:r w:rsidR="00CB1D2D">
        <w:t>24.44</w:t>
      </w:r>
      <w:r w:rsidR="000537E1">
        <w:t xml:space="preserve"> fewer to </w:t>
      </w:r>
      <w:r w:rsidR="00CB1D2D">
        <w:t>21.84</w:t>
      </w:r>
      <w:r w:rsidR="002D68C9">
        <w:t xml:space="preserve"> </w:t>
      </w:r>
      <w:r w:rsidR="000537E1">
        <w:t xml:space="preserve">more deaths per 100,000 across the 1,041 cities. </w:t>
      </w:r>
      <w:r w:rsidR="005C53F7">
        <w:t>F</w:t>
      </w:r>
      <w:r>
        <w:t xml:space="preserve">uture </w:t>
      </w:r>
      <w:r w:rsidR="005C53F7">
        <w:t xml:space="preserve">research should </w:t>
      </w:r>
      <w:r>
        <w:t>explor</w:t>
      </w:r>
      <w:r w:rsidR="005C53F7">
        <w:t>e</w:t>
      </w:r>
      <w:r>
        <w:t xml:space="preserve"> alternative measurements to NDVI and </w:t>
      </w:r>
      <w:r w:rsidR="005C53F7">
        <w:t>target</w:t>
      </w:r>
      <w:r>
        <w:t xml:space="preserve"> levels of </w:t>
      </w:r>
      <w:r w:rsidR="005C53F7">
        <w:t xml:space="preserve">urban </w:t>
      </w:r>
      <w:r>
        <w:t xml:space="preserve">greenspace for </w:t>
      </w:r>
      <w:r w:rsidR="005C53F7">
        <w:t>healthy and sustainable cities</w:t>
      </w:r>
      <w:r>
        <w:t>.</w:t>
      </w:r>
    </w:p>
    <w:p w14:paraId="3A59CEA8" w14:textId="77777777" w:rsidR="002B6F7A" w:rsidRPr="00E150CA" w:rsidRDefault="002B6F7A" w:rsidP="00551D54"/>
    <w:p w14:paraId="0B10904C" w14:textId="77777777" w:rsidR="00FA2EC9" w:rsidRDefault="00FA2EC9" w:rsidP="00FA2EC9">
      <w:pPr>
        <w:rPr>
          <w:b/>
          <w:bCs/>
        </w:rPr>
      </w:pPr>
      <w:r w:rsidRPr="00E150CA">
        <w:rPr>
          <w:b/>
          <w:bCs/>
        </w:rPr>
        <w:t>Acknowledgements</w:t>
      </w:r>
    </w:p>
    <w:p w14:paraId="524726AC" w14:textId="77777777" w:rsidR="006D7B2F" w:rsidRPr="00E150CA" w:rsidRDefault="006D7B2F" w:rsidP="00FA2EC9">
      <w:pPr>
        <w:rPr>
          <w:b/>
          <w:bCs/>
        </w:rPr>
      </w:pPr>
    </w:p>
    <w:p w14:paraId="05B4EB36" w14:textId="04165A88" w:rsidR="006D7B2F" w:rsidRPr="00E150CA" w:rsidRDefault="006D7B2F" w:rsidP="00FA2EC9">
      <w:pPr>
        <w:rPr>
          <w:i/>
          <w:iCs/>
          <w:color w:val="156082" w:themeColor="accent1"/>
        </w:rPr>
      </w:pPr>
      <w:r w:rsidRPr="007832F1">
        <w:rPr>
          <w:color w:val="000000" w:themeColor="text1"/>
        </w:rPr>
        <w:t xml:space="preserve">We acknowledge support from </w:t>
      </w:r>
      <w:r>
        <w:rPr>
          <w:color w:val="000000" w:themeColor="text1"/>
        </w:rPr>
        <w:t xml:space="preserve">NASA Grant No. </w:t>
      </w:r>
      <w:r w:rsidRPr="00A55253">
        <w:rPr>
          <w:color w:val="000000" w:themeColor="text1"/>
        </w:rPr>
        <w:t>80NSSC21K0511</w:t>
      </w:r>
      <w:r w:rsidRPr="007832F1">
        <w:rPr>
          <w:color w:val="000000" w:themeColor="text1"/>
        </w:rPr>
        <w:t xml:space="preserve"> and The George Washington University. </w:t>
      </w:r>
    </w:p>
    <w:p w14:paraId="4737E2E0" w14:textId="77777777" w:rsidR="00843353" w:rsidRDefault="00843353" w:rsidP="00FA2EC9">
      <w:pPr>
        <w:rPr>
          <w:b/>
          <w:bCs/>
        </w:rPr>
      </w:pPr>
    </w:p>
    <w:p w14:paraId="2780F2F6" w14:textId="77777777" w:rsidR="00F9185B" w:rsidRDefault="00F9185B" w:rsidP="00FA2EC9">
      <w:pPr>
        <w:rPr>
          <w:b/>
          <w:bCs/>
        </w:rPr>
      </w:pPr>
    </w:p>
    <w:p w14:paraId="21224C58" w14:textId="77777777" w:rsidR="00F9185B" w:rsidRDefault="00F9185B" w:rsidP="00FA2EC9">
      <w:pPr>
        <w:rPr>
          <w:b/>
          <w:bCs/>
        </w:rPr>
      </w:pPr>
    </w:p>
    <w:p w14:paraId="56FBB62B" w14:textId="77777777" w:rsidR="00F9185B" w:rsidRDefault="00F9185B" w:rsidP="00FA2EC9">
      <w:pPr>
        <w:rPr>
          <w:b/>
          <w:bCs/>
        </w:rPr>
      </w:pPr>
    </w:p>
    <w:p w14:paraId="3493518B" w14:textId="77777777" w:rsidR="00F9185B" w:rsidRDefault="00F9185B" w:rsidP="00FA2EC9">
      <w:pPr>
        <w:rPr>
          <w:b/>
          <w:bCs/>
        </w:rPr>
      </w:pPr>
    </w:p>
    <w:p w14:paraId="6B7CD3A2" w14:textId="77777777" w:rsidR="00F9185B" w:rsidRDefault="00F9185B" w:rsidP="00FA2EC9">
      <w:pPr>
        <w:rPr>
          <w:b/>
          <w:bCs/>
        </w:rPr>
      </w:pPr>
    </w:p>
    <w:p w14:paraId="6B100723" w14:textId="77777777" w:rsidR="000B3D62" w:rsidRDefault="000B3D62" w:rsidP="00FA2EC9">
      <w:pPr>
        <w:rPr>
          <w:b/>
          <w:bCs/>
        </w:rPr>
      </w:pPr>
    </w:p>
    <w:p w14:paraId="7E49F0EE" w14:textId="70543F5F" w:rsidR="00FA2EC9" w:rsidRDefault="00FA2EC9" w:rsidP="00FA2EC9">
      <w:pPr>
        <w:rPr>
          <w:b/>
          <w:bCs/>
        </w:rPr>
      </w:pPr>
      <w:r w:rsidRPr="00E150CA">
        <w:rPr>
          <w:b/>
          <w:bCs/>
        </w:rPr>
        <w:t>References</w:t>
      </w:r>
    </w:p>
    <w:p w14:paraId="2F307F49" w14:textId="77777777" w:rsidR="00B37854" w:rsidRPr="00E150CA" w:rsidRDefault="00B37854" w:rsidP="00FA2EC9">
      <w:pPr>
        <w:rPr>
          <w:b/>
          <w:bCs/>
        </w:rPr>
      </w:pPr>
    </w:p>
    <w:p w14:paraId="27A85A98" w14:textId="77777777" w:rsidR="008740AE" w:rsidRPr="008740AE" w:rsidRDefault="001E1F53" w:rsidP="008740AE">
      <w:pPr>
        <w:pStyle w:val="Bibliography"/>
        <w:rPr>
          <w:rFonts w:ascii="Times New Roman" w:hAnsi="Times New Roman" w:cs="Times New Roman"/>
        </w:rPr>
      </w:pPr>
      <w:r>
        <w:t xml:space="preserve"> </w:t>
      </w:r>
      <w:r w:rsidR="008740AE">
        <w:fldChar w:fldCharType="begin"/>
      </w:r>
      <w:r w:rsidR="008740AE">
        <w:instrText xml:space="preserve"> ADDIN ZOTERO_BIBL {"uncited":[],"omitted":[],"custom":[]} CSL_BIBLIOGRAPHY </w:instrText>
      </w:r>
      <w:r w:rsidR="008740AE">
        <w:fldChar w:fldCharType="separate"/>
      </w:r>
      <w:r w:rsidR="008740AE" w:rsidRPr="008740AE">
        <w:rPr>
          <w:rFonts w:ascii="Times New Roman" w:hAnsi="Times New Roman" w:cs="Times New Roman"/>
        </w:rPr>
        <w:t>1.</w:t>
      </w:r>
      <w:r w:rsidR="008740AE" w:rsidRPr="008740AE">
        <w:rPr>
          <w:rFonts w:ascii="Times New Roman" w:hAnsi="Times New Roman" w:cs="Times New Roman"/>
        </w:rPr>
        <w:tab/>
        <w:t xml:space="preserve">Alex Baeumler, Olivia D’Aoust, Maitreyi Das, et al. </w:t>
      </w:r>
      <w:r w:rsidR="008740AE" w:rsidRPr="008740AE">
        <w:rPr>
          <w:rFonts w:ascii="Times New Roman" w:hAnsi="Times New Roman" w:cs="Times New Roman"/>
          <w:i/>
          <w:iCs/>
        </w:rPr>
        <w:t>Demographic Trends and Urbanization</w:t>
      </w:r>
      <w:r w:rsidR="008740AE" w:rsidRPr="008740AE">
        <w:rPr>
          <w:rFonts w:ascii="Times New Roman" w:hAnsi="Times New Roman" w:cs="Times New Roman"/>
        </w:rPr>
        <w:t>. World Bank; 2021.</w:t>
      </w:r>
    </w:p>
    <w:p w14:paraId="00A835E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w:t>
      </w:r>
      <w:r w:rsidRPr="008740AE">
        <w:rPr>
          <w:rFonts w:ascii="Times New Roman" w:hAnsi="Times New Roman" w:cs="Times New Roman"/>
        </w:rPr>
        <w:tab/>
      </w:r>
      <w:proofErr w:type="spellStart"/>
      <w:r w:rsidRPr="008740AE">
        <w:rPr>
          <w:rFonts w:ascii="Times New Roman" w:hAnsi="Times New Roman" w:cs="Times New Roman"/>
        </w:rPr>
        <w:t>Hoornweg</w:t>
      </w:r>
      <w:proofErr w:type="spellEnd"/>
      <w:r w:rsidRPr="008740AE">
        <w:rPr>
          <w:rFonts w:ascii="Times New Roman" w:hAnsi="Times New Roman" w:cs="Times New Roman"/>
        </w:rPr>
        <w:t xml:space="preserve"> D, Sugar L, Gomez CLT. Cities and Greenhouse Gas Emissions: Moving Forward. </w:t>
      </w:r>
      <w:proofErr w:type="spellStart"/>
      <w:r w:rsidRPr="008740AE">
        <w:rPr>
          <w:rFonts w:ascii="Times New Roman" w:hAnsi="Times New Roman" w:cs="Times New Roman"/>
          <w:i/>
          <w:iCs/>
        </w:rPr>
        <w:t>Urbanisation</w:t>
      </w:r>
      <w:proofErr w:type="spellEnd"/>
      <w:r w:rsidRPr="008740AE">
        <w:rPr>
          <w:rFonts w:ascii="Times New Roman" w:hAnsi="Times New Roman" w:cs="Times New Roman"/>
        </w:rPr>
        <w:t>. 2020;5(1):43-62. doi:10.1177/2455747120923557</w:t>
      </w:r>
    </w:p>
    <w:p w14:paraId="50290A6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w:t>
      </w:r>
      <w:r w:rsidRPr="008740AE">
        <w:rPr>
          <w:rFonts w:ascii="Times New Roman" w:hAnsi="Times New Roman" w:cs="Times New Roman"/>
        </w:rPr>
        <w:tab/>
        <w:t xml:space="preserve">Luqman M, Rayner PJ, Gurney KR. On the impact of </w:t>
      </w:r>
      <w:proofErr w:type="spellStart"/>
      <w:r w:rsidRPr="008740AE">
        <w:rPr>
          <w:rFonts w:ascii="Times New Roman" w:hAnsi="Times New Roman" w:cs="Times New Roman"/>
        </w:rPr>
        <w:t>urbanisation</w:t>
      </w:r>
      <w:proofErr w:type="spellEnd"/>
      <w:r w:rsidRPr="008740AE">
        <w:rPr>
          <w:rFonts w:ascii="Times New Roman" w:hAnsi="Times New Roman" w:cs="Times New Roman"/>
        </w:rPr>
        <w:t xml:space="preserve"> on CO2 emissions. </w:t>
      </w:r>
      <w:proofErr w:type="spellStart"/>
      <w:r w:rsidRPr="008740AE">
        <w:rPr>
          <w:rFonts w:ascii="Times New Roman" w:hAnsi="Times New Roman" w:cs="Times New Roman"/>
          <w:i/>
          <w:iCs/>
        </w:rPr>
        <w:t>npj</w:t>
      </w:r>
      <w:proofErr w:type="spellEnd"/>
      <w:r w:rsidRPr="008740AE">
        <w:rPr>
          <w:rFonts w:ascii="Times New Roman" w:hAnsi="Times New Roman" w:cs="Times New Roman"/>
          <w:i/>
          <w:iCs/>
        </w:rPr>
        <w:t xml:space="preserve"> Urban Sustain</w:t>
      </w:r>
      <w:r w:rsidRPr="008740AE">
        <w:rPr>
          <w:rFonts w:ascii="Times New Roman" w:hAnsi="Times New Roman" w:cs="Times New Roman"/>
        </w:rPr>
        <w:t>. 2023;3(1):6. doi:10.1038/s42949-023-00084-2</w:t>
      </w:r>
    </w:p>
    <w:p w14:paraId="5181EF2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4.</w:t>
      </w:r>
      <w:r w:rsidRPr="008740AE">
        <w:rPr>
          <w:rFonts w:ascii="Times New Roman" w:hAnsi="Times New Roman" w:cs="Times New Roman"/>
        </w:rPr>
        <w:tab/>
        <w:t xml:space="preserve">Yang BY, Zhao T, Hu LX, et al. Greenspace and human health: An umbrella review. </w:t>
      </w:r>
      <w:r w:rsidRPr="008740AE">
        <w:rPr>
          <w:rFonts w:ascii="Times New Roman" w:hAnsi="Times New Roman" w:cs="Times New Roman"/>
          <w:i/>
          <w:iCs/>
        </w:rPr>
        <w:t>The Innovation</w:t>
      </w:r>
      <w:r w:rsidRPr="008740AE">
        <w:rPr>
          <w:rFonts w:ascii="Times New Roman" w:hAnsi="Times New Roman" w:cs="Times New Roman"/>
        </w:rPr>
        <w:t xml:space="preserve">. 2021;2(4):100164. </w:t>
      </w:r>
      <w:proofErr w:type="gramStart"/>
      <w:r w:rsidRPr="008740AE">
        <w:rPr>
          <w:rFonts w:ascii="Times New Roman" w:hAnsi="Times New Roman" w:cs="Times New Roman"/>
        </w:rPr>
        <w:t>doi:10.1016/j.xinn</w:t>
      </w:r>
      <w:proofErr w:type="gramEnd"/>
      <w:r w:rsidRPr="008740AE">
        <w:rPr>
          <w:rFonts w:ascii="Times New Roman" w:hAnsi="Times New Roman" w:cs="Times New Roman"/>
        </w:rPr>
        <w:t>.2021.100164</w:t>
      </w:r>
    </w:p>
    <w:p w14:paraId="00C1BF7C"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5.</w:t>
      </w:r>
      <w:r w:rsidRPr="008740AE">
        <w:rPr>
          <w:rFonts w:ascii="Times New Roman" w:hAnsi="Times New Roman" w:cs="Times New Roman"/>
        </w:rPr>
        <w:tab/>
        <w:t xml:space="preserve">Liu Z, Chen X, Cui H, et al. </w:t>
      </w:r>
      <w:proofErr w:type="gramStart"/>
      <w:r w:rsidRPr="008740AE">
        <w:rPr>
          <w:rFonts w:ascii="Times New Roman" w:hAnsi="Times New Roman" w:cs="Times New Roman"/>
        </w:rPr>
        <w:t>Green</w:t>
      </w:r>
      <w:proofErr w:type="gramEnd"/>
      <w:r w:rsidRPr="008740AE">
        <w:rPr>
          <w:rFonts w:ascii="Times New Roman" w:hAnsi="Times New Roman" w:cs="Times New Roman"/>
        </w:rPr>
        <w:t xml:space="preserve"> space exposure on depression and anxiety outcomes: A meta-analysis. </w:t>
      </w:r>
      <w:r w:rsidRPr="008740AE">
        <w:rPr>
          <w:rFonts w:ascii="Times New Roman" w:hAnsi="Times New Roman" w:cs="Times New Roman"/>
          <w:i/>
          <w:iCs/>
        </w:rPr>
        <w:t>Environmental Research</w:t>
      </w:r>
      <w:r w:rsidRPr="008740AE">
        <w:rPr>
          <w:rFonts w:ascii="Times New Roman" w:hAnsi="Times New Roman" w:cs="Times New Roman"/>
        </w:rPr>
        <w:t xml:space="preserve">. </w:t>
      </w:r>
      <w:proofErr w:type="gramStart"/>
      <w:r w:rsidRPr="008740AE">
        <w:rPr>
          <w:rFonts w:ascii="Times New Roman" w:hAnsi="Times New Roman" w:cs="Times New Roman"/>
        </w:rPr>
        <w:t>2023;231:116303</w:t>
      </w:r>
      <w:proofErr w:type="gramEnd"/>
      <w:r w:rsidRPr="008740AE">
        <w:rPr>
          <w:rFonts w:ascii="Times New Roman" w:hAnsi="Times New Roman" w:cs="Times New Roman"/>
        </w:rPr>
        <w:t xml:space="preserve">. </w:t>
      </w:r>
      <w:proofErr w:type="gramStart"/>
      <w:r w:rsidRPr="008740AE">
        <w:rPr>
          <w:rFonts w:ascii="Times New Roman" w:hAnsi="Times New Roman" w:cs="Times New Roman"/>
        </w:rPr>
        <w:t>doi:10.1016/j.envres</w:t>
      </w:r>
      <w:proofErr w:type="gramEnd"/>
      <w:r w:rsidRPr="008740AE">
        <w:rPr>
          <w:rFonts w:ascii="Times New Roman" w:hAnsi="Times New Roman" w:cs="Times New Roman"/>
        </w:rPr>
        <w:t>.2023.116303</w:t>
      </w:r>
    </w:p>
    <w:p w14:paraId="23DBB09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6.</w:t>
      </w:r>
      <w:r w:rsidRPr="008740AE">
        <w:rPr>
          <w:rFonts w:ascii="Times New Roman" w:hAnsi="Times New Roman" w:cs="Times New Roman"/>
        </w:rPr>
        <w:tab/>
        <w:t xml:space="preserve">Hu CY, Yang XJ, Gui SY, et al. Residential greenness and birth outcomes: A systematic review and meta-analysis of observational studies. </w:t>
      </w:r>
      <w:r w:rsidRPr="008740AE">
        <w:rPr>
          <w:rFonts w:ascii="Times New Roman" w:hAnsi="Times New Roman" w:cs="Times New Roman"/>
          <w:i/>
          <w:iCs/>
        </w:rPr>
        <w:t>Environmental Research</w:t>
      </w:r>
      <w:r w:rsidRPr="008740AE">
        <w:rPr>
          <w:rFonts w:ascii="Times New Roman" w:hAnsi="Times New Roman" w:cs="Times New Roman"/>
        </w:rPr>
        <w:t xml:space="preserve">. </w:t>
      </w:r>
      <w:proofErr w:type="gramStart"/>
      <w:r w:rsidRPr="008740AE">
        <w:rPr>
          <w:rFonts w:ascii="Times New Roman" w:hAnsi="Times New Roman" w:cs="Times New Roman"/>
        </w:rPr>
        <w:t>2021;193:110599</w:t>
      </w:r>
      <w:proofErr w:type="gramEnd"/>
      <w:r w:rsidRPr="008740AE">
        <w:rPr>
          <w:rFonts w:ascii="Times New Roman" w:hAnsi="Times New Roman" w:cs="Times New Roman"/>
        </w:rPr>
        <w:t xml:space="preserve">. </w:t>
      </w:r>
      <w:proofErr w:type="gramStart"/>
      <w:r w:rsidRPr="008740AE">
        <w:rPr>
          <w:rFonts w:ascii="Times New Roman" w:hAnsi="Times New Roman" w:cs="Times New Roman"/>
        </w:rPr>
        <w:t>doi:10.1016/j.envres</w:t>
      </w:r>
      <w:proofErr w:type="gramEnd"/>
      <w:r w:rsidRPr="008740AE">
        <w:rPr>
          <w:rFonts w:ascii="Times New Roman" w:hAnsi="Times New Roman" w:cs="Times New Roman"/>
        </w:rPr>
        <w:t>.2020.110599</w:t>
      </w:r>
    </w:p>
    <w:p w14:paraId="3E137C8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lastRenderedPageBreak/>
        <w:t>7.</w:t>
      </w:r>
      <w:r w:rsidRPr="008740AE">
        <w:rPr>
          <w:rFonts w:ascii="Times New Roman" w:hAnsi="Times New Roman" w:cs="Times New Roman"/>
        </w:rPr>
        <w:tab/>
      </w:r>
      <w:proofErr w:type="spellStart"/>
      <w:r w:rsidRPr="008740AE">
        <w:rPr>
          <w:rFonts w:ascii="Times New Roman" w:hAnsi="Times New Roman" w:cs="Times New Roman"/>
        </w:rPr>
        <w:t>Bikomeye</w:t>
      </w:r>
      <w:proofErr w:type="spellEnd"/>
      <w:r w:rsidRPr="008740AE">
        <w:rPr>
          <w:rFonts w:ascii="Times New Roman" w:hAnsi="Times New Roman" w:cs="Times New Roman"/>
        </w:rPr>
        <w:t xml:space="preserve"> JC, Balza JS, Kwarteng JL, Beyer AM, Beyer KMM. The impact of greenspace or nature-based interventions on cardiovascular health or cancer-related outcomes: A systematic review of experimental studies. Bottoms L, ed. </w:t>
      </w:r>
      <w:proofErr w:type="spellStart"/>
      <w:r w:rsidRPr="008740AE">
        <w:rPr>
          <w:rFonts w:ascii="Times New Roman" w:hAnsi="Times New Roman" w:cs="Times New Roman"/>
          <w:i/>
          <w:iCs/>
        </w:rPr>
        <w:t>PLoS</w:t>
      </w:r>
      <w:proofErr w:type="spellEnd"/>
      <w:r w:rsidRPr="008740AE">
        <w:rPr>
          <w:rFonts w:ascii="Times New Roman" w:hAnsi="Times New Roman" w:cs="Times New Roman"/>
          <w:i/>
          <w:iCs/>
        </w:rPr>
        <w:t xml:space="preserve"> ONE</w:t>
      </w:r>
      <w:r w:rsidRPr="008740AE">
        <w:rPr>
          <w:rFonts w:ascii="Times New Roman" w:hAnsi="Times New Roman" w:cs="Times New Roman"/>
        </w:rPr>
        <w:t>. 2022;17(11</w:t>
      </w:r>
      <w:proofErr w:type="gramStart"/>
      <w:r w:rsidRPr="008740AE">
        <w:rPr>
          <w:rFonts w:ascii="Times New Roman" w:hAnsi="Times New Roman" w:cs="Times New Roman"/>
        </w:rPr>
        <w:t>):e</w:t>
      </w:r>
      <w:proofErr w:type="gramEnd"/>
      <w:r w:rsidRPr="008740AE">
        <w:rPr>
          <w:rFonts w:ascii="Times New Roman" w:hAnsi="Times New Roman" w:cs="Times New Roman"/>
        </w:rPr>
        <w:t xml:space="preserve">0276517. </w:t>
      </w:r>
      <w:proofErr w:type="gramStart"/>
      <w:r w:rsidRPr="008740AE">
        <w:rPr>
          <w:rFonts w:ascii="Times New Roman" w:hAnsi="Times New Roman" w:cs="Times New Roman"/>
        </w:rPr>
        <w:t>doi:10.1371/journal.pone</w:t>
      </w:r>
      <w:proofErr w:type="gramEnd"/>
      <w:r w:rsidRPr="008740AE">
        <w:rPr>
          <w:rFonts w:ascii="Times New Roman" w:hAnsi="Times New Roman" w:cs="Times New Roman"/>
        </w:rPr>
        <w:t>.0276517</w:t>
      </w:r>
    </w:p>
    <w:p w14:paraId="0C9E5328"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8.</w:t>
      </w:r>
      <w:r w:rsidRPr="008740AE">
        <w:rPr>
          <w:rFonts w:ascii="Times New Roman" w:hAnsi="Times New Roman" w:cs="Times New Roman"/>
        </w:rPr>
        <w:tab/>
        <w:t xml:space="preserve">Li J, Xie Y, Xu J, et al. Association between greenspace and cancer: evidence from a systematic review and meta-analysis of multiple large cohort studies. </w:t>
      </w:r>
      <w:r w:rsidRPr="008740AE">
        <w:rPr>
          <w:rFonts w:ascii="Times New Roman" w:hAnsi="Times New Roman" w:cs="Times New Roman"/>
          <w:i/>
          <w:iCs/>
        </w:rPr>
        <w:t xml:space="preserve">Environ Sci </w:t>
      </w:r>
      <w:proofErr w:type="spellStart"/>
      <w:r w:rsidRPr="008740AE">
        <w:rPr>
          <w:rFonts w:ascii="Times New Roman" w:hAnsi="Times New Roman" w:cs="Times New Roman"/>
          <w:i/>
          <w:iCs/>
        </w:rPr>
        <w:t>Pollut</w:t>
      </w:r>
      <w:proofErr w:type="spellEnd"/>
      <w:r w:rsidRPr="008740AE">
        <w:rPr>
          <w:rFonts w:ascii="Times New Roman" w:hAnsi="Times New Roman" w:cs="Times New Roman"/>
          <w:i/>
          <w:iCs/>
        </w:rPr>
        <w:t xml:space="preserve"> Res</w:t>
      </w:r>
      <w:r w:rsidRPr="008740AE">
        <w:rPr>
          <w:rFonts w:ascii="Times New Roman" w:hAnsi="Times New Roman" w:cs="Times New Roman"/>
        </w:rPr>
        <w:t>. 2023;30(39):91140-91157. doi:10.1007/s11356-023-28461-5</w:t>
      </w:r>
    </w:p>
    <w:p w14:paraId="30E8CF31"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9.</w:t>
      </w:r>
      <w:r w:rsidRPr="008740AE">
        <w:rPr>
          <w:rFonts w:ascii="Times New Roman" w:hAnsi="Times New Roman" w:cs="Times New Roman"/>
        </w:rPr>
        <w:tab/>
        <w:t xml:space="preserve">Rojas-Rueda D, </w:t>
      </w:r>
      <w:proofErr w:type="spellStart"/>
      <w:r w:rsidRPr="008740AE">
        <w:rPr>
          <w:rFonts w:ascii="Times New Roman" w:hAnsi="Times New Roman" w:cs="Times New Roman"/>
        </w:rPr>
        <w:t>Nieuwenhuijsen</w:t>
      </w:r>
      <w:proofErr w:type="spellEnd"/>
      <w:r w:rsidRPr="008740AE">
        <w:rPr>
          <w:rFonts w:ascii="Times New Roman" w:hAnsi="Times New Roman" w:cs="Times New Roman"/>
        </w:rPr>
        <w:t xml:space="preserve"> MJ, Gascon M, Perez-Leon D, </w:t>
      </w:r>
      <w:proofErr w:type="spellStart"/>
      <w:r w:rsidRPr="008740AE">
        <w:rPr>
          <w:rFonts w:ascii="Times New Roman" w:hAnsi="Times New Roman" w:cs="Times New Roman"/>
        </w:rPr>
        <w:t>Mudu</w:t>
      </w:r>
      <w:proofErr w:type="spellEnd"/>
      <w:r w:rsidRPr="008740AE">
        <w:rPr>
          <w:rFonts w:ascii="Times New Roman" w:hAnsi="Times New Roman" w:cs="Times New Roman"/>
        </w:rPr>
        <w:t xml:space="preserve"> P. Green spaces and mortality: a systematic review and meta-analysis of cohort studies. </w:t>
      </w:r>
      <w:r w:rsidRPr="008740AE">
        <w:rPr>
          <w:rFonts w:ascii="Times New Roman" w:hAnsi="Times New Roman" w:cs="Times New Roman"/>
          <w:i/>
          <w:iCs/>
        </w:rPr>
        <w:t>Lancet Planet Health</w:t>
      </w:r>
      <w:r w:rsidRPr="008740AE">
        <w:rPr>
          <w:rFonts w:ascii="Times New Roman" w:hAnsi="Times New Roman" w:cs="Times New Roman"/>
        </w:rPr>
        <w:t>. 2019;3(11</w:t>
      </w:r>
      <w:proofErr w:type="gramStart"/>
      <w:r w:rsidRPr="008740AE">
        <w:rPr>
          <w:rFonts w:ascii="Times New Roman" w:hAnsi="Times New Roman" w:cs="Times New Roman"/>
        </w:rPr>
        <w:t>):e</w:t>
      </w:r>
      <w:proofErr w:type="gramEnd"/>
      <w:r w:rsidRPr="008740AE">
        <w:rPr>
          <w:rFonts w:ascii="Times New Roman" w:hAnsi="Times New Roman" w:cs="Times New Roman"/>
        </w:rPr>
        <w:t>469-e477. doi:10.1016/S2542-5196(19)30215-3</w:t>
      </w:r>
    </w:p>
    <w:p w14:paraId="6E616456"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10.</w:t>
      </w:r>
      <w:r w:rsidRPr="008740AE">
        <w:rPr>
          <w:rFonts w:ascii="Times New Roman" w:hAnsi="Times New Roman" w:cs="Times New Roman"/>
        </w:rPr>
        <w:tab/>
        <w:t xml:space="preserve">Smith N, Georgiou M, King AC, </w:t>
      </w:r>
      <w:proofErr w:type="spellStart"/>
      <w:r w:rsidRPr="008740AE">
        <w:rPr>
          <w:rFonts w:ascii="Times New Roman" w:hAnsi="Times New Roman" w:cs="Times New Roman"/>
        </w:rPr>
        <w:t>Tieges</w:t>
      </w:r>
      <w:proofErr w:type="spellEnd"/>
      <w:r w:rsidRPr="008740AE">
        <w:rPr>
          <w:rFonts w:ascii="Times New Roman" w:hAnsi="Times New Roman" w:cs="Times New Roman"/>
        </w:rPr>
        <w:t xml:space="preserve"> Z, Webb S, Chastin S. Urban blue spaces and human health: A systematic review and meta-analysis of quantitative studies. </w:t>
      </w:r>
      <w:r w:rsidRPr="008740AE">
        <w:rPr>
          <w:rFonts w:ascii="Times New Roman" w:hAnsi="Times New Roman" w:cs="Times New Roman"/>
          <w:i/>
          <w:iCs/>
        </w:rPr>
        <w:t>Cities</w:t>
      </w:r>
      <w:r w:rsidRPr="008740AE">
        <w:rPr>
          <w:rFonts w:ascii="Times New Roman" w:hAnsi="Times New Roman" w:cs="Times New Roman"/>
        </w:rPr>
        <w:t xml:space="preserve">. </w:t>
      </w:r>
      <w:proofErr w:type="gramStart"/>
      <w:r w:rsidRPr="008740AE">
        <w:rPr>
          <w:rFonts w:ascii="Times New Roman" w:hAnsi="Times New Roman" w:cs="Times New Roman"/>
        </w:rPr>
        <w:t>2021;119:103413</w:t>
      </w:r>
      <w:proofErr w:type="gramEnd"/>
      <w:r w:rsidRPr="008740AE">
        <w:rPr>
          <w:rFonts w:ascii="Times New Roman" w:hAnsi="Times New Roman" w:cs="Times New Roman"/>
        </w:rPr>
        <w:t xml:space="preserve">. </w:t>
      </w:r>
      <w:proofErr w:type="gramStart"/>
      <w:r w:rsidRPr="008740AE">
        <w:rPr>
          <w:rFonts w:ascii="Times New Roman" w:hAnsi="Times New Roman" w:cs="Times New Roman"/>
        </w:rPr>
        <w:t>doi:10.1016/j.cities</w:t>
      </w:r>
      <w:proofErr w:type="gramEnd"/>
      <w:r w:rsidRPr="008740AE">
        <w:rPr>
          <w:rFonts w:ascii="Times New Roman" w:hAnsi="Times New Roman" w:cs="Times New Roman"/>
        </w:rPr>
        <w:t>.2021.103413</w:t>
      </w:r>
    </w:p>
    <w:p w14:paraId="295339C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11.</w:t>
      </w:r>
      <w:r w:rsidRPr="008740AE">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8740AE">
        <w:rPr>
          <w:rFonts w:ascii="Times New Roman" w:hAnsi="Times New Roman" w:cs="Times New Roman"/>
          <w:i/>
          <w:iCs/>
        </w:rPr>
        <w:t>Environment International</w:t>
      </w:r>
      <w:r w:rsidRPr="008740AE">
        <w:rPr>
          <w:rFonts w:ascii="Times New Roman" w:hAnsi="Times New Roman" w:cs="Times New Roman"/>
        </w:rPr>
        <w:t xml:space="preserve">. </w:t>
      </w:r>
      <w:proofErr w:type="gramStart"/>
      <w:r w:rsidRPr="008740AE">
        <w:rPr>
          <w:rFonts w:ascii="Times New Roman" w:hAnsi="Times New Roman" w:cs="Times New Roman"/>
        </w:rPr>
        <w:t>2019;130:104923</w:t>
      </w:r>
      <w:proofErr w:type="gramEnd"/>
      <w:r w:rsidRPr="008740AE">
        <w:rPr>
          <w:rFonts w:ascii="Times New Roman" w:hAnsi="Times New Roman" w:cs="Times New Roman"/>
        </w:rPr>
        <w:t xml:space="preserve">. </w:t>
      </w:r>
      <w:proofErr w:type="gramStart"/>
      <w:r w:rsidRPr="008740AE">
        <w:rPr>
          <w:rFonts w:ascii="Times New Roman" w:hAnsi="Times New Roman" w:cs="Times New Roman"/>
        </w:rPr>
        <w:t>doi:10.1016/j.envint</w:t>
      </w:r>
      <w:proofErr w:type="gramEnd"/>
      <w:r w:rsidRPr="008740AE">
        <w:rPr>
          <w:rFonts w:ascii="Times New Roman" w:hAnsi="Times New Roman" w:cs="Times New Roman"/>
        </w:rPr>
        <w:t>.2019.104923</w:t>
      </w:r>
    </w:p>
    <w:p w14:paraId="78DBFE13"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12.</w:t>
      </w:r>
      <w:r w:rsidRPr="008740AE">
        <w:rPr>
          <w:rFonts w:ascii="Times New Roman" w:hAnsi="Times New Roman" w:cs="Times New Roman"/>
        </w:rPr>
        <w:tab/>
        <w:t xml:space="preserve">Wolf KL, Lam ST, McKeen JK, Richardson GRA, Van Den Bosch M, </w:t>
      </w:r>
      <w:proofErr w:type="spellStart"/>
      <w:r w:rsidRPr="008740AE">
        <w:rPr>
          <w:rFonts w:ascii="Times New Roman" w:hAnsi="Times New Roman" w:cs="Times New Roman"/>
        </w:rPr>
        <w:t>Bardekjian</w:t>
      </w:r>
      <w:proofErr w:type="spellEnd"/>
      <w:r w:rsidRPr="008740AE">
        <w:rPr>
          <w:rFonts w:ascii="Times New Roman" w:hAnsi="Times New Roman" w:cs="Times New Roman"/>
        </w:rPr>
        <w:t xml:space="preserve"> AC. Urban Trees and Human Health: A Scoping Review. </w:t>
      </w:r>
      <w:r w:rsidRPr="008740AE">
        <w:rPr>
          <w:rFonts w:ascii="Times New Roman" w:hAnsi="Times New Roman" w:cs="Times New Roman"/>
          <w:i/>
          <w:iCs/>
        </w:rPr>
        <w:t>IJERPH</w:t>
      </w:r>
      <w:r w:rsidRPr="008740AE">
        <w:rPr>
          <w:rFonts w:ascii="Times New Roman" w:hAnsi="Times New Roman" w:cs="Times New Roman"/>
        </w:rPr>
        <w:t>. 2020;17(12):4371. doi:10.3390/ijerph17124371</w:t>
      </w:r>
    </w:p>
    <w:p w14:paraId="2AAF11F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13.</w:t>
      </w:r>
      <w:r w:rsidRPr="008740AE">
        <w:rPr>
          <w:rFonts w:ascii="Times New Roman" w:hAnsi="Times New Roman" w:cs="Times New Roman"/>
        </w:rPr>
        <w:tab/>
      </w:r>
      <w:proofErr w:type="spellStart"/>
      <w:r w:rsidRPr="008740AE">
        <w:rPr>
          <w:rFonts w:ascii="Times New Roman" w:hAnsi="Times New Roman" w:cs="Times New Roman"/>
        </w:rPr>
        <w:t>Ampatzidis</w:t>
      </w:r>
      <w:proofErr w:type="spellEnd"/>
      <w:r w:rsidRPr="008740AE">
        <w:rPr>
          <w:rFonts w:ascii="Times New Roman" w:hAnsi="Times New Roman" w:cs="Times New Roman"/>
        </w:rPr>
        <w:t xml:space="preserve"> P, </w:t>
      </w:r>
      <w:proofErr w:type="spellStart"/>
      <w:r w:rsidRPr="008740AE">
        <w:rPr>
          <w:rFonts w:ascii="Times New Roman" w:hAnsi="Times New Roman" w:cs="Times New Roman"/>
        </w:rPr>
        <w:t>Cintolesi</w:t>
      </w:r>
      <w:proofErr w:type="spellEnd"/>
      <w:r w:rsidRPr="008740AE">
        <w:rPr>
          <w:rFonts w:ascii="Times New Roman" w:hAnsi="Times New Roman" w:cs="Times New Roman"/>
        </w:rPr>
        <w:t xml:space="preserve"> C, Kershaw T. Impact of Blue Space Geometry on Urban Heat Island Mitigation. </w:t>
      </w:r>
      <w:r w:rsidRPr="008740AE">
        <w:rPr>
          <w:rFonts w:ascii="Times New Roman" w:hAnsi="Times New Roman" w:cs="Times New Roman"/>
          <w:i/>
          <w:iCs/>
        </w:rPr>
        <w:t>Climate</w:t>
      </w:r>
      <w:r w:rsidRPr="008740AE">
        <w:rPr>
          <w:rFonts w:ascii="Times New Roman" w:hAnsi="Times New Roman" w:cs="Times New Roman"/>
        </w:rPr>
        <w:t>. 2023;11(2):28. doi:10.3390/cli11020028</w:t>
      </w:r>
    </w:p>
    <w:p w14:paraId="1952171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14.</w:t>
      </w:r>
      <w:r w:rsidRPr="008740AE">
        <w:rPr>
          <w:rFonts w:ascii="Times New Roman" w:hAnsi="Times New Roman" w:cs="Times New Roman"/>
        </w:rPr>
        <w:tab/>
        <w:t xml:space="preserve">Brückner A, Falkenberg T, Heinzel C, </w:t>
      </w:r>
      <w:proofErr w:type="spellStart"/>
      <w:r w:rsidRPr="008740AE">
        <w:rPr>
          <w:rFonts w:ascii="Times New Roman" w:hAnsi="Times New Roman" w:cs="Times New Roman"/>
        </w:rPr>
        <w:t>Kistemann</w:t>
      </w:r>
      <w:proofErr w:type="spellEnd"/>
      <w:r w:rsidRPr="008740AE">
        <w:rPr>
          <w:rFonts w:ascii="Times New Roman" w:hAnsi="Times New Roman" w:cs="Times New Roman"/>
        </w:rPr>
        <w:t xml:space="preserve"> T. The Regeneration of Urban Blue Spaces: A Public Health Intervention? Reviewing the Evidence. </w:t>
      </w:r>
      <w:r w:rsidRPr="008740AE">
        <w:rPr>
          <w:rFonts w:ascii="Times New Roman" w:hAnsi="Times New Roman" w:cs="Times New Roman"/>
          <w:i/>
          <w:iCs/>
        </w:rPr>
        <w:t>Front Public Health</w:t>
      </w:r>
      <w:r w:rsidRPr="008740AE">
        <w:rPr>
          <w:rFonts w:ascii="Times New Roman" w:hAnsi="Times New Roman" w:cs="Times New Roman"/>
        </w:rPr>
        <w:t xml:space="preserve">. </w:t>
      </w:r>
      <w:proofErr w:type="gramStart"/>
      <w:r w:rsidRPr="008740AE">
        <w:rPr>
          <w:rFonts w:ascii="Times New Roman" w:hAnsi="Times New Roman" w:cs="Times New Roman"/>
        </w:rPr>
        <w:t>2022;9:782101</w:t>
      </w:r>
      <w:proofErr w:type="gramEnd"/>
      <w:r w:rsidRPr="008740AE">
        <w:rPr>
          <w:rFonts w:ascii="Times New Roman" w:hAnsi="Times New Roman" w:cs="Times New Roman"/>
        </w:rPr>
        <w:t>. doi:10.3389/fpubh.2021.782101</w:t>
      </w:r>
    </w:p>
    <w:p w14:paraId="7D4D853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15.</w:t>
      </w:r>
      <w:r w:rsidRPr="008740AE">
        <w:rPr>
          <w:rFonts w:ascii="Times New Roman" w:hAnsi="Times New Roman" w:cs="Times New Roman"/>
        </w:rPr>
        <w:tab/>
      </w:r>
      <w:proofErr w:type="spellStart"/>
      <w:r w:rsidRPr="008740AE">
        <w:rPr>
          <w:rFonts w:ascii="Times New Roman" w:hAnsi="Times New Roman" w:cs="Times New Roman"/>
        </w:rPr>
        <w:t>Markevych</w:t>
      </w:r>
      <w:proofErr w:type="spellEnd"/>
      <w:r w:rsidRPr="008740AE">
        <w:rPr>
          <w:rFonts w:ascii="Times New Roman" w:hAnsi="Times New Roman" w:cs="Times New Roman"/>
        </w:rPr>
        <w:t xml:space="preserve"> I, </w:t>
      </w:r>
      <w:proofErr w:type="spellStart"/>
      <w:r w:rsidRPr="008740AE">
        <w:rPr>
          <w:rFonts w:ascii="Times New Roman" w:hAnsi="Times New Roman" w:cs="Times New Roman"/>
        </w:rPr>
        <w:t>Schoierer</w:t>
      </w:r>
      <w:proofErr w:type="spellEnd"/>
      <w:r w:rsidRPr="008740AE">
        <w:rPr>
          <w:rFonts w:ascii="Times New Roman" w:hAnsi="Times New Roman" w:cs="Times New Roman"/>
        </w:rPr>
        <w:t xml:space="preserve"> J, Hartig T, et al. Exploring pathways linking greenspace to health: Theoretical and methodological guidance. </w:t>
      </w:r>
      <w:r w:rsidRPr="008740AE">
        <w:rPr>
          <w:rFonts w:ascii="Times New Roman" w:hAnsi="Times New Roman" w:cs="Times New Roman"/>
          <w:i/>
          <w:iCs/>
        </w:rPr>
        <w:t>Environmental Research</w:t>
      </w:r>
      <w:r w:rsidRPr="008740AE">
        <w:rPr>
          <w:rFonts w:ascii="Times New Roman" w:hAnsi="Times New Roman" w:cs="Times New Roman"/>
        </w:rPr>
        <w:t xml:space="preserve">. </w:t>
      </w:r>
      <w:proofErr w:type="gramStart"/>
      <w:r w:rsidRPr="008740AE">
        <w:rPr>
          <w:rFonts w:ascii="Times New Roman" w:hAnsi="Times New Roman" w:cs="Times New Roman"/>
        </w:rPr>
        <w:t>2017;158:301</w:t>
      </w:r>
      <w:proofErr w:type="gramEnd"/>
      <w:r w:rsidRPr="008740AE">
        <w:rPr>
          <w:rFonts w:ascii="Times New Roman" w:hAnsi="Times New Roman" w:cs="Times New Roman"/>
        </w:rPr>
        <w:t xml:space="preserve">-317. </w:t>
      </w:r>
      <w:proofErr w:type="gramStart"/>
      <w:r w:rsidRPr="008740AE">
        <w:rPr>
          <w:rFonts w:ascii="Times New Roman" w:hAnsi="Times New Roman" w:cs="Times New Roman"/>
        </w:rPr>
        <w:t>doi:10.1016/j.envres</w:t>
      </w:r>
      <w:proofErr w:type="gramEnd"/>
      <w:r w:rsidRPr="008740AE">
        <w:rPr>
          <w:rFonts w:ascii="Times New Roman" w:hAnsi="Times New Roman" w:cs="Times New Roman"/>
        </w:rPr>
        <w:t>.2017.06.028</w:t>
      </w:r>
    </w:p>
    <w:p w14:paraId="21FC1BA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16.</w:t>
      </w:r>
      <w:r w:rsidRPr="008740AE">
        <w:rPr>
          <w:rFonts w:ascii="Times New Roman" w:hAnsi="Times New Roman" w:cs="Times New Roman"/>
        </w:rPr>
        <w:tab/>
        <w:t xml:space="preserve">Zhang R, Zhang CQ, Rhodes RE. The pathways linking </w:t>
      </w:r>
      <w:proofErr w:type="gramStart"/>
      <w:r w:rsidRPr="008740AE">
        <w:rPr>
          <w:rFonts w:ascii="Times New Roman" w:hAnsi="Times New Roman" w:cs="Times New Roman"/>
        </w:rPr>
        <w:t>objectively-measured</w:t>
      </w:r>
      <w:proofErr w:type="gramEnd"/>
      <w:r w:rsidRPr="008740AE">
        <w:rPr>
          <w:rFonts w:ascii="Times New Roman" w:hAnsi="Times New Roman" w:cs="Times New Roman"/>
        </w:rPr>
        <w:t xml:space="preserve"> greenspace exposure and mental health: A systematic review of observational studies. </w:t>
      </w:r>
      <w:r w:rsidRPr="008740AE">
        <w:rPr>
          <w:rFonts w:ascii="Times New Roman" w:hAnsi="Times New Roman" w:cs="Times New Roman"/>
          <w:i/>
          <w:iCs/>
        </w:rPr>
        <w:t>Environmental Research</w:t>
      </w:r>
      <w:r w:rsidRPr="008740AE">
        <w:rPr>
          <w:rFonts w:ascii="Times New Roman" w:hAnsi="Times New Roman" w:cs="Times New Roman"/>
        </w:rPr>
        <w:t xml:space="preserve">. </w:t>
      </w:r>
      <w:proofErr w:type="gramStart"/>
      <w:r w:rsidRPr="008740AE">
        <w:rPr>
          <w:rFonts w:ascii="Times New Roman" w:hAnsi="Times New Roman" w:cs="Times New Roman"/>
        </w:rPr>
        <w:t>2021;198:111233</w:t>
      </w:r>
      <w:proofErr w:type="gramEnd"/>
      <w:r w:rsidRPr="008740AE">
        <w:rPr>
          <w:rFonts w:ascii="Times New Roman" w:hAnsi="Times New Roman" w:cs="Times New Roman"/>
        </w:rPr>
        <w:t xml:space="preserve">. </w:t>
      </w:r>
      <w:proofErr w:type="gramStart"/>
      <w:r w:rsidRPr="008740AE">
        <w:rPr>
          <w:rFonts w:ascii="Times New Roman" w:hAnsi="Times New Roman" w:cs="Times New Roman"/>
        </w:rPr>
        <w:t>doi:10.1016/j.envres</w:t>
      </w:r>
      <w:proofErr w:type="gramEnd"/>
      <w:r w:rsidRPr="008740AE">
        <w:rPr>
          <w:rFonts w:ascii="Times New Roman" w:hAnsi="Times New Roman" w:cs="Times New Roman"/>
        </w:rPr>
        <w:t>.2021.111233</w:t>
      </w:r>
    </w:p>
    <w:p w14:paraId="5FBD573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17.</w:t>
      </w:r>
      <w:r w:rsidRPr="008740AE">
        <w:rPr>
          <w:rFonts w:ascii="Times New Roman" w:hAnsi="Times New Roman" w:cs="Times New Roman"/>
        </w:rPr>
        <w:tab/>
        <w:t>NDVI, the Foundation for Remote Sensing Phenology | U.S. Geological Survey. Accessed January 6, 2025. https://www.usgs.gov/special-topics/remote-sensing-phenology/science/ndvi-foundation-remote-sensing-phenology</w:t>
      </w:r>
    </w:p>
    <w:p w14:paraId="7DC8B83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18.</w:t>
      </w:r>
      <w:r w:rsidRPr="008740AE">
        <w:rPr>
          <w:rFonts w:ascii="Times New Roman" w:hAnsi="Times New Roman" w:cs="Times New Roman"/>
        </w:rPr>
        <w:tab/>
        <w:t xml:space="preserve">Barboza EP, </w:t>
      </w:r>
      <w:proofErr w:type="spellStart"/>
      <w:r w:rsidRPr="008740AE">
        <w:rPr>
          <w:rFonts w:ascii="Times New Roman" w:hAnsi="Times New Roman" w:cs="Times New Roman"/>
        </w:rPr>
        <w:t>Cirach</w:t>
      </w:r>
      <w:proofErr w:type="spellEnd"/>
      <w:r w:rsidRPr="008740AE">
        <w:rPr>
          <w:rFonts w:ascii="Times New Roman" w:hAnsi="Times New Roman" w:cs="Times New Roman"/>
        </w:rPr>
        <w:t xml:space="preserve"> M, Khomenko S, et al. </w:t>
      </w:r>
      <w:proofErr w:type="gramStart"/>
      <w:r w:rsidRPr="008740AE">
        <w:rPr>
          <w:rFonts w:ascii="Times New Roman" w:hAnsi="Times New Roman" w:cs="Times New Roman"/>
        </w:rPr>
        <w:t>Green</w:t>
      </w:r>
      <w:proofErr w:type="gramEnd"/>
      <w:r w:rsidRPr="008740AE">
        <w:rPr>
          <w:rFonts w:ascii="Times New Roman" w:hAnsi="Times New Roman" w:cs="Times New Roman"/>
        </w:rPr>
        <w:t xml:space="preserve"> space and mortality in European cities: a health impact assessment study. </w:t>
      </w:r>
      <w:r w:rsidRPr="008740AE">
        <w:rPr>
          <w:rFonts w:ascii="Times New Roman" w:hAnsi="Times New Roman" w:cs="Times New Roman"/>
          <w:i/>
          <w:iCs/>
        </w:rPr>
        <w:t>The Lancet Planetary Health</w:t>
      </w:r>
      <w:r w:rsidRPr="008740AE">
        <w:rPr>
          <w:rFonts w:ascii="Times New Roman" w:hAnsi="Times New Roman" w:cs="Times New Roman"/>
        </w:rPr>
        <w:t>. 2021;5(10</w:t>
      </w:r>
      <w:proofErr w:type="gramStart"/>
      <w:r w:rsidRPr="008740AE">
        <w:rPr>
          <w:rFonts w:ascii="Times New Roman" w:hAnsi="Times New Roman" w:cs="Times New Roman"/>
        </w:rPr>
        <w:t>):e</w:t>
      </w:r>
      <w:proofErr w:type="gramEnd"/>
      <w:r w:rsidRPr="008740AE">
        <w:rPr>
          <w:rFonts w:ascii="Times New Roman" w:hAnsi="Times New Roman" w:cs="Times New Roman"/>
        </w:rPr>
        <w:t>718-e730. doi:10.1016/S2542-5196(21)00229-1</w:t>
      </w:r>
    </w:p>
    <w:p w14:paraId="185110BF"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lastRenderedPageBreak/>
        <w:t>19.</w:t>
      </w:r>
      <w:r w:rsidRPr="008740AE">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8740AE">
        <w:rPr>
          <w:rFonts w:ascii="Times New Roman" w:hAnsi="Times New Roman" w:cs="Times New Roman"/>
          <w:i/>
          <w:iCs/>
        </w:rPr>
        <w:t>Front Public Health</w:t>
      </w:r>
      <w:r w:rsidRPr="008740AE">
        <w:rPr>
          <w:rFonts w:ascii="Times New Roman" w:hAnsi="Times New Roman" w:cs="Times New Roman"/>
        </w:rPr>
        <w:t xml:space="preserve">. </w:t>
      </w:r>
      <w:proofErr w:type="gramStart"/>
      <w:r w:rsidRPr="008740AE">
        <w:rPr>
          <w:rFonts w:ascii="Times New Roman" w:hAnsi="Times New Roman" w:cs="Times New Roman"/>
        </w:rPr>
        <w:t>2022;10:841936</w:t>
      </w:r>
      <w:proofErr w:type="gramEnd"/>
      <w:r w:rsidRPr="008740AE">
        <w:rPr>
          <w:rFonts w:ascii="Times New Roman" w:hAnsi="Times New Roman" w:cs="Times New Roman"/>
        </w:rPr>
        <w:t>. doi:10.3389/fpubh.2022.841936</w:t>
      </w:r>
    </w:p>
    <w:p w14:paraId="78FC2A5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20.</w:t>
      </w:r>
      <w:r w:rsidRPr="008740AE">
        <w:rPr>
          <w:rFonts w:ascii="Times New Roman" w:hAnsi="Times New Roman" w:cs="Times New Roman"/>
        </w:rPr>
        <w:tab/>
        <w:t>Romanello M, Napoli C di, Green C, et al. The 2023 report of the Lancet Countdown on health and climate change: the imperative for a health-</w:t>
      </w:r>
      <w:proofErr w:type="spellStart"/>
      <w:r w:rsidRPr="008740AE">
        <w:rPr>
          <w:rFonts w:ascii="Times New Roman" w:hAnsi="Times New Roman" w:cs="Times New Roman"/>
        </w:rPr>
        <w:t>centred</w:t>
      </w:r>
      <w:proofErr w:type="spellEnd"/>
      <w:r w:rsidRPr="008740AE">
        <w:rPr>
          <w:rFonts w:ascii="Times New Roman" w:hAnsi="Times New Roman" w:cs="Times New Roman"/>
        </w:rPr>
        <w:t xml:space="preserve"> response in a world facing irreversible harms. </w:t>
      </w:r>
      <w:r w:rsidRPr="008740AE">
        <w:rPr>
          <w:rFonts w:ascii="Times New Roman" w:hAnsi="Times New Roman" w:cs="Times New Roman"/>
          <w:i/>
          <w:iCs/>
        </w:rPr>
        <w:t>The Lancet</w:t>
      </w:r>
      <w:r w:rsidRPr="008740AE">
        <w:rPr>
          <w:rFonts w:ascii="Times New Roman" w:hAnsi="Times New Roman" w:cs="Times New Roman"/>
        </w:rPr>
        <w:t>. 2023;402(10419):2346-2394. doi:10.1016/S0140-6736(23)01859-7</w:t>
      </w:r>
    </w:p>
    <w:p w14:paraId="7CF1BD0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21.</w:t>
      </w:r>
      <w:r w:rsidRPr="008740AE">
        <w:rPr>
          <w:rFonts w:ascii="Times New Roman" w:hAnsi="Times New Roman" w:cs="Times New Roman"/>
        </w:rPr>
        <w:tab/>
        <w:t xml:space="preserve">Freire S, </w:t>
      </w:r>
      <w:proofErr w:type="spellStart"/>
      <w:r w:rsidRPr="008740AE">
        <w:rPr>
          <w:rFonts w:ascii="Times New Roman" w:hAnsi="Times New Roman" w:cs="Times New Roman"/>
        </w:rPr>
        <w:t>Schiavina</w:t>
      </w:r>
      <w:proofErr w:type="spellEnd"/>
      <w:r w:rsidRPr="008740AE">
        <w:rPr>
          <w:rFonts w:ascii="Times New Roman" w:hAnsi="Times New Roman" w:cs="Times New Roman"/>
        </w:rPr>
        <w:t xml:space="preserve"> M, </w:t>
      </w:r>
      <w:proofErr w:type="spellStart"/>
      <w:r w:rsidRPr="008740AE">
        <w:rPr>
          <w:rFonts w:ascii="Times New Roman" w:hAnsi="Times New Roman" w:cs="Times New Roman"/>
        </w:rPr>
        <w:t>Corbane</w:t>
      </w:r>
      <w:proofErr w:type="spellEnd"/>
      <w:r w:rsidRPr="008740AE">
        <w:rPr>
          <w:rFonts w:ascii="Times New Roman" w:hAnsi="Times New Roman" w:cs="Times New Roman"/>
        </w:rPr>
        <w:t xml:space="preserve"> C, et al. GHS-UCDB R2019A - GHS Urban Centre Database 2015, multitemporal and multidimensional attributes. Published online January 28, 2019. doi:10.2905/53473144-B88C-44BC-B4A3-4583ED1F547E</w:t>
      </w:r>
    </w:p>
    <w:p w14:paraId="60ED727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22.</w:t>
      </w:r>
      <w:r w:rsidRPr="008740AE">
        <w:rPr>
          <w:rFonts w:ascii="Times New Roman" w:hAnsi="Times New Roman" w:cs="Times New Roman"/>
        </w:rPr>
        <w:tab/>
        <w:t xml:space="preserve">Pekel JF, Cottam A, Gorelick N, </w:t>
      </w:r>
      <w:proofErr w:type="spellStart"/>
      <w:r w:rsidRPr="008740AE">
        <w:rPr>
          <w:rFonts w:ascii="Times New Roman" w:hAnsi="Times New Roman" w:cs="Times New Roman"/>
        </w:rPr>
        <w:t>Belward</w:t>
      </w:r>
      <w:proofErr w:type="spellEnd"/>
      <w:r w:rsidRPr="008740AE">
        <w:rPr>
          <w:rFonts w:ascii="Times New Roman" w:hAnsi="Times New Roman" w:cs="Times New Roman"/>
        </w:rPr>
        <w:t xml:space="preserve"> AS. High-resolution mapping of global surface water and its long-term changes. </w:t>
      </w:r>
      <w:r w:rsidRPr="008740AE">
        <w:rPr>
          <w:rFonts w:ascii="Times New Roman" w:hAnsi="Times New Roman" w:cs="Times New Roman"/>
          <w:i/>
          <w:iCs/>
        </w:rPr>
        <w:t>Nature</w:t>
      </w:r>
      <w:r w:rsidRPr="008740AE">
        <w:rPr>
          <w:rFonts w:ascii="Times New Roman" w:hAnsi="Times New Roman" w:cs="Times New Roman"/>
        </w:rPr>
        <w:t>. 2016;540(7633):418-422. doi:10.1038/nature20584</w:t>
      </w:r>
    </w:p>
    <w:p w14:paraId="104CE64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23.</w:t>
      </w:r>
      <w:r w:rsidRPr="008740AE">
        <w:rPr>
          <w:rFonts w:ascii="Times New Roman" w:hAnsi="Times New Roman" w:cs="Times New Roman"/>
        </w:rPr>
        <w:tab/>
      </w:r>
      <w:proofErr w:type="spellStart"/>
      <w:r w:rsidRPr="008740AE">
        <w:rPr>
          <w:rFonts w:ascii="Times New Roman" w:hAnsi="Times New Roman" w:cs="Times New Roman"/>
        </w:rPr>
        <w:t>Nieuwenhuijsen</w:t>
      </w:r>
      <w:proofErr w:type="spellEnd"/>
      <w:r w:rsidRPr="008740AE">
        <w:rPr>
          <w:rFonts w:ascii="Times New Roman" w:hAnsi="Times New Roman" w:cs="Times New Roman"/>
        </w:rPr>
        <w:t xml:space="preserve"> M, Gascon M, Martinez D, et al. Air Pollution, Noise, Blue Space, and Green Space and Premature Mortality in Barcelona: A Mega Cohort. </w:t>
      </w:r>
      <w:r w:rsidRPr="008740AE">
        <w:rPr>
          <w:rFonts w:ascii="Times New Roman" w:hAnsi="Times New Roman" w:cs="Times New Roman"/>
          <w:i/>
          <w:iCs/>
        </w:rPr>
        <w:t>IJERPH</w:t>
      </w:r>
      <w:r w:rsidRPr="008740AE">
        <w:rPr>
          <w:rFonts w:ascii="Times New Roman" w:hAnsi="Times New Roman" w:cs="Times New Roman"/>
        </w:rPr>
        <w:t>. 2018;15(11):2405. doi:10.3390/ijerph15112405</w:t>
      </w:r>
    </w:p>
    <w:p w14:paraId="712AB0E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24.</w:t>
      </w:r>
      <w:r w:rsidRPr="008740AE">
        <w:rPr>
          <w:rFonts w:ascii="Times New Roman" w:hAnsi="Times New Roman" w:cs="Times New Roman"/>
        </w:rPr>
        <w:tab/>
        <w:t xml:space="preserve">Crouse DL, Pinault L, Balram A, et al. Urban greenness and mortality in Canada’s largest cities: a national cohort study. </w:t>
      </w:r>
      <w:r w:rsidRPr="008740AE">
        <w:rPr>
          <w:rFonts w:ascii="Times New Roman" w:hAnsi="Times New Roman" w:cs="Times New Roman"/>
          <w:i/>
          <w:iCs/>
        </w:rPr>
        <w:t>The Lancet Planetary Health</w:t>
      </w:r>
      <w:r w:rsidRPr="008740AE">
        <w:rPr>
          <w:rFonts w:ascii="Times New Roman" w:hAnsi="Times New Roman" w:cs="Times New Roman"/>
        </w:rPr>
        <w:t>. 2017;1(7</w:t>
      </w:r>
      <w:proofErr w:type="gramStart"/>
      <w:r w:rsidRPr="008740AE">
        <w:rPr>
          <w:rFonts w:ascii="Times New Roman" w:hAnsi="Times New Roman" w:cs="Times New Roman"/>
        </w:rPr>
        <w:t>):e</w:t>
      </w:r>
      <w:proofErr w:type="gramEnd"/>
      <w:r w:rsidRPr="008740AE">
        <w:rPr>
          <w:rFonts w:ascii="Times New Roman" w:hAnsi="Times New Roman" w:cs="Times New Roman"/>
        </w:rPr>
        <w:t>289-e297. doi:10.1016/S2542-5196(17)30118-3</w:t>
      </w:r>
    </w:p>
    <w:p w14:paraId="0DD1142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25.</w:t>
      </w:r>
      <w:r w:rsidRPr="008740AE">
        <w:rPr>
          <w:rFonts w:ascii="Times New Roman" w:hAnsi="Times New Roman" w:cs="Times New Roman"/>
        </w:rPr>
        <w:tab/>
      </w:r>
      <w:proofErr w:type="spellStart"/>
      <w:r w:rsidRPr="008740AE">
        <w:rPr>
          <w:rFonts w:ascii="Times New Roman" w:hAnsi="Times New Roman" w:cs="Times New Roman"/>
        </w:rPr>
        <w:t>Zijlema</w:t>
      </w:r>
      <w:proofErr w:type="spellEnd"/>
      <w:r w:rsidRPr="008740AE">
        <w:rPr>
          <w:rFonts w:ascii="Times New Roman" w:hAnsi="Times New Roman" w:cs="Times New Roman"/>
        </w:rPr>
        <w:t xml:space="preserve"> WL, </w:t>
      </w:r>
      <w:proofErr w:type="spellStart"/>
      <w:r w:rsidRPr="008740AE">
        <w:rPr>
          <w:rFonts w:ascii="Times New Roman" w:hAnsi="Times New Roman" w:cs="Times New Roman"/>
        </w:rPr>
        <w:t>Stasinska</w:t>
      </w:r>
      <w:proofErr w:type="spellEnd"/>
      <w:r w:rsidRPr="008740AE">
        <w:rPr>
          <w:rFonts w:ascii="Times New Roman" w:hAnsi="Times New Roman" w:cs="Times New Roman"/>
        </w:rPr>
        <w:t xml:space="preserve"> A, Blake D, et al. The longitudinal association between natural outdoor environments and mortality in 9218 older men from Perth, Western Australia. </w:t>
      </w:r>
      <w:r w:rsidRPr="008740AE">
        <w:rPr>
          <w:rFonts w:ascii="Times New Roman" w:hAnsi="Times New Roman" w:cs="Times New Roman"/>
          <w:i/>
          <w:iCs/>
        </w:rPr>
        <w:t>Environment International</w:t>
      </w:r>
      <w:r w:rsidRPr="008740AE">
        <w:rPr>
          <w:rFonts w:ascii="Times New Roman" w:hAnsi="Times New Roman" w:cs="Times New Roman"/>
        </w:rPr>
        <w:t xml:space="preserve">. </w:t>
      </w:r>
      <w:proofErr w:type="gramStart"/>
      <w:r w:rsidRPr="008740AE">
        <w:rPr>
          <w:rFonts w:ascii="Times New Roman" w:hAnsi="Times New Roman" w:cs="Times New Roman"/>
        </w:rPr>
        <w:t>2019;125:430</w:t>
      </w:r>
      <w:proofErr w:type="gramEnd"/>
      <w:r w:rsidRPr="008740AE">
        <w:rPr>
          <w:rFonts w:ascii="Times New Roman" w:hAnsi="Times New Roman" w:cs="Times New Roman"/>
        </w:rPr>
        <w:t xml:space="preserve">-436. </w:t>
      </w:r>
      <w:proofErr w:type="gramStart"/>
      <w:r w:rsidRPr="008740AE">
        <w:rPr>
          <w:rFonts w:ascii="Times New Roman" w:hAnsi="Times New Roman" w:cs="Times New Roman"/>
        </w:rPr>
        <w:t>doi:10.1016/j.envint</w:t>
      </w:r>
      <w:proofErr w:type="gramEnd"/>
      <w:r w:rsidRPr="008740AE">
        <w:rPr>
          <w:rFonts w:ascii="Times New Roman" w:hAnsi="Times New Roman" w:cs="Times New Roman"/>
        </w:rPr>
        <w:t>.2019.01.075</w:t>
      </w:r>
    </w:p>
    <w:p w14:paraId="28FE5F8D"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26.</w:t>
      </w:r>
      <w:r w:rsidRPr="008740AE">
        <w:rPr>
          <w:rFonts w:ascii="Times New Roman" w:hAnsi="Times New Roman" w:cs="Times New Roman"/>
        </w:rPr>
        <w:tab/>
        <w:t xml:space="preserve">James P, Hart JE, </w:t>
      </w:r>
      <w:proofErr w:type="spellStart"/>
      <w:r w:rsidRPr="008740AE">
        <w:rPr>
          <w:rFonts w:ascii="Times New Roman" w:hAnsi="Times New Roman" w:cs="Times New Roman"/>
        </w:rPr>
        <w:t>Banay</w:t>
      </w:r>
      <w:proofErr w:type="spellEnd"/>
      <w:r w:rsidRPr="008740AE">
        <w:rPr>
          <w:rFonts w:ascii="Times New Roman" w:hAnsi="Times New Roman" w:cs="Times New Roman"/>
        </w:rPr>
        <w:t xml:space="preserve"> RF, Laden F. Exposure to Greenness and Mortality in a Nationwide Prospective Cohort Study of Women. </w:t>
      </w:r>
      <w:r w:rsidRPr="008740AE">
        <w:rPr>
          <w:rFonts w:ascii="Times New Roman" w:hAnsi="Times New Roman" w:cs="Times New Roman"/>
          <w:i/>
          <w:iCs/>
        </w:rPr>
        <w:t xml:space="preserve">Environ Health </w:t>
      </w:r>
      <w:proofErr w:type="spellStart"/>
      <w:r w:rsidRPr="008740AE">
        <w:rPr>
          <w:rFonts w:ascii="Times New Roman" w:hAnsi="Times New Roman" w:cs="Times New Roman"/>
          <w:i/>
          <w:iCs/>
        </w:rPr>
        <w:t>Perspect</w:t>
      </w:r>
      <w:proofErr w:type="spellEnd"/>
      <w:r w:rsidRPr="008740AE">
        <w:rPr>
          <w:rFonts w:ascii="Times New Roman" w:hAnsi="Times New Roman" w:cs="Times New Roman"/>
        </w:rPr>
        <w:t>. 2016;124(9):1344-1352. doi:10.1289/ehp.1510363</w:t>
      </w:r>
    </w:p>
    <w:p w14:paraId="41A48016"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27.</w:t>
      </w:r>
      <w:r w:rsidRPr="008740AE">
        <w:rPr>
          <w:rFonts w:ascii="Times New Roman" w:hAnsi="Times New Roman" w:cs="Times New Roman"/>
        </w:rPr>
        <w:tab/>
        <w:t xml:space="preserve">Wilker EH, Wu CD, McNeely E, et al. </w:t>
      </w:r>
      <w:proofErr w:type="gramStart"/>
      <w:r w:rsidRPr="008740AE">
        <w:rPr>
          <w:rFonts w:ascii="Times New Roman" w:hAnsi="Times New Roman" w:cs="Times New Roman"/>
        </w:rPr>
        <w:t>Green</w:t>
      </w:r>
      <w:proofErr w:type="gramEnd"/>
      <w:r w:rsidRPr="008740AE">
        <w:rPr>
          <w:rFonts w:ascii="Times New Roman" w:hAnsi="Times New Roman" w:cs="Times New Roman"/>
        </w:rPr>
        <w:t xml:space="preserve"> space and mortality following ischemic stroke. </w:t>
      </w:r>
      <w:r w:rsidRPr="008740AE">
        <w:rPr>
          <w:rFonts w:ascii="Times New Roman" w:hAnsi="Times New Roman" w:cs="Times New Roman"/>
          <w:i/>
          <w:iCs/>
        </w:rPr>
        <w:t>Environmental Research</w:t>
      </w:r>
      <w:r w:rsidRPr="008740AE">
        <w:rPr>
          <w:rFonts w:ascii="Times New Roman" w:hAnsi="Times New Roman" w:cs="Times New Roman"/>
        </w:rPr>
        <w:t xml:space="preserve">. </w:t>
      </w:r>
      <w:proofErr w:type="gramStart"/>
      <w:r w:rsidRPr="008740AE">
        <w:rPr>
          <w:rFonts w:ascii="Times New Roman" w:hAnsi="Times New Roman" w:cs="Times New Roman"/>
        </w:rPr>
        <w:t>2014;133:42</w:t>
      </w:r>
      <w:proofErr w:type="gramEnd"/>
      <w:r w:rsidRPr="008740AE">
        <w:rPr>
          <w:rFonts w:ascii="Times New Roman" w:hAnsi="Times New Roman" w:cs="Times New Roman"/>
        </w:rPr>
        <w:t xml:space="preserve">-48. </w:t>
      </w:r>
      <w:proofErr w:type="gramStart"/>
      <w:r w:rsidRPr="008740AE">
        <w:rPr>
          <w:rFonts w:ascii="Times New Roman" w:hAnsi="Times New Roman" w:cs="Times New Roman"/>
        </w:rPr>
        <w:t>doi:10.1016/j.envres</w:t>
      </w:r>
      <w:proofErr w:type="gramEnd"/>
      <w:r w:rsidRPr="008740AE">
        <w:rPr>
          <w:rFonts w:ascii="Times New Roman" w:hAnsi="Times New Roman" w:cs="Times New Roman"/>
        </w:rPr>
        <w:t>.2014.05.005</w:t>
      </w:r>
    </w:p>
    <w:p w14:paraId="5ED299FE"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28.</w:t>
      </w:r>
      <w:r w:rsidRPr="008740AE">
        <w:rPr>
          <w:rFonts w:ascii="Times New Roman" w:hAnsi="Times New Roman" w:cs="Times New Roman"/>
        </w:rPr>
        <w:tab/>
        <w:t xml:space="preserve">Villeneuve PJ, Jerrett M, G. Su J, et al. A cohort study relating urban green space with mortality in Ontario, Canada. </w:t>
      </w:r>
      <w:r w:rsidRPr="008740AE">
        <w:rPr>
          <w:rFonts w:ascii="Times New Roman" w:hAnsi="Times New Roman" w:cs="Times New Roman"/>
          <w:i/>
          <w:iCs/>
        </w:rPr>
        <w:t>Environmental Research</w:t>
      </w:r>
      <w:r w:rsidRPr="008740AE">
        <w:rPr>
          <w:rFonts w:ascii="Times New Roman" w:hAnsi="Times New Roman" w:cs="Times New Roman"/>
        </w:rPr>
        <w:t xml:space="preserve">. </w:t>
      </w:r>
      <w:proofErr w:type="gramStart"/>
      <w:r w:rsidRPr="008740AE">
        <w:rPr>
          <w:rFonts w:ascii="Times New Roman" w:hAnsi="Times New Roman" w:cs="Times New Roman"/>
        </w:rPr>
        <w:t>2012;115:51</w:t>
      </w:r>
      <w:proofErr w:type="gramEnd"/>
      <w:r w:rsidRPr="008740AE">
        <w:rPr>
          <w:rFonts w:ascii="Times New Roman" w:hAnsi="Times New Roman" w:cs="Times New Roman"/>
        </w:rPr>
        <w:t xml:space="preserve">-58. </w:t>
      </w:r>
      <w:proofErr w:type="gramStart"/>
      <w:r w:rsidRPr="008740AE">
        <w:rPr>
          <w:rFonts w:ascii="Times New Roman" w:hAnsi="Times New Roman" w:cs="Times New Roman"/>
        </w:rPr>
        <w:t>doi:10.1016/j.envres</w:t>
      </w:r>
      <w:proofErr w:type="gramEnd"/>
      <w:r w:rsidRPr="008740AE">
        <w:rPr>
          <w:rFonts w:ascii="Times New Roman" w:hAnsi="Times New Roman" w:cs="Times New Roman"/>
        </w:rPr>
        <w:t>.2012.03.003</w:t>
      </w:r>
    </w:p>
    <w:p w14:paraId="506A827C"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29.</w:t>
      </w:r>
      <w:r w:rsidRPr="008740AE">
        <w:rPr>
          <w:rFonts w:ascii="Times New Roman" w:hAnsi="Times New Roman" w:cs="Times New Roman"/>
        </w:rPr>
        <w:tab/>
        <w:t xml:space="preserve">Ji JS, Zhu A, Bai C, et al. Residential greenness and mortality in oldest-old women and men in China: a longitudinal cohort study. </w:t>
      </w:r>
      <w:r w:rsidRPr="008740AE">
        <w:rPr>
          <w:rFonts w:ascii="Times New Roman" w:hAnsi="Times New Roman" w:cs="Times New Roman"/>
          <w:i/>
          <w:iCs/>
        </w:rPr>
        <w:t>The Lancet Planetary Health</w:t>
      </w:r>
      <w:r w:rsidRPr="008740AE">
        <w:rPr>
          <w:rFonts w:ascii="Times New Roman" w:hAnsi="Times New Roman" w:cs="Times New Roman"/>
        </w:rPr>
        <w:t>. 2019;3(1</w:t>
      </w:r>
      <w:proofErr w:type="gramStart"/>
      <w:r w:rsidRPr="008740AE">
        <w:rPr>
          <w:rFonts w:ascii="Times New Roman" w:hAnsi="Times New Roman" w:cs="Times New Roman"/>
        </w:rPr>
        <w:t>):e</w:t>
      </w:r>
      <w:proofErr w:type="gramEnd"/>
      <w:r w:rsidRPr="008740AE">
        <w:rPr>
          <w:rFonts w:ascii="Times New Roman" w:hAnsi="Times New Roman" w:cs="Times New Roman"/>
        </w:rPr>
        <w:t>17-e25. doi:10.1016/S2542-5196(18)30264-X</w:t>
      </w:r>
    </w:p>
    <w:p w14:paraId="211CA764"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30.</w:t>
      </w:r>
      <w:r w:rsidRPr="008740AE">
        <w:rPr>
          <w:rFonts w:ascii="Times New Roman" w:hAnsi="Times New Roman" w:cs="Times New Roman"/>
        </w:rPr>
        <w:tab/>
      </w:r>
      <w:proofErr w:type="spellStart"/>
      <w:r w:rsidRPr="008740AE">
        <w:rPr>
          <w:rFonts w:ascii="Times New Roman" w:hAnsi="Times New Roman" w:cs="Times New Roman"/>
        </w:rPr>
        <w:t>Orioli</w:t>
      </w:r>
      <w:proofErr w:type="spellEnd"/>
      <w:r w:rsidRPr="008740AE">
        <w:rPr>
          <w:rFonts w:ascii="Times New Roman" w:hAnsi="Times New Roman" w:cs="Times New Roman"/>
        </w:rPr>
        <w:t xml:space="preserve"> R, Antonucci C, </w:t>
      </w:r>
      <w:proofErr w:type="spellStart"/>
      <w:r w:rsidRPr="008740AE">
        <w:rPr>
          <w:rFonts w:ascii="Times New Roman" w:hAnsi="Times New Roman" w:cs="Times New Roman"/>
        </w:rPr>
        <w:t>Scortichini</w:t>
      </w:r>
      <w:proofErr w:type="spellEnd"/>
      <w:r w:rsidRPr="008740AE">
        <w:rPr>
          <w:rFonts w:ascii="Times New Roman" w:hAnsi="Times New Roman" w:cs="Times New Roman"/>
        </w:rPr>
        <w:t xml:space="preserve"> M, et al. Exposure to Residential Greenness as a Predictor of Cause-Specific Mortality and Stroke Incidence in the Rome Longitudinal Study. </w:t>
      </w:r>
      <w:r w:rsidRPr="008740AE">
        <w:rPr>
          <w:rFonts w:ascii="Times New Roman" w:hAnsi="Times New Roman" w:cs="Times New Roman"/>
          <w:i/>
          <w:iCs/>
        </w:rPr>
        <w:t xml:space="preserve">Environ Health </w:t>
      </w:r>
      <w:proofErr w:type="spellStart"/>
      <w:r w:rsidRPr="008740AE">
        <w:rPr>
          <w:rFonts w:ascii="Times New Roman" w:hAnsi="Times New Roman" w:cs="Times New Roman"/>
          <w:i/>
          <w:iCs/>
        </w:rPr>
        <w:t>Perspect</w:t>
      </w:r>
      <w:proofErr w:type="spellEnd"/>
      <w:r w:rsidRPr="008740AE">
        <w:rPr>
          <w:rFonts w:ascii="Times New Roman" w:hAnsi="Times New Roman" w:cs="Times New Roman"/>
        </w:rPr>
        <w:t>. 2019;127(2):027002. doi:10.1289/EHP2854</w:t>
      </w:r>
    </w:p>
    <w:p w14:paraId="634E60B9"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lastRenderedPageBreak/>
        <w:t>31.</w:t>
      </w:r>
      <w:r w:rsidRPr="008740AE">
        <w:rPr>
          <w:rFonts w:ascii="Times New Roman" w:hAnsi="Times New Roman" w:cs="Times New Roman"/>
        </w:rPr>
        <w:tab/>
        <w:t xml:space="preserve">Vienneau D, De Hoogh K, </w:t>
      </w:r>
      <w:proofErr w:type="spellStart"/>
      <w:r w:rsidRPr="008740AE">
        <w:rPr>
          <w:rFonts w:ascii="Times New Roman" w:hAnsi="Times New Roman" w:cs="Times New Roman"/>
        </w:rPr>
        <w:t>Faeh</w:t>
      </w:r>
      <w:proofErr w:type="spellEnd"/>
      <w:r w:rsidRPr="008740AE">
        <w:rPr>
          <w:rFonts w:ascii="Times New Roman" w:hAnsi="Times New Roman" w:cs="Times New Roman"/>
        </w:rPr>
        <w:t xml:space="preserve"> D, Kaufmann M, </w:t>
      </w:r>
      <w:proofErr w:type="spellStart"/>
      <w:r w:rsidRPr="008740AE">
        <w:rPr>
          <w:rFonts w:ascii="Times New Roman" w:hAnsi="Times New Roman" w:cs="Times New Roman"/>
        </w:rPr>
        <w:t>Wunderli</w:t>
      </w:r>
      <w:proofErr w:type="spellEnd"/>
      <w:r w:rsidRPr="008740AE">
        <w:rPr>
          <w:rFonts w:ascii="Times New Roman" w:hAnsi="Times New Roman" w:cs="Times New Roman"/>
        </w:rPr>
        <w:t xml:space="preserve"> JM, </w:t>
      </w:r>
      <w:proofErr w:type="spellStart"/>
      <w:r w:rsidRPr="008740AE">
        <w:rPr>
          <w:rFonts w:ascii="Times New Roman" w:hAnsi="Times New Roman" w:cs="Times New Roman"/>
        </w:rPr>
        <w:t>Röösli</w:t>
      </w:r>
      <w:proofErr w:type="spellEnd"/>
      <w:r w:rsidRPr="008740AE">
        <w:rPr>
          <w:rFonts w:ascii="Times New Roman" w:hAnsi="Times New Roman" w:cs="Times New Roman"/>
        </w:rPr>
        <w:t xml:space="preserve"> M. More than clean air and </w:t>
      </w:r>
      <w:proofErr w:type="spellStart"/>
      <w:r w:rsidRPr="008740AE">
        <w:rPr>
          <w:rFonts w:ascii="Times New Roman" w:hAnsi="Times New Roman" w:cs="Times New Roman"/>
        </w:rPr>
        <w:t>tranquillity</w:t>
      </w:r>
      <w:proofErr w:type="spellEnd"/>
      <w:r w:rsidRPr="008740AE">
        <w:rPr>
          <w:rFonts w:ascii="Times New Roman" w:hAnsi="Times New Roman" w:cs="Times New Roman"/>
        </w:rPr>
        <w:t xml:space="preserve">: Residential green is independently associated with decreasing mortality. </w:t>
      </w:r>
      <w:r w:rsidRPr="008740AE">
        <w:rPr>
          <w:rFonts w:ascii="Times New Roman" w:hAnsi="Times New Roman" w:cs="Times New Roman"/>
          <w:i/>
          <w:iCs/>
        </w:rPr>
        <w:t>Environment International</w:t>
      </w:r>
      <w:r w:rsidRPr="008740AE">
        <w:rPr>
          <w:rFonts w:ascii="Times New Roman" w:hAnsi="Times New Roman" w:cs="Times New Roman"/>
        </w:rPr>
        <w:t xml:space="preserve">. </w:t>
      </w:r>
      <w:proofErr w:type="gramStart"/>
      <w:r w:rsidRPr="008740AE">
        <w:rPr>
          <w:rFonts w:ascii="Times New Roman" w:hAnsi="Times New Roman" w:cs="Times New Roman"/>
        </w:rPr>
        <w:t>2017;108:176</w:t>
      </w:r>
      <w:proofErr w:type="gramEnd"/>
      <w:r w:rsidRPr="008740AE">
        <w:rPr>
          <w:rFonts w:ascii="Times New Roman" w:hAnsi="Times New Roman" w:cs="Times New Roman"/>
        </w:rPr>
        <w:t xml:space="preserve">-184. </w:t>
      </w:r>
      <w:proofErr w:type="gramStart"/>
      <w:r w:rsidRPr="008740AE">
        <w:rPr>
          <w:rFonts w:ascii="Times New Roman" w:hAnsi="Times New Roman" w:cs="Times New Roman"/>
        </w:rPr>
        <w:t>doi:10.1016/j.envint</w:t>
      </w:r>
      <w:proofErr w:type="gramEnd"/>
      <w:r w:rsidRPr="008740AE">
        <w:rPr>
          <w:rFonts w:ascii="Times New Roman" w:hAnsi="Times New Roman" w:cs="Times New Roman"/>
        </w:rPr>
        <w:t>.2017.08.012</w:t>
      </w:r>
    </w:p>
    <w:p w14:paraId="50E1784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32.</w:t>
      </w:r>
      <w:r w:rsidRPr="008740AE">
        <w:rPr>
          <w:rFonts w:ascii="Times New Roman" w:hAnsi="Times New Roman" w:cs="Times New Roman"/>
        </w:rPr>
        <w:tab/>
        <w:t xml:space="preserve">Dean D, Garber MD, Anderson GB, Rojas-Rueda D. Health implications of urban tree canopy policy scenarios in Denver and Phoenix: A quantitative health impact assessment. </w:t>
      </w:r>
      <w:r w:rsidRPr="008740AE">
        <w:rPr>
          <w:rFonts w:ascii="Times New Roman" w:hAnsi="Times New Roman" w:cs="Times New Roman"/>
          <w:i/>
          <w:iCs/>
        </w:rPr>
        <w:t>Environmental Research</w:t>
      </w:r>
      <w:r w:rsidRPr="008740AE">
        <w:rPr>
          <w:rFonts w:ascii="Times New Roman" w:hAnsi="Times New Roman" w:cs="Times New Roman"/>
        </w:rPr>
        <w:t xml:space="preserve">. </w:t>
      </w:r>
      <w:proofErr w:type="gramStart"/>
      <w:r w:rsidRPr="008740AE">
        <w:rPr>
          <w:rFonts w:ascii="Times New Roman" w:hAnsi="Times New Roman" w:cs="Times New Roman"/>
        </w:rPr>
        <w:t>2024;241:117610</w:t>
      </w:r>
      <w:proofErr w:type="gramEnd"/>
      <w:r w:rsidRPr="008740AE">
        <w:rPr>
          <w:rFonts w:ascii="Times New Roman" w:hAnsi="Times New Roman" w:cs="Times New Roman"/>
        </w:rPr>
        <w:t xml:space="preserve">. </w:t>
      </w:r>
      <w:proofErr w:type="gramStart"/>
      <w:r w:rsidRPr="008740AE">
        <w:rPr>
          <w:rFonts w:ascii="Times New Roman" w:hAnsi="Times New Roman" w:cs="Times New Roman"/>
        </w:rPr>
        <w:t>doi:10.1016/j.envres</w:t>
      </w:r>
      <w:proofErr w:type="gramEnd"/>
      <w:r w:rsidRPr="008740AE">
        <w:rPr>
          <w:rFonts w:ascii="Times New Roman" w:hAnsi="Times New Roman" w:cs="Times New Roman"/>
        </w:rPr>
        <w:t>.2023.117610</w:t>
      </w:r>
    </w:p>
    <w:p w14:paraId="74D09BF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33.</w:t>
      </w:r>
      <w:r w:rsidRPr="008740AE">
        <w:rPr>
          <w:rFonts w:ascii="Times New Roman" w:hAnsi="Times New Roman" w:cs="Times New Roman"/>
        </w:rPr>
        <w:tab/>
        <w:t xml:space="preserve">Garber MD, Guidi M, Bousselot J, </w:t>
      </w:r>
      <w:proofErr w:type="spellStart"/>
      <w:r w:rsidRPr="008740AE">
        <w:rPr>
          <w:rFonts w:ascii="Times New Roman" w:hAnsi="Times New Roman" w:cs="Times New Roman"/>
        </w:rPr>
        <w:t>Benmarhnia</w:t>
      </w:r>
      <w:proofErr w:type="spellEnd"/>
      <w:r w:rsidRPr="008740AE">
        <w:rPr>
          <w:rFonts w:ascii="Times New Roman" w:hAnsi="Times New Roman" w:cs="Times New Roman"/>
        </w:rPr>
        <w:t xml:space="preserve"> T, Dean D, Rojas-Rueda D. Impact of native-plants policy scenarios on premature mortality in Denver: A quantitative health impact assessment. </w:t>
      </w:r>
      <w:r w:rsidRPr="008740AE">
        <w:rPr>
          <w:rFonts w:ascii="Times New Roman" w:hAnsi="Times New Roman" w:cs="Times New Roman"/>
          <w:i/>
          <w:iCs/>
        </w:rPr>
        <w:t>Environment International</w:t>
      </w:r>
      <w:r w:rsidRPr="008740AE">
        <w:rPr>
          <w:rFonts w:ascii="Times New Roman" w:hAnsi="Times New Roman" w:cs="Times New Roman"/>
        </w:rPr>
        <w:t xml:space="preserve">. </w:t>
      </w:r>
      <w:proofErr w:type="gramStart"/>
      <w:r w:rsidRPr="008740AE">
        <w:rPr>
          <w:rFonts w:ascii="Times New Roman" w:hAnsi="Times New Roman" w:cs="Times New Roman"/>
        </w:rPr>
        <w:t>2023;178:108050</w:t>
      </w:r>
      <w:proofErr w:type="gramEnd"/>
      <w:r w:rsidRPr="008740AE">
        <w:rPr>
          <w:rFonts w:ascii="Times New Roman" w:hAnsi="Times New Roman" w:cs="Times New Roman"/>
        </w:rPr>
        <w:t xml:space="preserve">. </w:t>
      </w:r>
      <w:proofErr w:type="gramStart"/>
      <w:r w:rsidRPr="008740AE">
        <w:rPr>
          <w:rFonts w:ascii="Times New Roman" w:hAnsi="Times New Roman" w:cs="Times New Roman"/>
        </w:rPr>
        <w:t>doi:10.1016/j.envint</w:t>
      </w:r>
      <w:proofErr w:type="gramEnd"/>
      <w:r w:rsidRPr="008740AE">
        <w:rPr>
          <w:rFonts w:ascii="Times New Roman" w:hAnsi="Times New Roman" w:cs="Times New Roman"/>
        </w:rPr>
        <w:t>.2023.108050</w:t>
      </w:r>
    </w:p>
    <w:p w14:paraId="01FCB1A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34.</w:t>
      </w:r>
      <w:r w:rsidRPr="008740AE">
        <w:rPr>
          <w:rFonts w:ascii="Times New Roman" w:hAnsi="Times New Roman" w:cs="Times New Roman"/>
        </w:rPr>
        <w:tab/>
        <w:t>Global Burden of Disease Collaborative Network. Global Burden of Disease Study 2019 (GBD 2019) Reference Life Table. Published online 2021. doi:10.6069/1D4Y-YQ37</w:t>
      </w:r>
    </w:p>
    <w:p w14:paraId="5637C91A"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35.</w:t>
      </w:r>
      <w:r w:rsidRPr="008740AE">
        <w:rPr>
          <w:rFonts w:ascii="Times New Roman" w:hAnsi="Times New Roman" w:cs="Times New Roman"/>
        </w:rPr>
        <w:tab/>
      </w:r>
      <w:proofErr w:type="spellStart"/>
      <w:r w:rsidRPr="008740AE">
        <w:rPr>
          <w:rFonts w:ascii="Times New Roman" w:hAnsi="Times New Roman" w:cs="Times New Roman"/>
        </w:rPr>
        <w:t>WorldPop</w:t>
      </w:r>
      <w:proofErr w:type="spellEnd"/>
      <w:r w:rsidRPr="008740AE">
        <w:rPr>
          <w:rFonts w:ascii="Times New Roman" w:hAnsi="Times New Roman" w:cs="Times New Roman"/>
        </w:rPr>
        <w:t>. Population Counts 2020 UN-Adjusted Constrained 1 Available from: www.worldpop.org/doi/10.5258/SOTON/WP00660.</w:t>
      </w:r>
    </w:p>
    <w:p w14:paraId="352AD333"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36.</w:t>
      </w:r>
      <w:r w:rsidRPr="008740AE">
        <w:rPr>
          <w:rFonts w:ascii="Times New Roman" w:hAnsi="Times New Roman" w:cs="Times New Roman"/>
        </w:rPr>
        <w:tab/>
        <w:t>United Nations Statistics Division. Standard Country or Area Codes for Statistical Use (M49). https://unstats.un.org/unsd/methodology/m49</w:t>
      </w:r>
    </w:p>
    <w:p w14:paraId="46F51375" w14:textId="77777777" w:rsidR="008740AE" w:rsidRPr="008740AE" w:rsidRDefault="008740AE" w:rsidP="008740AE">
      <w:pPr>
        <w:pStyle w:val="Bibliography"/>
        <w:rPr>
          <w:rFonts w:ascii="Times New Roman" w:hAnsi="Times New Roman" w:cs="Times New Roman"/>
        </w:rPr>
      </w:pPr>
      <w:r w:rsidRPr="008740AE">
        <w:rPr>
          <w:rFonts w:ascii="Times New Roman" w:hAnsi="Times New Roman" w:cs="Times New Roman"/>
        </w:rPr>
        <w:t>37.</w:t>
      </w:r>
      <w:r w:rsidRPr="008740AE">
        <w:rPr>
          <w:rFonts w:ascii="Times New Roman" w:hAnsi="Times New Roman" w:cs="Times New Roman"/>
        </w:rPr>
        <w:tab/>
        <w:t xml:space="preserve">Beck HE, Zimmermann NE, McVicar TR, </w:t>
      </w:r>
      <w:proofErr w:type="spellStart"/>
      <w:r w:rsidRPr="008740AE">
        <w:rPr>
          <w:rFonts w:ascii="Times New Roman" w:hAnsi="Times New Roman" w:cs="Times New Roman"/>
        </w:rPr>
        <w:t>Vergopolan</w:t>
      </w:r>
      <w:proofErr w:type="spellEnd"/>
      <w:r w:rsidRPr="008740AE">
        <w:rPr>
          <w:rFonts w:ascii="Times New Roman" w:hAnsi="Times New Roman" w:cs="Times New Roman"/>
        </w:rPr>
        <w:t xml:space="preserve"> N, Berg A, Wood EF. Present and future </w:t>
      </w:r>
      <w:proofErr w:type="spellStart"/>
      <w:r w:rsidRPr="008740AE">
        <w:rPr>
          <w:rFonts w:ascii="Times New Roman" w:hAnsi="Times New Roman" w:cs="Times New Roman"/>
        </w:rPr>
        <w:t>Köppen</w:t>
      </w:r>
      <w:proofErr w:type="spellEnd"/>
      <w:r w:rsidRPr="008740AE">
        <w:rPr>
          <w:rFonts w:ascii="Times New Roman" w:hAnsi="Times New Roman" w:cs="Times New Roman"/>
        </w:rPr>
        <w:t xml:space="preserve">-Geiger climate classification maps at 1-km resolution. </w:t>
      </w:r>
      <w:r w:rsidRPr="008740AE">
        <w:rPr>
          <w:rFonts w:ascii="Times New Roman" w:hAnsi="Times New Roman" w:cs="Times New Roman"/>
          <w:i/>
          <w:iCs/>
        </w:rPr>
        <w:t>Scientific Data</w:t>
      </w:r>
      <w:r w:rsidRPr="008740AE">
        <w:rPr>
          <w:rFonts w:ascii="Times New Roman" w:hAnsi="Times New Roman" w:cs="Times New Roman"/>
        </w:rPr>
        <w:t xml:space="preserve">. </w:t>
      </w:r>
      <w:proofErr w:type="gramStart"/>
      <w:r w:rsidRPr="008740AE">
        <w:rPr>
          <w:rFonts w:ascii="Times New Roman" w:hAnsi="Times New Roman" w:cs="Times New Roman"/>
        </w:rPr>
        <w:t>2018;5:180214</w:t>
      </w:r>
      <w:proofErr w:type="gramEnd"/>
      <w:r w:rsidRPr="008740AE">
        <w:rPr>
          <w:rFonts w:ascii="Times New Roman" w:hAnsi="Times New Roman" w:cs="Times New Roman"/>
        </w:rPr>
        <w:t>. doi:10.1038/sdata.2018.214</w:t>
      </w:r>
    </w:p>
    <w:p w14:paraId="4F46C11B" w14:textId="33A20A49" w:rsidR="003057CF" w:rsidRPr="00E150CA" w:rsidRDefault="008740AE" w:rsidP="00B37854">
      <w:r>
        <w:fldChar w:fldCharType="end"/>
      </w:r>
    </w:p>
    <w:sectPr w:rsidR="003057CF" w:rsidRPr="00E150CA" w:rsidSect="007A638C">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2DADE" w14:textId="77777777" w:rsidR="001B3B9D" w:rsidRDefault="001B3B9D" w:rsidP="00C814B5">
      <w:r>
        <w:separator/>
      </w:r>
    </w:p>
  </w:endnote>
  <w:endnote w:type="continuationSeparator" w:id="0">
    <w:p w14:paraId="21AC00A2" w14:textId="77777777" w:rsidR="001B3B9D" w:rsidRDefault="001B3B9D" w:rsidP="00C8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Roman">
    <w:altName w:val="Times New Roman"/>
    <w:panose1 w:val="00000500000000020000"/>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6145122"/>
      <w:docPartObj>
        <w:docPartGallery w:val="Page Numbers (Bottom of Page)"/>
        <w:docPartUnique/>
      </w:docPartObj>
    </w:sdtPr>
    <w:sdtContent>
      <w:p w14:paraId="670E9FAC" w14:textId="0C9C635C"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E068F" w14:textId="77777777" w:rsidR="00C814B5" w:rsidRDefault="00C814B5" w:rsidP="006222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876571"/>
      <w:docPartObj>
        <w:docPartGallery w:val="Page Numbers (Bottom of Page)"/>
        <w:docPartUnique/>
      </w:docPartObj>
    </w:sdtPr>
    <w:sdtContent>
      <w:p w14:paraId="558EB963" w14:textId="22360FF3" w:rsidR="00C814B5" w:rsidRDefault="00C814B5" w:rsidP="003F3F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8890D" w14:textId="77777777" w:rsidR="00C814B5" w:rsidRDefault="00C814B5" w:rsidP="006222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C08EF5" w14:textId="77777777" w:rsidR="001B3B9D" w:rsidRDefault="001B3B9D" w:rsidP="00C814B5">
      <w:r>
        <w:separator/>
      </w:r>
    </w:p>
  </w:footnote>
  <w:footnote w:type="continuationSeparator" w:id="0">
    <w:p w14:paraId="11193D41" w14:textId="77777777" w:rsidR="001B3B9D" w:rsidRDefault="001B3B9D" w:rsidP="00C81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401278">
    <w:abstractNumId w:val="2"/>
  </w:num>
  <w:num w:numId="2" w16cid:durableId="1206332877">
    <w:abstractNumId w:val="8"/>
  </w:num>
  <w:num w:numId="3" w16cid:durableId="1255169748">
    <w:abstractNumId w:val="6"/>
  </w:num>
  <w:num w:numId="4" w16cid:durableId="93483459">
    <w:abstractNumId w:val="4"/>
  </w:num>
  <w:num w:numId="5" w16cid:durableId="1179468609">
    <w:abstractNumId w:val="7"/>
  </w:num>
  <w:num w:numId="6" w16cid:durableId="569004567">
    <w:abstractNumId w:val="5"/>
  </w:num>
  <w:num w:numId="7" w16cid:durableId="1288583188">
    <w:abstractNumId w:val="1"/>
  </w:num>
  <w:num w:numId="8" w16cid:durableId="1107122847">
    <w:abstractNumId w:val="3"/>
  </w:num>
  <w:num w:numId="9" w16cid:durableId="9722467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30D9"/>
    <w:rsid w:val="00004EC4"/>
    <w:rsid w:val="00010CDC"/>
    <w:rsid w:val="0001260F"/>
    <w:rsid w:val="0001515D"/>
    <w:rsid w:val="000151A6"/>
    <w:rsid w:val="00015676"/>
    <w:rsid w:val="00020AE2"/>
    <w:rsid w:val="000231D0"/>
    <w:rsid w:val="00024A18"/>
    <w:rsid w:val="00030DAE"/>
    <w:rsid w:val="00031544"/>
    <w:rsid w:val="00031679"/>
    <w:rsid w:val="0003208C"/>
    <w:rsid w:val="00035747"/>
    <w:rsid w:val="00035998"/>
    <w:rsid w:val="00037559"/>
    <w:rsid w:val="00041134"/>
    <w:rsid w:val="000440D9"/>
    <w:rsid w:val="00045A4F"/>
    <w:rsid w:val="000500FA"/>
    <w:rsid w:val="00051E49"/>
    <w:rsid w:val="00052ACC"/>
    <w:rsid w:val="0005328A"/>
    <w:rsid w:val="000533BC"/>
    <w:rsid w:val="0005346F"/>
    <w:rsid w:val="000537E1"/>
    <w:rsid w:val="00055F86"/>
    <w:rsid w:val="00057CCA"/>
    <w:rsid w:val="00060081"/>
    <w:rsid w:val="00061B68"/>
    <w:rsid w:val="000626A4"/>
    <w:rsid w:val="00064A1A"/>
    <w:rsid w:val="00065B9F"/>
    <w:rsid w:val="0007308F"/>
    <w:rsid w:val="000736DF"/>
    <w:rsid w:val="000753B7"/>
    <w:rsid w:val="0007761B"/>
    <w:rsid w:val="00077823"/>
    <w:rsid w:val="0008313F"/>
    <w:rsid w:val="00083DB1"/>
    <w:rsid w:val="00085466"/>
    <w:rsid w:val="00085BF5"/>
    <w:rsid w:val="00085E43"/>
    <w:rsid w:val="00087E0C"/>
    <w:rsid w:val="00090A79"/>
    <w:rsid w:val="00091884"/>
    <w:rsid w:val="00092D06"/>
    <w:rsid w:val="000951A9"/>
    <w:rsid w:val="000A13E3"/>
    <w:rsid w:val="000A3562"/>
    <w:rsid w:val="000A48F0"/>
    <w:rsid w:val="000A4F94"/>
    <w:rsid w:val="000A6993"/>
    <w:rsid w:val="000B0248"/>
    <w:rsid w:val="000B11D9"/>
    <w:rsid w:val="000B291A"/>
    <w:rsid w:val="000B3A77"/>
    <w:rsid w:val="000B3D62"/>
    <w:rsid w:val="000B6E75"/>
    <w:rsid w:val="000B7BE0"/>
    <w:rsid w:val="000C081F"/>
    <w:rsid w:val="000C6488"/>
    <w:rsid w:val="000C6A15"/>
    <w:rsid w:val="000C6DEB"/>
    <w:rsid w:val="000D568A"/>
    <w:rsid w:val="000D7E31"/>
    <w:rsid w:val="000E0AD4"/>
    <w:rsid w:val="000E1D49"/>
    <w:rsid w:val="000E6D38"/>
    <w:rsid w:val="000F34B8"/>
    <w:rsid w:val="000F62BB"/>
    <w:rsid w:val="00103044"/>
    <w:rsid w:val="00105A15"/>
    <w:rsid w:val="00107C0A"/>
    <w:rsid w:val="00107F48"/>
    <w:rsid w:val="001135F2"/>
    <w:rsid w:val="00116098"/>
    <w:rsid w:val="00120B9A"/>
    <w:rsid w:val="0012232D"/>
    <w:rsid w:val="00123848"/>
    <w:rsid w:val="00132283"/>
    <w:rsid w:val="001329DE"/>
    <w:rsid w:val="00141172"/>
    <w:rsid w:val="001463C7"/>
    <w:rsid w:val="001470F7"/>
    <w:rsid w:val="001507B3"/>
    <w:rsid w:val="00153AA9"/>
    <w:rsid w:val="00153D90"/>
    <w:rsid w:val="00154804"/>
    <w:rsid w:val="00157C32"/>
    <w:rsid w:val="001607E3"/>
    <w:rsid w:val="0016141A"/>
    <w:rsid w:val="00164EC7"/>
    <w:rsid w:val="00165516"/>
    <w:rsid w:val="00165667"/>
    <w:rsid w:val="00165BFB"/>
    <w:rsid w:val="00167925"/>
    <w:rsid w:val="00170E9C"/>
    <w:rsid w:val="00171935"/>
    <w:rsid w:val="0017376A"/>
    <w:rsid w:val="00173BD9"/>
    <w:rsid w:val="00176521"/>
    <w:rsid w:val="00180E9E"/>
    <w:rsid w:val="001818F3"/>
    <w:rsid w:val="00182372"/>
    <w:rsid w:val="00182505"/>
    <w:rsid w:val="001835C0"/>
    <w:rsid w:val="00185717"/>
    <w:rsid w:val="00187996"/>
    <w:rsid w:val="00190084"/>
    <w:rsid w:val="00191BE9"/>
    <w:rsid w:val="00194C9A"/>
    <w:rsid w:val="00194ED0"/>
    <w:rsid w:val="0019782A"/>
    <w:rsid w:val="001A3B3D"/>
    <w:rsid w:val="001A41E6"/>
    <w:rsid w:val="001B040E"/>
    <w:rsid w:val="001B327B"/>
    <w:rsid w:val="001B3B9D"/>
    <w:rsid w:val="001C1F37"/>
    <w:rsid w:val="001C57B1"/>
    <w:rsid w:val="001C5BE1"/>
    <w:rsid w:val="001C60F2"/>
    <w:rsid w:val="001C6CE6"/>
    <w:rsid w:val="001D035D"/>
    <w:rsid w:val="001D435E"/>
    <w:rsid w:val="001D4A8A"/>
    <w:rsid w:val="001D5CD0"/>
    <w:rsid w:val="001D6941"/>
    <w:rsid w:val="001D78AB"/>
    <w:rsid w:val="001E1F53"/>
    <w:rsid w:val="001E26CD"/>
    <w:rsid w:val="001E45F7"/>
    <w:rsid w:val="001E50F9"/>
    <w:rsid w:val="001F1B3D"/>
    <w:rsid w:val="001F36CB"/>
    <w:rsid w:val="001F37FF"/>
    <w:rsid w:val="001F396A"/>
    <w:rsid w:val="001F69F2"/>
    <w:rsid w:val="001F7B29"/>
    <w:rsid w:val="00200350"/>
    <w:rsid w:val="00202B9E"/>
    <w:rsid w:val="0020576C"/>
    <w:rsid w:val="00205BBE"/>
    <w:rsid w:val="0020779B"/>
    <w:rsid w:val="00211C0F"/>
    <w:rsid w:val="00213180"/>
    <w:rsid w:val="00216AA9"/>
    <w:rsid w:val="0022043E"/>
    <w:rsid w:val="00220EF2"/>
    <w:rsid w:val="00223AB8"/>
    <w:rsid w:val="00225861"/>
    <w:rsid w:val="00227D90"/>
    <w:rsid w:val="00230F0F"/>
    <w:rsid w:val="0023107B"/>
    <w:rsid w:val="002323C3"/>
    <w:rsid w:val="002355C4"/>
    <w:rsid w:val="0023601F"/>
    <w:rsid w:val="00236756"/>
    <w:rsid w:val="00236953"/>
    <w:rsid w:val="0024097C"/>
    <w:rsid w:val="00241086"/>
    <w:rsid w:val="002509BF"/>
    <w:rsid w:val="002512BB"/>
    <w:rsid w:val="00254D19"/>
    <w:rsid w:val="00256D82"/>
    <w:rsid w:val="00257840"/>
    <w:rsid w:val="00261514"/>
    <w:rsid w:val="00264F6A"/>
    <w:rsid w:val="00265E16"/>
    <w:rsid w:val="00271908"/>
    <w:rsid w:val="00275440"/>
    <w:rsid w:val="00275B6E"/>
    <w:rsid w:val="002861DB"/>
    <w:rsid w:val="00286C54"/>
    <w:rsid w:val="002874D4"/>
    <w:rsid w:val="002931D7"/>
    <w:rsid w:val="00294AF3"/>
    <w:rsid w:val="00294BE0"/>
    <w:rsid w:val="00295DB6"/>
    <w:rsid w:val="00296762"/>
    <w:rsid w:val="00297C49"/>
    <w:rsid w:val="002A0560"/>
    <w:rsid w:val="002A0EA0"/>
    <w:rsid w:val="002A3D7F"/>
    <w:rsid w:val="002A65F5"/>
    <w:rsid w:val="002B0627"/>
    <w:rsid w:val="002B1989"/>
    <w:rsid w:val="002B66B7"/>
    <w:rsid w:val="002B6F7A"/>
    <w:rsid w:val="002B7A9A"/>
    <w:rsid w:val="002C0757"/>
    <w:rsid w:val="002C31C3"/>
    <w:rsid w:val="002C5012"/>
    <w:rsid w:val="002C67A4"/>
    <w:rsid w:val="002D2AF2"/>
    <w:rsid w:val="002D68C9"/>
    <w:rsid w:val="002D71DD"/>
    <w:rsid w:val="002D77F9"/>
    <w:rsid w:val="002D7D8E"/>
    <w:rsid w:val="002E0822"/>
    <w:rsid w:val="002E5555"/>
    <w:rsid w:val="002E78EC"/>
    <w:rsid w:val="002F18D4"/>
    <w:rsid w:val="002F21BE"/>
    <w:rsid w:val="002F28B1"/>
    <w:rsid w:val="002F5792"/>
    <w:rsid w:val="003057CF"/>
    <w:rsid w:val="00306961"/>
    <w:rsid w:val="003074C8"/>
    <w:rsid w:val="00310609"/>
    <w:rsid w:val="00310B46"/>
    <w:rsid w:val="0031206C"/>
    <w:rsid w:val="00312D2F"/>
    <w:rsid w:val="00325681"/>
    <w:rsid w:val="00325F51"/>
    <w:rsid w:val="00330023"/>
    <w:rsid w:val="00330714"/>
    <w:rsid w:val="0033781C"/>
    <w:rsid w:val="00337DBF"/>
    <w:rsid w:val="00337F2F"/>
    <w:rsid w:val="00340D5C"/>
    <w:rsid w:val="00343620"/>
    <w:rsid w:val="00346D63"/>
    <w:rsid w:val="00346FF4"/>
    <w:rsid w:val="003508BE"/>
    <w:rsid w:val="00352531"/>
    <w:rsid w:val="00354BDF"/>
    <w:rsid w:val="003578BC"/>
    <w:rsid w:val="00362015"/>
    <w:rsid w:val="0036229A"/>
    <w:rsid w:val="003705BF"/>
    <w:rsid w:val="003708FF"/>
    <w:rsid w:val="0037297D"/>
    <w:rsid w:val="0037357F"/>
    <w:rsid w:val="00373D6B"/>
    <w:rsid w:val="003771C7"/>
    <w:rsid w:val="003774C2"/>
    <w:rsid w:val="00377F9E"/>
    <w:rsid w:val="003807BC"/>
    <w:rsid w:val="003904CE"/>
    <w:rsid w:val="003958B0"/>
    <w:rsid w:val="00396598"/>
    <w:rsid w:val="003A005E"/>
    <w:rsid w:val="003A009E"/>
    <w:rsid w:val="003A1BDD"/>
    <w:rsid w:val="003A23CA"/>
    <w:rsid w:val="003A24BE"/>
    <w:rsid w:val="003A34F0"/>
    <w:rsid w:val="003A4C10"/>
    <w:rsid w:val="003A54FE"/>
    <w:rsid w:val="003A6EB2"/>
    <w:rsid w:val="003B1DDA"/>
    <w:rsid w:val="003B600B"/>
    <w:rsid w:val="003B6A60"/>
    <w:rsid w:val="003C2F7C"/>
    <w:rsid w:val="003C3846"/>
    <w:rsid w:val="003C57E4"/>
    <w:rsid w:val="003C7B28"/>
    <w:rsid w:val="003D44E1"/>
    <w:rsid w:val="003E6DFB"/>
    <w:rsid w:val="003E788D"/>
    <w:rsid w:val="003E78BE"/>
    <w:rsid w:val="003F0411"/>
    <w:rsid w:val="003F212E"/>
    <w:rsid w:val="003F460A"/>
    <w:rsid w:val="003F6681"/>
    <w:rsid w:val="00402760"/>
    <w:rsid w:val="00402A60"/>
    <w:rsid w:val="004035B0"/>
    <w:rsid w:val="00410AAC"/>
    <w:rsid w:val="00411349"/>
    <w:rsid w:val="00411F45"/>
    <w:rsid w:val="00414DD2"/>
    <w:rsid w:val="00415D39"/>
    <w:rsid w:val="004169F7"/>
    <w:rsid w:val="004201BC"/>
    <w:rsid w:val="00420610"/>
    <w:rsid w:val="004234E5"/>
    <w:rsid w:val="00432318"/>
    <w:rsid w:val="004339B3"/>
    <w:rsid w:val="00435203"/>
    <w:rsid w:val="0043528C"/>
    <w:rsid w:val="00435A59"/>
    <w:rsid w:val="00435E2B"/>
    <w:rsid w:val="00435EC8"/>
    <w:rsid w:val="00436152"/>
    <w:rsid w:val="00441531"/>
    <w:rsid w:val="00447078"/>
    <w:rsid w:val="0044736A"/>
    <w:rsid w:val="00447748"/>
    <w:rsid w:val="004518A5"/>
    <w:rsid w:val="0045472F"/>
    <w:rsid w:val="00455EE4"/>
    <w:rsid w:val="00457E7E"/>
    <w:rsid w:val="004614AB"/>
    <w:rsid w:val="004616FD"/>
    <w:rsid w:val="0047751C"/>
    <w:rsid w:val="00477C3C"/>
    <w:rsid w:val="004804D9"/>
    <w:rsid w:val="004817DF"/>
    <w:rsid w:val="004821B9"/>
    <w:rsid w:val="00482BCF"/>
    <w:rsid w:val="00484172"/>
    <w:rsid w:val="004902E4"/>
    <w:rsid w:val="004905C4"/>
    <w:rsid w:val="0049174D"/>
    <w:rsid w:val="0049350F"/>
    <w:rsid w:val="004A13B2"/>
    <w:rsid w:val="004A1A47"/>
    <w:rsid w:val="004A1F08"/>
    <w:rsid w:val="004A429B"/>
    <w:rsid w:val="004A5E81"/>
    <w:rsid w:val="004A6A1E"/>
    <w:rsid w:val="004B4DE1"/>
    <w:rsid w:val="004C0E63"/>
    <w:rsid w:val="004C2D43"/>
    <w:rsid w:val="004C41CE"/>
    <w:rsid w:val="004C72A3"/>
    <w:rsid w:val="004D11FE"/>
    <w:rsid w:val="004D4795"/>
    <w:rsid w:val="004E0137"/>
    <w:rsid w:val="004E0C6E"/>
    <w:rsid w:val="004E411D"/>
    <w:rsid w:val="004E4DEF"/>
    <w:rsid w:val="004E528C"/>
    <w:rsid w:val="004E6D40"/>
    <w:rsid w:val="004E7988"/>
    <w:rsid w:val="004F0F88"/>
    <w:rsid w:val="004F1B5A"/>
    <w:rsid w:val="004F24B5"/>
    <w:rsid w:val="004F5056"/>
    <w:rsid w:val="004F541A"/>
    <w:rsid w:val="004F5C41"/>
    <w:rsid w:val="004F7FF4"/>
    <w:rsid w:val="00505E9F"/>
    <w:rsid w:val="00507D1B"/>
    <w:rsid w:val="00512A25"/>
    <w:rsid w:val="00514A17"/>
    <w:rsid w:val="005160DC"/>
    <w:rsid w:val="005166BA"/>
    <w:rsid w:val="00521A41"/>
    <w:rsid w:val="00522757"/>
    <w:rsid w:val="005246F9"/>
    <w:rsid w:val="00524E7C"/>
    <w:rsid w:val="00531C5E"/>
    <w:rsid w:val="00532AE5"/>
    <w:rsid w:val="00532E20"/>
    <w:rsid w:val="00533BBB"/>
    <w:rsid w:val="00540752"/>
    <w:rsid w:val="0054585B"/>
    <w:rsid w:val="00546D86"/>
    <w:rsid w:val="00551D54"/>
    <w:rsid w:val="005548B0"/>
    <w:rsid w:val="00555E05"/>
    <w:rsid w:val="00560272"/>
    <w:rsid w:val="0056135D"/>
    <w:rsid w:val="00562949"/>
    <w:rsid w:val="00567C37"/>
    <w:rsid w:val="00575730"/>
    <w:rsid w:val="00580922"/>
    <w:rsid w:val="00584822"/>
    <w:rsid w:val="005873C4"/>
    <w:rsid w:val="00591514"/>
    <w:rsid w:val="00592490"/>
    <w:rsid w:val="00593670"/>
    <w:rsid w:val="0059464E"/>
    <w:rsid w:val="00595207"/>
    <w:rsid w:val="00595315"/>
    <w:rsid w:val="005974F8"/>
    <w:rsid w:val="00597DB0"/>
    <w:rsid w:val="005A15AF"/>
    <w:rsid w:val="005A1A9F"/>
    <w:rsid w:val="005A1DF9"/>
    <w:rsid w:val="005A20F8"/>
    <w:rsid w:val="005A7519"/>
    <w:rsid w:val="005B2BD0"/>
    <w:rsid w:val="005B31D0"/>
    <w:rsid w:val="005B4852"/>
    <w:rsid w:val="005B6A5D"/>
    <w:rsid w:val="005C0060"/>
    <w:rsid w:val="005C2AF3"/>
    <w:rsid w:val="005C53F7"/>
    <w:rsid w:val="005C5CA4"/>
    <w:rsid w:val="005C7ECC"/>
    <w:rsid w:val="005D18BF"/>
    <w:rsid w:val="005D2A01"/>
    <w:rsid w:val="005D4B56"/>
    <w:rsid w:val="005D506E"/>
    <w:rsid w:val="005D55F2"/>
    <w:rsid w:val="005D6065"/>
    <w:rsid w:val="005E2A24"/>
    <w:rsid w:val="005E308B"/>
    <w:rsid w:val="005E3961"/>
    <w:rsid w:val="005E459E"/>
    <w:rsid w:val="005E52ED"/>
    <w:rsid w:val="005F0ECE"/>
    <w:rsid w:val="005F0FBD"/>
    <w:rsid w:val="005F2425"/>
    <w:rsid w:val="005F46DB"/>
    <w:rsid w:val="006010B2"/>
    <w:rsid w:val="006035AD"/>
    <w:rsid w:val="006036D8"/>
    <w:rsid w:val="0060540D"/>
    <w:rsid w:val="00605D6C"/>
    <w:rsid w:val="00612307"/>
    <w:rsid w:val="00613582"/>
    <w:rsid w:val="00613E22"/>
    <w:rsid w:val="0062029F"/>
    <w:rsid w:val="00620701"/>
    <w:rsid w:val="0062156B"/>
    <w:rsid w:val="006222BE"/>
    <w:rsid w:val="00626371"/>
    <w:rsid w:val="00626F66"/>
    <w:rsid w:val="006279CF"/>
    <w:rsid w:val="00630632"/>
    <w:rsid w:val="00632344"/>
    <w:rsid w:val="00632B39"/>
    <w:rsid w:val="006422ED"/>
    <w:rsid w:val="00643A8D"/>
    <w:rsid w:val="00653950"/>
    <w:rsid w:val="00655B0E"/>
    <w:rsid w:val="00661721"/>
    <w:rsid w:val="00661877"/>
    <w:rsid w:val="006648D7"/>
    <w:rsid w:val="0067050F"/>
    <w:rsid w:val="006707EF"/>
    <w:rsid w:val="00670DFF"/>
    <w:rsid w:val="00670F3D"/>
    <w:rsid w:val="00671DB8"/>
    <w:rsid w:val="00674844"/>
    <w:rsid w:val="00674CE9"/>
    <w:rsid w:val="00674F78"/>
    <w:rsid w:val="00675556"/>
    <w:rsid w:val="00675FFE"/>
    <w:rsid w:val="00676859"/>
    <w:rsid w:val="006816E2"/>
    <w:rsid w:val="00685CAB"/>
    <w:rsid w:val="00686C7C"/>
    <w:rsid w:val="00690B4F"/>
    <w:rsid w:val="00693A67"/>
    <w:rsid w:val="00697358"/>
    <w:rsid w:val="006A2621"/>
    <w:rsid w:val="006A4AC4"/>
    <w:rsid w:val="006A54AA"/>
    <w:rsid w:val="006A7E0D"/>
    <w:rsid w:val="006B257F"/>
    <w:rsid w:val="006B4603"/>
    <w:rsid w:val="006B51CC"/>
    <w:rsid w:val="006C1F22"/>
    <w:rsid w:val="006C4295"/>
    <w:rsid w:val="006C67EB"/>
    <w:rsid w:val="006D07C8"/>
    <w:rsid w:val="006D1DC3"/>
    <w:rsid w:val="006D6CF3"/>
    <w:rsid w:val="006D7B2F"/>
    <w:rsid w:val="006E0341"/>
    <w:rsid w:val="006E1AF3"/>
    <w:rsid w:val="006E2604"/>
    <w:rsid w:val="006E2A12"/>
    <w:rsid w:val="006E388F"/>
    <w:rsid w:val="006E45F4"/>
    <w:rsid w:val="006E4C2C"/>
    <w:rsid w:val="006E54D2"/>
    <w:rsid w:val="006E57BE"/>
    <w:rsid w:val="006F12D3"/>
    <w:rsid w:val="006F2027"/>
    <w:rsid w:val="006F29B1"/>
    <w:rsid w:val="006F53BA"/>
    <w:rsid w:val="006F5CBD"/>
    <w:rsid w:val="00701667"/>
    <w:rsid w:val="00701FCC"/>
    <w:rsid w:val="007028CD"/>
    <w:rsid w:val="00702E03"/>
    <w:rsid w:val="00703441"/>
    <w:rsid w:val="007044A4"/>
    <w:rsid w:val="007050D7"/>
    <w:rsid w:val="007071A1"/>
    <w:rsid w:val="007075FE"/>
    <w:rsid w:val="0071058D"/>
    <w:rsid w:val="007116D9"/>
    <w:rsid w:val="00711CF3"/>
    <w:rsid w:val="00712FD7"/>
    <w:rsid w:val="0071768E"/>
    <w:rsid w:val="00717770"/>
    <w:rsid w:val="00722DE3"/>
    <w:rsid w:val="00723309"/>
    <w:rsid w:val="00727C61"/>
    <w:rsid w:val="00731501"/>
    <w:rsid w:val="00731FC8"/>
    <w:rsid w:val="00732271"/>
    <w:rsid w:val="00733950"/>
    <w:rsid w:val="007354C6"/>
    <w:rsid w:val="00736641"/>
    <w:rsid w:val="00736C52"/>
    <w:rsid w:val="00744A00"/>
    <w:rsid w:val="00747437"/>
    <w:rsid w:val="00747622"/>
    <w:rsid w:val="00750D2E"/>
    <w:rsid w:val="00750E9F"/>
    <w:rsid w:val="00751D10"/>
    <w:rsid w:val="00751D3A"/>
    <w:rsid w:val="00752FF8"/>
    <w:rsid w:val="0075333B"/>
    <w:rsid w:val="00753B4F"/>
    <w:rsid w:val="00753D42"/>
    <w:rsid w:val="0075549E"/>
    <w:rsid w:val="0075560D"/>
    <w:rsid w:val="00757795"/>
    <w:rsid w:val="00757BB7"/>
    <w:rsid w:val="00760E36"/>
    <w:rsid w:val="0076188F"/>
    <w:rsid w:val="00766A0B"/>
    <w:rsid w:val="0077127F"/>
    <w:rsid w:val="007727CC"/>
    <w:rsid w:val="0077465E"/>
    <w:rsid w:val="00775F83"/>
    <w:rsid w:val="0077772C"/>
    <w:rsid w:val="00777B76"/>
    <w:rsid w:val="007804F5"/>
    <w:rsid w:val="0078361F"/>
    <w:rsid w:val="0078403A"/>
    <w:rsid w:val="00791C22"/>
    <w:rsid w:val="007923E0"/>
    <w:rsid w:val="00792E78"/>
    <w:rsid w:val="007978FB"/>
    <w:rsid w:val="007A0072"/>
    <w:rsid w:val="007A02E0"/>
    <w:rsid w:val="007A26CC"/>
    <w:rsid w:val="007A4319"/>
    <w:rsid w:val="007A638C"/>
    <w:rsid w:val="007B17C1"/>
    <w:rsid w:val="007B4DCE"/>
    <w:rsid w:val="007B6224"/>
    <w:rsid w:val="007B64A8"/>
    <w:rsid w:val="007B6666"/>
    <w:rsid w:val="007B67DD"/>
    <w:rsid w:val="007B7598"/>
    <w:rsid w:val="007C00DC"/>
    <w:rsid w:val="007C0401"/>
    <w:rsid w:val="007C1063"/>
    <w:rsid w:val="007C10CC"/>
    <w:rsid w:val="007C200E"/>
    <w:rsid w:val="007C220F"/>
    <w:rsid w:val="007C245E"/>
    <w:rsid w:val="007C4BA3"/>
    <w:rsid w:val="007C4CBA"/>
    <w:rsid w:val="007C4D8D"/>
    <w:rsid w:val="007C5E9E"/>
    <w:rsid w:val="007C616E"/>
    <w:rsid w:val="007C73A9"/>
    <w:rsid w:val="007D0302"/>
    <w:rsid w:val="007D27A1"/>
    <w:rsid w:val="007D366C"/>
    <w:rsid w:val="007D6397"/>
    <w:rsid w:val="007D7DC3"/>
    <w:rsid w:val="007E09D3"/>
    <w:rsid w:val="007E0BEF"/>
    <w:rsid w:val="007E1EF7"/>
    <w:rsid w:val="007E27F5"/>
    <w:rsid w:val="007E58B1"/>
    <w:rsid w:val="007F7B32"/>
    <w:rsid w:val="00801A67"/>
    <w:rsid w:val="008056D3"/>
    <w:rsid w:val="00812492"/>
    <w:rsid w:val="00825A98"/>
    <w:rsid w:val="00827425"/>
    <w:rsid w:val="0083426C"/>
    <w:rsid w:val="00834FE1"/>
    <w:rsid w:val="0083671F"/>
    <w:rsid w:val="00836CE4"/>
    <w:rsid w:val="00837AAA"/>
    <w:rsid w:val="00837BA6"/>
    <w:rsid w:val="00841A64"/>
    <w:rsid w:val="00841C08"/>
    <w:rsid w:val="00841F89"/>
    <w:rsid w:val="00843353"/>
    <w:rsid w:val="008433FB"/>
    <w:rsid w:val="00844151"/>
    <w:rsid w:val="008443E7"/>
    <w:rsid w:val="00845DBB"/>
    <w:rsid w:val="00846322"/>
    <w:rsid w:val="00847BEB"/>
    <w:rsid w:val="00847D77"/>
    <w:rsid w:val="008531B6"/>
    <w:rsid w:val="00855772"/>
    <w:rsid w:val="0086582F"/>
    <w:rsid w:val="008659CD"/>
    <w:rsid w:val="00866A5E"/>
    <w:rsid w:val="00867BD2"/>
    <w:rsid w:val="00870A86"/>
    <w:rsid w:val="0087108D"/>
    <w:rsid w:val="008721AB"/>
    <w:rsid w:val="008740AE"/>
    <w:rsid w:val="008772E9"/>
    <w:rsid w:val="00880CB6"/>
    <w:rsid w:val="0088371A"/>
    <w:rsid w:val="00886996"/>
    <w:rsid w:val="00887357"/>
    <w:rsid w:val="008875C4"/>
    <w:rsid w:val="008902D6"/>
    <w:rsid w:val="00890A47"/>
    <w:rsid w:val="0089246B"/>
    <w:rsid w:val="008929AF"/>
    <w:rsid w:val="008950EF"/>
    <w:rsid w:val="008964A8"/>
    <w:rsid w:val="008A1B17"/>
    <w:rsid w:val="008A2F9A"/>
    <w:rsid w:val="008A652B"/>
    <w:rsid w:val="008C087B"/>
    <w:rsid w:val="008C3D0A"/>
    <w:rsid w:val="008C3F1F"/>
    <w:rsid w:val="008D0CA5"/>
    <w:rsid w:val="008D30B4"/>
    <w:rsid w:val="008E053E"/>
    <w:rsid w:val="008E4A82"/>
    <w:rsid w:val="008E6963"/>
    <w:rsid w:val="008F0486"/>
    <w:rsid w:val="008F1458"/>
    <w:rsid w:val="008F2180"/>
    <w:rsid w:val="008F3CB0"/>
    <w:rsid w:val="008F40D9"/>
    <w:rsid w:val="008F45C7"/>
    <w:rsid w:val="0090348C"/>
    <w:rsid w:val="00906451"/>
    <w:rsid w:val="00910DED"/>
    <w:rsid w:val="00912715"/>
    <w:rsid w:val="009164DD"/>
    <w:rsid w:val="00917E7A"/>
    <w:rsid w:val="00920049"/>
    <w:rsid w:val="0092228D"/>
    <w:rsid w:val="00924544"/>
    <w:rsid w:val="009270AB"/>
    <w:rsid w:val="00930C07"/>
    <w:rsid w:val="009326B9"/>
    <w:rsid w:val="00932CD4"/>
    <w:rsid w:val="00933057"/>
    <w:rsid w:val="00933741"/>
    <w:rsid w:val="00933932"/>
    <w:rsid w:val="00933972"/>
    <w:rsid w:val="0093536B"/>
    <w:rsid w:val="00936E04"/>
    <w:rsid w:val="009372E8"/>
    <w:rsid w:val="00943466"/>
    <w:rsid w:val="00950AD0"/>
    <w:rsid w:val="00952099"/>
    <w:rsid w:val="0095452D"/>
    <w:rsid w:val="00961489"/>
    <w:rsid w:val="00966C47"/>
    <w:rsid w:val="00967827"/>
    <w:rsid w:val="00971272"/>
    <w:rsid w:val="00973597"/>
    <w:rsid w:val="00986350"/>
    <w:rsid w:val="00992099"/>
    <w:rsid w:val="0099266F"/>
    <w:rsid w:val="00992BCB"/>
    <w:rsid w:val="009937AF"/>
    <w:rsid w:val="00993AEA"/>
    <w:rsid w:val="009941C7"/>
    <w:rsid w:val="009942AC"/>
    <w:rsid w:val="009952BA"/>
    <w:rsid w:val="0099642C"/>
    <w:rsid w:val="009A5438"/>
    <w:rsid w:val="009A5BEC"/>
    <w:rsid w:val="009B1586"/>
    <w:rsid w:val="009B4FCE"/>
    <w:rsid w:val="009B65D4"/>
    <w:rsid w:val="009B6734"/>
    <w:rsid w:val="009B7B4B"/>
    <w:rsid w:val="009B7FB9"/>
    <w:rsid w:val="009C1F86"/>
    <w:rsid w:val="009C6E24"/>
    <w:rsid w:val="009C70D8"/>
    <w:rsid w:val="009D4513"/>
    <w:rsid w:val="009D595E"/>
    <w:rsid w:val="009D59E2"/>
    <w:rsid w:val="009D5FE3"/>
    <w:rsid w:val="009D6554"/>
    <w:rsid w:val="009E1007"/>
    <w:rsid w:val="009E4029"/>
    <w:rsid w:val="009E5260"/>
    <w:rsid w:val="009E573D"/>
    <w:rsid w:val="009E57CF"/>
    <w:rsid w:val="009E65F6"/>
    <w:rsid w:val="009F0F64"/>
    <w:rsid w:val="009F204D"/>
    <w:rsid w:val="009F2358"/>
    <w:rsid w:val="009F23F4"/>
    <w:rsid w:val="009F540B"/>
    <w:rsid w:val="009F72FF"/>
    <w:rsid w:val="00A0060E"/>
    <w:rsid w:val="00A00688"/>
    <w:rsid w:val="00A014FF"/>
    <w:rsid w:val="00A01D20"/>
    <w:rsid w:val="00A0269B"/>
    <w:rsid w:val="00A04301"/>
    <w:rsid w:val="00A04320"/>
    <w:rsid w:val="00A05635"/>
    <w:rsid w:val="00A06A27"/>
    <w:rsid w:val="00A07A0D"/>
    <w:rsid w:val="00A10D1B"/>
    <w:rsid w:val="00A12305"/>
    <w:rsid w:val="00A13117"/>
    <w:rsid w:val="00A138ED"/>
    <w:rsid w:val="00A21D9A"/>
    <w:rsid w:val="00A239B3"/>
    <w:rsid w:val="00A26064"/>
    <w:rsid w:val="00A3377F"/>
    <w:rsid w:val="00A36392"/>
    <w:rsid w:val="00A37A37"/>
    <w:rsid w:val="00A40822"/>
    <w:rsid w:val="00A43575"/>
    <w:rsid w:val="00A459D8"/>
    <w:rsid w:val="00A47834"/>
    <w:rsid w:val="00A47D59"/>
    <w:rsid w:val="00A53DA2"/>
    <w:rsid w:val="00A554FB"/>
    <w:rsid w:val="00A625BD"/>
    <w:rsid w:val="00A62AD8"/>
    <w:rsid w:val="00A66078"/>
    <w:rsid w:val="00A6681F"/>
    <w:rsid w:val="00A706D9"/>
    <w:rsid w:val="00A70F65"/>
    <w:rsid w:val="00A71F12"/>
    <w:rsid w:val="00A720DB"/>
    <w:rsid w:val="00A7210E"/>
    <w:rsid w:val="00A75BA5"/>
    <w:rsid w:val="00A77558"/>
    <w:rsid w:val="00A82B15"/>
    <w:rsid w:val="00A87190"/>
    <w:rsid w:val="00A877AC"/>
    <w:rsid w:val="00A90876"/>
    <w:rsid w:val="00A91321"/>
    <w:rsid w:val="00A92750"/>
    <w:rsid w:val="00A95BD7"/>
    <w:rsid w:val="00A96C86"/>
    <w:rsid w:val="00AA34B4"/>
    <w:rsid w:val="00AA3F0D"/>
    <w:rsid w:val="00AA5506"/>
    <w:rsid w:val="00AA7C74"/>
    <w:rsid w:val="00AB1FFE"/>
    <w:rsid w:val="00AB3750"/>
    <w:rsid w:val="00AB4188"/>
    <w:rsid w:val="00AB5D37"/>
    <w:rsid w:val="00AB68EB"/>
    <w:rsid w:val="00AB7DA9"/>
    <w:rsid w:val="00AC0A44"/>
    <w:rsid w:val="00AC3C2D"/>
    <w:rsid w:val="00AC46B6"/>
    <w:rsid w:val="00AC5493"/>
    <w:rsid w:val="00AC6C82"/>
    <w:rsid w:val="00AD0485"/>
    <w:rsid w:val="00AD04B4"/>
    <w:rsid w:val="00AD473B"/>
    <w:rsid w:val="00AD75A9"/>
    <w:rsid w:val="00AE0D66"/>
    <w:rsid w:val="00AE0F11"/>
    <w:rsid w:val="00AE2153"/>
    <w:rsid w:val="00AE765C"/>
    <w:rsid w:val="00AF0AB2"/>
    <w:rsid w:val="00AF3074"/>
    <w:rsid w:val="00AF358C"/>
    <w:rsid w:val="00AF3FCC"/>
    <w:rsid w:val="00AF52BD"/>
    <w:rsid w:val="00AF54A8"/>
    <w:rsid w:val="00AF772E"/>
    <w:rsid w:val="00B01B42"/>
    <w:rsid w:val="00B044FF"/>
    <w:rsid w:val="00B050E8"/>
    <w:rsid w:val="00B1144D"/>
    <w:rsid w:val="00B12EBB"/>
    <w:rsid w:val="00B1621C"/>
    <w:rsid w:val="00B20584"/>
    <w:rsid w:val="00B211B9"/>
    <w:rsid w:val="00B213A2"/>
    <w:rsid w:val="00B216D5"/>
    <w:rsid w:val="00B30178"/>
    <w:rsid w:val="00B31CD1"/>
    <w:rsid w:val="00B3437F"/>
    <w:rsid w:val="00B356A6"/>
    <w:rsid w:val="00B37183"/>
    <w:rsid w:val="00B37854"/>
    <w:rsid w:val="00B40700"/>
    <w:rsid w:val="00B42539"/>
    <w:rsid w:val="00B439D8"/>
    <w:rsid w:val="00B44137"/>
    <w:rsid w:val="00B47F84"/>
    <w:rsid w:val="00B52B55"/>
    <w:rsid w:val="00B53A90"/>
    <w:rsid w:val="00B53F41"/>
    <w:rsid w:val="00B559F0"/>
    <w:rsid w:val="00B56686"/>
    <w:rsid w:val="00B60C02"/>
    <w:rsid w:val="00B6299E"/>
    <w:rsid w:val="00B64177"/>
    <w:rsid w:val="00B64E23"/>
    <w:rsid w:val="00B66810"/>
    <w:rsid w:val="00B6780A"/>
    <w:rsid w:val="00B723B6"/>
    <w:rsid w:val="00B72FC3"/>
    <w:rsid w:val="00B75AD6"/>
    <w:rsid w:val="00B83005"/>
    <w:rsid w:val="00B83171"/>
    <w:rsid w:val="00B8324E"/>
    <w:rsid w:val="00B86455"/>
    <w:rsid w:val="00B86E60"/>
    <w:rsid w:val="00B874CA"/>
    <w:rsid w:val="00B92EF3"/>
    <w:rsid w:val="00B93E7F"/>
    <w:rsid w:val="00B96663"/>
    <w:rsid w:val="00BA0784"/>
    <w:rsid w:val="00BA124C"/>
    <w:rsid w:val="00BA22DC"/>
    <w:rsid w:val="00BA3573"/>
    <w:rsid w:val="00BA52E1"/>
    <w:rsid w:val="00BA621B"/>
    <w:rsid w:val="00BA7F74"/>
    <w:rsid w:val="00BB0A5D"/>
    <w:rsid w:val="00BB0C80"/>
    <w:rsid w:val="00BB1079"/>
    <w:rsid w:val="00BB2355"/>
    <w:rsid w:val="00BB6EFB"/>
    <w:rsid w:val="00BB7230"/>
    <w:rsid w:val="00BB75C8"/>
    <w:rsid w:val="00BB7EA8"/>
    <w:rsid w:val="00BC176E"/>
    <w:rsid w:val="00BC3162"/>
    <w:rsid w:val="00BC36DD"/>
    <w:rsid w:val="00BC4AFA"/>
    <w:rsid w:val="00BC4D0B"/>
    <w:rsid w:val="00BC60B4"/>
    <w:rsid w:val="00BC651B"/>
    <w:rsid w:val="00BC6708"/>
    <w:rsid w:val="00BD244D"/>
    <w:rsid w:val="00BE0233"/>
    <w:rsid w:val="00BE036F"/>
    <w:rsid w:val="00BE3370"/>
    <w:rsid w:val="00BE604A"/>
    <w:rsid w:val="00BE60DF"/>
    <w:rsid w:val="00BE6189"/>
    <w:rsid w:val="00BF0745"/>
    <w:rsid w:val="00BF1303"/>
    <w:rsid w:val="00BF17AB"/>
    <w:rsid w:val="00BF7C36"/>
    <w:rsid w:val="00C06B07"/>
    <w:rsid w:val="00C109BF"/>
    <w:rsid w:val="00C10A8E"/>
    <w:rsid w:val="00C10B1F"/>
    <w:rsid w:val="00C10E7C"/>
    <w:rsid w:val="00C11524"/>
    <w:rsid w:val="00C11C8E"/>
    <w:rsid w:val="00C1576E"/>
    <w:rsid w:val="00C158AD"/>
    <w:rsid w:val="00C1696B"/>
    <w:rsid w:val="00C2130A"/>
    <w:rsid w:val="00C228BD"/>
    <w:rsid w:val="00C23E85"/>
    <w:rsid w:val="00C24FFE"/>
    <w:rsid w:val="00C2551F"/>
    <w:rsid w:val="00C25A2E"/>
    <w:rsid w:val="00C31041"/>
    <w:rsid w:val="00C31F42"/>
    <w:rsid w:val="00C32DC1"/>
    <w:rsid w:val="00C351E5"/>
    <w:rsid w:val="00C36EA4"/>
    <w:rsid w:val="00C42F55"/>
    <w:rsid w:val="00C472FA"/>
    <w:rsid w:val="00C52434"/>
    <w:rsid w:val="00C529F1"/>
    <w:rsid w:val="00C52B75"/>
    <w:rsid w:val="00C53D46"/>
    <w:rsid w:val="00C65B8E"/>
    <w:rsid w:val="00C662A0"/>
    <w:rsid w:val="00C66916"/>
    <w:rsid w:val="00C73599"/>
    <w:rsid w:val="00C7530B"/>
    <w:rsid w:val="00C802AF"/>
    <w:rsid w:val="00C814B5"/>
    <w:rsid w:val="00C82F36"/>
    <w:rsid w:val="00C83ABA"/>
    <w:rsid w:val="00C90142"/>
    <w:rsid w:val="00C91C00"/>
    <w:rsid w:val="00C9580E"/>
    <w:rsid w:val="00C975A0"/>
    <w:rsid w:val="00C97E06"/>
    <w:rsid w:val="00CA2062"/>
    <w:rsid w:val="00CA27EC"/>
    <w:rsid w:val="00CA40C1"/>
    <w:rsid w:val="00CA45FF"/>
    <w:rsid w:val="00CB0731"/>
    <w:rsid w:val="00CB1405"/>
    <w:rsid w:val="00CB1D2D"/>
    <w:rsid w:val="00CB3595"/>
    <w:rsid w:val="00CB5E40"/>
    <w:rsid w:val="00CC0966"/>
    <w:rsid w:val="00CC129C"/>
    <w:rsid w:val="00CC271B"/>
    <w:rsid w:val="00CC66DA"/>
    <w:rsid w:val="00CC77EE"/>
    <w:rsid w:val="00CC782D"/>
    <w:rsid w:val="00CD5B9C"/>
    <w:rsid w:val="00CD7109"/>
    <w:rsid w:val="00CE07A8"/>
    <w:rsid w:val="00CE2519"/>
    <w:rsid w:val="00CE55BE"/>
    <w:rsid w:val="00CE7C15"/>
    <w:rsid w:val="00CF2476"/>
    <w:rsid w:val="00CF35A4"/>
    <w:rsid w:val="00CF3D70"/>
    <w:rsid w:val="00CF3EEC"/>
    <w:rsid w:val="00CF4379"/>
    <w:rsid w:val="00D01BF5"/>
    <w:rsid w:val="00D024F3"/>
    <w:rsid w:val="00D04E43"/>
    <w:rsid w:val="00D0577D"/>
    <w:rsid w:val="00D05A94"/>
    <w:rsid w:val="00D05F03"/>
    <w:rsid w:val="00D10072"/>
    <w:rsid w:val="00D1094A"/>
    <w:rsid w:val="00D10EF1"/>
    <w:rsid w:val="00D11318"/>
    <w:rsid w:val="00D11EF4"/>
    <w:rsid w:val="00D2161E"/>
    <w:rsid w:val="00D2747B"/>
    <w:rsid w:val="00D3001E"/>
    <w:rsid w:val="00D3065F"/>
    <w:rsid w:val="00D322C2"/>
    <w:rsid w:val="00D350FF"/>
    <w:rsid w:val="00D36FAE"/>
    <w:rsid w:val="00D37869"/>
    <w:rsid w:val="00D3799D"/>
    <w:rsid w:val="00D47782"/>
    <w:rsid w:val="00D50D3C"/>
    <w:rsid w:val="00D51280"/>
    <w:rsid w:val="00D51E22"/>
    <w:rsid w:val="00D527BF"/>
    <w:rsid w:val="00D540D0"/>
    <w:rsid w:val="00D56F1F"/>
    <w:rsid w:val="00D57F4C"/>
    <w:rsid w:val="00D60595"/>
    <w:rsid w:val="00D670DD"/>
    <w:rsid w:val="00D67367"/>
    <w:rsid w:val="00D673DE"/>
    <w:rsid w:val="00D80863"/>
    <w:rsid w:val="00D81AD7"/>
    <w:rsid w:val="00D81DD9"/>
    <w:rsid w:val="00D81E68"/>
    <w:rsid w:val="00D85548"/>
    <w:rsid w:val="00D86A16"/>
    <w:rsid w:val="00D87B88"/>
    <w:rsid w:val="00D87E31"/>
    <w:rsid w:val="00D9092A"/>
    <w:rsid w:val="00D90D9F"/>
    <w:rsid w:val="00D95A79"/>
    <w:rsid w:val="00D96781"/>
    <w:rsid w:val="00D968AB"/>
    <w:rsid w:val="00DA1D37"/>
    <w:rsid w:val="00DA2B23"/>
    <w:rsid w:val="00DA7A83"/>
    <w:rsid w:val="00DB1517"/>
    <w:rsid w:val="00DB1587"/>
    <w:rsid w:val="00DB4DCA"/>
    <w:rsid w:val="00DB6B2F"/>
    <w:rsid w:val="00DC1566"/>
    <w:rsid w:val="00DC3D1D"/>
    <w:rsid w:val="00DD0531"/>
    <w:rsid w:val="00DD06C6"/>
    <w:rsid w:val="00DD0A0D"/>
    <w:rsid w:val="00DD1521"/>
    <w:rsid w:val="00DD5C68"/>
    <w:rsid w:val="00DD7949"/>
    <w:rsid w:val="00DD7A83"/>
    <w:rsid w:val="00DD7A8E"/>
    <w:rsid w:val="00DE5536"/>
    <w:rsid w:val="00DE6E48"/>
    <w:rsid w:val="00DF2DD5"/>
    <w:rsid w:val="00DF337C"/>
    <w:rsid w:val="00DF421B"/>
    <w:rsid w:val="00E01C87"/>
    <w:rsid w:val="00E0330E"/>
    <w:rsid w:val="00E03410"/>
    <w:rsid w:val="00E144F5"/>
    <w:rsid w:val="00E150CA"/>
    <w:rsid w:val="00E16E03"/>
    <w:rsid w:val="00E17DB2"/>
    <w:rsid w:val="00E203C2"/>
    <w:rsid w:val="00E238E3"/>
    <w:rsid w:val="00E2427E"/>
    <w:rsid w:val="00E26B4F"/>
    <w:rsid w:val="00E30742"/>
    <w:rsid w:val="00E313E4"/>
    <w:rsid w:val="00E319B6"/>
    <w:rsid w:val="00E3201C"/>
    <w:rsid w:val="00E32FAA"/>
    <w:rsid w:val="00E33108"/>
    <w:rsid w:val="00E34A08"/>
    <w:rsid w:val="00E401D7"/>
    <w:rsid w:val="00E445DA"/>
    <w:rsid w:val="00E457AE"/>
    <w:rsid w:val="00E467F5"/>
    <w:rsid w:val="00E517CA"/>
    <w:rsid w:val="00E53C46"/>
    <w:rsid w:val="00E5433D"/>
    <w:rsid w:val="00E5782C"/>
    <w:rsid w:val="00E57C55"/>
    <w:rsid w:val="00E63418"/>
    <w:rsid w:val="00E63731"/>
    <w:rsid w:val="00E63B04"/>
    <w:rsid w:val="00E6576A"/>
    <w:rsid w:val="00E710C0"/>
    <w:rsid w:val="00E72C97"/>
    <w:rsid w:val="00E74A19"/>
    <w:rsid w:val="00E83875"/>
    <w:rsid w:val="00E83E43"/>
    <w:rsid w:val="00E8527A"/>
    <w:rsid w:val="00E85AF5"/>
    <w:rsid w:val="00E85F88"/>
    <w:rsid w:val="00E91D7B"/>
    <w:rsid w:val="00E928D9"/>
    <w:rsid w:val="00E93033"/>
    <w:rsid w:val="00E93D78"/>
    <w:rsid w:val="00E953AA"/>
    <w:rsid w:val="00E95922"/>
    <w:rsid w:val="00EA0787"/>
    <w:rsid w:val="00EA100A"/>
    <w:rsid w:val="00EA130A"/>
    <w:rsid w:val="00EA3427"/>
    <w:rsid w:val="00EA38BA"/>
    <w:rsid w:val="00EA6880"/>
    <w:rsid w:val="00EB2752"/>
    <w:rsid w:val="00EB2E8E"/>
    <w:rsid w:val="00EB3004"/>
    <w:rsid w:val="00EB390E"/>
    <w:rsid w:val="00EB6325"/>
    <w:rsid w:val="00EB7037"/>
    <w:rsid w:val="00EB77D4"/>
    <w:rsid w:val="00EC38D2"/>
    <w:rsid w:val="00EC4809"/>
    <w:rsid w:val="00EC6CB2"/>
    <w:rsid w:val="00EC78C9"/>
    <w:rsid w:val="00ED067B"/>
    <w:rsid w:val="00ED2483"/>
    <w:rsid w:val="00ED31F3"/>
    <w:rsid w:val="00ED662B"/>
    <w:rsid w:val="00EE0D06"/>
    <w:rsid w:val="00EE198F"/>
    <w:rsid w:val="00EE1D87"/>
    <w:rsid w:val="00EE4043"/>
    <w:rsid w:val="00EE4DB7"/>
    <w:rsid w:val="00EE5CD0"/>
    <w:rsid w:val="00EE5EB9"/>
    <w:rsid w:val="00EF16A8"/>
    <w:rsid w:val="00EF26BC"/>
    <w:rsid w:val="00EF3256"/>
    <w:rsid w:val="00EF4425"/>
    <w:rsid w:val="00EF48E1"/>
    <w:rsid w:val="00EF5AD7"/>
    <w:rsid w:val="00F0025E"/>
    <w:rsid w:val="00F00C39"/>
    <w:rsid w:val="00F06C1D"/>
    <w:rsid w:val="00F12484"/>
    <w:rsid w:val="00F134DC"/>
    <w:rsid w:val="00F20AF5"/>
    <w:rsid w:val="00F23DBF"/>
    <w:rsid w:val="00F27553"/>
    <w:rsid w:val="00F33DE4"/>
    <w:rsid w:val="00F34E66"/>
    <w:rsid w:val="00F359A0"/>
    <w:rsid w:val="00F35A3A"/>
    <w:rsid w:val="00F37DF7"/>
    <w:rsid w:val="00F411A4"/>
    <w:rsid w:val="00F450F7"/>
    <w:rsid w:val="00F50FD4"/>
    <w:rsid w:val="00F51C2B"/>
    <w:rsid w:val="00F52217"/>
    <w:rsid w:val="00F5233A"/>
    <w:rsid w:val="00F533A8"/>
    <w:rsid w:val="00F56239"/>
    <w:rsid w:val="00F66727"/>
    <w:rsid w:val="00F71C0C"/>
    <w:rsid w:val="00F72D42"/>
    <w:rsid w:val="00F737F6"/>
    <w:rsid w:val="00F73B7D"/>
    <w:rsid w:val="00F75556"/>
    <w:rsid w:val="00F75F1A"/>
    <w:rsid w:val="00F77C47"/>
    <w:rsid w:val="00F82B6B"/>
    <w:rsid w:val="00F82E36"/>
    <w:rsid w:val="00F83BE8"/>
    <w:rsid w:val="00F856B5"/>
    <w:rsid w:val="00F8735D"/>
    <w:rsid w:val="00F9161A"/>
    <w:rsid w:val="00F9185B"/>
    <w:rsid w:val="00F91ED5"/>
    <w:rsid w:val="00F92168"/>
    <w:rsid w:val="00F92D13"/>
    <w:rsid w:val="00F94562"/>
    <w:rsid w:val="00FA1C0B"/>
    <w:rsid w:val="00FA2EC9"/>
    <w:rsid w:val="00FA4C3C"/>
    <w:rsid w:val="00FA4E0D"/>
    <w:rsid w:val="00FA5762"/>
    <w:rsid w:val="00FA6E41"/>
    <w:rsid w:val="00FA738D"/>
    <w:rsid w:val="00FA78A2"/>
    <w:rsid w:val="00FB004F"/>
    <w:rsid w:val="00FB426E"/>
    <w:rsid w:val="00FB5E5F"/>
    <w:rsid w:val="00FB6951"/>
    <w:rsid w:val="00FC5E9D"/>
    <w:rsid w:val="00FC67E2"/>
    <w:rsid w:val="00FD0BDA"/>
    <w:rsid w:val="00FD27B4"/>
    <w:rsid w:val="00FD73CF"/>
    <w:rsid w:val="00FE03FB"/>
    <w:rsid w:val="00FE16BF"/>
    <w:rsid w:val="00FE2EE1"/>
    <w:rsid w:val="00FE4044"/>
    <w:rsid w:val="00FF1569"/>
    <w:rsid w:val="00FF2A45"/>
    <w:rsid w:val="00FF5897"/>
    <w:rsid w:val="00FF7320"/>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AD6"/>
    <w:rPr>
      <w:rFonts w:ascii="Times New Roman" w:eastAsia="Times New Roman" w:hAnsi="Times New Roman" w:cs="Times New Roman"/>
    </w:rPr>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rPr>
      <w:rFonts w:asciiTheme="minorHAnsi" w:eastAsiaTheme="minorHAnsi" w:hAnsiTheme="minorHAnsi" w:cstheme="minorBidi"/>
    </w:r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style>
  <w:style w:type="paragraph" w:styleId="Bibliography">
    <w:name w:val="Bibliography"/>
    <w:basedOn w:val="Normal"/>
    <w:next w:val="Normal"/>
    <w:uiPriority w:val="37"/>
    <w:unhideWhenUsed/>
    <w:rsid w:val="006E54D2"/>
    <w:pPr>
      <w:tabs>
        <w:tab w:val="left" w:pos="380"/>
      </w:tabs>
      <w:spacing w:after="240"/>
      <w:ind w:left="384" w:hanging="384"/>
    </w:pPr>
    <w:rPr>
      <w:rFonts w:asciiTheme="minorHAnsi" w:eastAsiaTheme="minorHAnsi" w:hAnsiTheme="minorHAnsi" w:cstheme="minorBidi"/>
    </w:r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unhideWhenUsed/>
    <w:rsid w:val="006E57BE"/>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 w:type="paragraph" w:styleId="Footer">
    <w:name w:val="footer"/>
    <w:basedOn w:val="Normal"/>
    <w:link w:val="FooterChar"/>
    <w:uiPriority w:val="99"/>
    <w:unhideWhenUsed/>
    <w:rsid w:val="00C814B5"/>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814B5"/>
  </w:style>
  <w:style w:type="character" w:styleId="PageNumber">
    <w:name w:val="page number"/>
    <w:basedOn w:val="DefaultParagraphFont"/>
    <w:uiPriority w:val="99"/>
    <w:semiHidden/>
    <w:unhideWhenUsed/>
    <w:rsid w:val="00C814B5"/>
  </w:style>
  <w:style w:type="table" w:styleId="TableGrid">
    <w:name w:val="Table Grid"/>
    <w:basedOn w:val="TableNormal"/>
    <w:uiPriority w:val="39"/>
    <w:rsid w:val="007A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4319"/>
    <w:pPr>
      <w:spacing w:before="100" w:beforeAutospacing="1" w:after="100" w:afterAutospacing="1"/>
    </w:pPr>
  </w:style>
  <w:style w:type="paragraph" w:customStyle="1" w:styleId="xl65">
    <w:name w:val="xl65"/>
    <w:basedOn w:val="Normal"/>
    <w:rsid w:val="007A4319"/>
    <w:pPr>
      <w:spacing w:before="100" w:beforeAutospacing="1" w:after="100" w:afterAutospacing="1"/>
    </w:pPr>
    <w:rPr>
      <w:rFonts w:ascii="Aptos Narrow" w:hAnsi="Aptos Narrow"/>
      <w:b/>
      <w:bCs/>
    </w:rPr>
  </w:style>
  <w:style w:type="paragraph" w:customStyle="1" w:styleId="xl66">
    <w:name w:val="xl66"/>
    <w:basedOn w:val="Normal"/>
    <w:rsid w:val="007D0302"/>
    <w:pPr>
      <w:spacing w:before="100" w:beforeAutospacing="1" w:after="100" w:afterAutospacing="1"/>
    </w:pPr>
    <w:rPr>
      <w:rFonts w:ascii="Times Roman" w:hAnsi="Times Roman"/>
    </w:rPr>
  </w:style>
  <w:style w:type="character" w:styleId="LineNumber">
    <w:name w:val="line number"/>
    <w:basedOn w:val="DefaultParagraphFont"/>
    <w:uiPriority w:val="99"/>
    <w:semiHidden/>
    <w:unhideWhenUsed/>
    <w:rsid w:val="007A638C"/>
  </w:style>
  <w:style w:type="paragraph" w:styleId="Header">
    <w:name w:val="header"/>
    <w:basedOn w:val="Normal"/>
    <w:link w:val="HeaderChar"/>
    <w:uiPriority w:val="99"/>
    <w:unhideWhenUsed/>
    <w:rsid w:val="00B37854"/>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B37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1680">
      <w:bodyDiv w:val="1"/>
      <w:marLeft w:val="0"/>
      <w:marRight w:val="0"/>
      <w:marTop w:val="0"/>
      <w:marBottom w:val="0"/>
      <w:divBdr>
        <w:top w:val="none" w:sz="0" w:space="0" w:color="auto"/>
        <w:left w:val="none" w:sz="0" w:space="0" w:color="auto"/>
        <w:bottom w:val="none" w:sz="0" w:space="0" w:color="auto"/>
        <w:right w:val="none" w:sz="0" w:space="0" w:color="auto"/>
      </w:divBdr>
    </w:div>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311830440">
      <w:bodyDiv w:val="1"/>
      <w:marLeft w:val="0"/>
      <w:marRight w:val="0"/>
      <w:marTop w:val="0"/>
      <w:marBottom w:val="0"/>
      <w:divBdr>
        <w:top w:val="none" w:sz="0" w:space="0" w:color="auto"/>
        <w:left w:val="none" w:sz="0" w:space="0" w:color="auto"/>
        <w:bottom w:val="none" w:sz="0" w:space="0" w:color="auto"/>
        <w:right w:val="none" w:sz="0" w:space="0" w:color="auto"/>
      </w:divBdr>
    </w:div>
    <w:div w:id="485168004">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586261331">
      <w:bodyDiv w:val="1"/>
      <w:marLeft w:val="0"/>
      <w:marRight w:val="0"/>
      <w:marTop w:val="0"/>
      <w:marBottom w:val="0"/>
      <w:divBdr>
        <w:top w:val="none" w:sz="0" w:space="0" w:color="auto"/>
        <w:left w:val="none" w:sz="0" w:space="0" w:color="auto"/>
        <w:bottom w:val="none" w:sz="0" w:space="0" w:color="auto"/>
        <w:right w:val="none" w:sz="0" w:space="0" w:color="auto"/>
      </w:divBdr>
    </w:div>
    <w:div w:id="1606572296">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05389514">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nenberg@gwu.edu" TargetMode="External"/><Relationship Id="rId13" Type="http://schemas.openxmlformats.org/officeDocument/2006/relationships/image" Target="media/image5.emf"/><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2.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1CD4-8759-6541-A100-0D9CC3F80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18</Pages>
  <Words>23697</Words>
  <Characters>135073</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53</cp:revision>
  <cp:lastPrinted>2025-02-18T18:29:00Z</cp:lastPrinted>
  <dcterms:created xsi:type="dcterms:W3CDTF">2025-02-18T18:29:00Z</dcterms:created>
  <dcterms:modified xsi:type="dcterms:W3CDTF">2025-04-10T02:42:00Z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id="j1vQgScm"/&gt;&lt;style id="http://www.zotero.org/styles/american-medical-association" hasBibliography="1" bibliographyStyleHasBeenSet="1"/&gt;&lt;prefs&gt;&lt;pref name="fieldType" value="Field"/&gt;&lt;/prefs&gt;&lt;/data&gt;</vt:lpwstr>
  </property>
</Properties>
</file>