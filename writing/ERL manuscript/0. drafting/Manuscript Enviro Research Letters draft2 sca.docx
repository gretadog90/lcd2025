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7958F92" w14:textId="2DF6F210" w:rsidR="00551D54" w:rsidRPr="00E150CA" w:rsidRDefault="00551D54" w:rsidP="00551D54">
      <w:pPr>
        <w:rPr>
          <w:rFonts w:ascii="Times New Roman" w:hAnsi="Times New Roman" w:cs="Times New Roman"/>
          <w:b/>
          <w:bCs/>
        </w:rPr>
      </w:pPr>
      <w:commentRangeStart w:id="0"/>
      <w:r w:rsidRPr="00E150CA">
        <w:rPr>
          <w:rFonts w:ascii="Times New Roman" w:hAnsi="Times New Roman" w:cs="Times New Roman"/>
          <w:b/>
          <w:bCs/>
        </w:rPr>
        <w:t>Title</w:t>
      </w:r>
      <w:commentRangeEnd w:id="0"/>
      <w:r w:rsidR="00B83171">
        <w:rPr>
          <w:rStyle w:val="CommentReference"/>
        </w:rPr>
        <w:commentReference w:id="0"/>
      </w:r>
    </w:p>
    <w:p w14:paraId="31B6B276" w14:textId="0F07D066" w:rsidR="00C52434" w:rsidRPr="00E150CA" w:rsidRDefault="00107F48" w:rsidP="00C52434">
      <w:pPr>
        <w:rPr>
          <w:rFonts w:ascii="Times New Roman" w:hAnsi="Times New Roman" w:cs="Times New Roman"/>
        </w:rPr>
      </w:pPr>
      <w:r w:rsidRPr="00E150CA">
        <w:rPr>
          <w:rFonts w:ascii="Times New Roman" w:hAnsi="Times New Roman" w:cs="Times New Roman"/>
        </w:rPr>
        <w:t>A quantitative health impact assessment</w:t>
      </w:r>
      <w:r w:rsidR="00C52434" w:rsidRPr="00E150CA">
        <w:rPr>
          <w:rFonts w:ascii="Times New Roman" w:hAnsi="Times New Roman" w:cs="Times New Roman"/>
        </w:rPr>
        <w:t xml:space="preserve"> </w:t>
      </w:r>
      <w:r w:rsidRPr="00E150CA">
        <w:rPr>
          <w:rFonts w:ascii="Times New Roman" w:hAnsi="Times New Roman" w:cs="Times New Roman"/>
        </w:rPr>
        <w:t xml:space="preserve">of urban greenspace and all-cause mortality </w:t>
      </w:r>
      <w:r w:rsidR="00C52434" w:rsidRPr="00E150CA">
        <w:rPr>
          <w:rFonts w:ascii="Times New Roman" w:hAnsi="Times New Roman" w:cs="Times New Roman"/>
        </w:rPr>
        <w:t>across 1,04</w:t>
      </w:r>
      <w:r w:rsidR="004A13B2">
        <w:rPr>
          <w:rFonts w:ascii="Times New Roman" w:hAnsi="Times New Roman" w:cs="Times New Roman"/>
        </w:rPr>
        <w:t>1</w:t>
      </w:r>
      <w:r w:rsidR="00C52434" w:rsidRPr="00E150CA">
        <w:rPr>
          <w:rFonts w:ascii="Times New Roman" w:hAnsi="Times New Roman" w:cs="Times New Roman"/>
        </w:rPr>
        <w:t xml:space="preserve"> global cities</w:t>
      </w:r>
    </w:p>
    <w:p w14:paraId="7753AB88" w14:textId="77777777" w:rsidR="00FA2EC9" w:rsidRPr="00E150CA" w:rsidRDefault="00FA2EC9" w:rsidP="00551D54">
      <w:pPr>
        <w:rPr>
          <w:rFonts w:ascii="Times New Roman" w:hAnsi="Times New Roman" w:cs="Times New Roman"/>
        </w:rPr>
      </w:pPr>
    </w:p>
    <w:p w14:paraId="4D404FBB" w14:textId="77777777" w:rsidR="00551D54" w:rsidRPr="00E150CA" w:rsidRDefault="00551D54" w:rsidP="00551D54">
      <w:pPr>
        <w:rPr>
          <w:rFonts w:ascii="Times New Roman" w:hAnsi="Times New Roman" w:cs="Times New Roman"/>
          <w:b/>
          <w:bCs/>
        </w:rPr>
      </w:pPr>
      <w:r w:rsidRPr="00E150CA">
        <w:rPr>
          <w:rFonts w:ascii="Times New Roman" w:hAnsi="Times New Roman" w:cs="Times New Roman"/>
          <w:b/>
          <w:bCs/>
        </w:rPr>
        <w:t>Authors</w:t>
      </w:r>
    </w:p>
    <w:p w14:paraId="1707BEE0" w14:textId="7EC72F0C" w:rsidR="00420610" w:rsidRPr="00E150CA" w:rsidRDefault="00420610" w:rsidP="00420610">
      <w:pPr>
        <w:rPr>
          <w:rFonts w:ascii="Times New Roman" w:hAnsi="Times New Roman" w:cs="Times New Roman"/>
          <w:color w:val="000000" w:themeColor="text1"/>
          <w:vertAlign w:val="superscript"/>
        </w:rPr>
      </w:pPr>
      <w:r w:rsidRPr="00E150CA">
        <w:rPr>
          <w:rFonts w:ascii="Times New Roman" w:hAnsi="Times New Roman" w:cs="Times New Roman"/>
          <w:color w:val="000000" w:themeColor="text1"/>
        </w:rPr>
        <w:t>Greta K. Martin</w:t>
      </w:r>
      <w:r w:rsidRPr="00E150CA">
        <w:rPr>
          <w:rFonts w:ascii="Times New Roman" w:hAnsi="Times New Roman" w:cs="Times New Roman"/>
          <w:color w:val="000000" w:themeColor="text1"/>
          <w:vertAlign w:val="superscript"/>
        </w:rPr>
        <w:t>1</w:t>
      </w:r>
      <w:r w:rsidRPr="00E150CA">
        <w:rPr>
          <w:rFonts w:ascii="Times New Roman" w:hAnsi="Times New Roman" w:cs="Times New Roman"/>
          <w:color w:val="000000" w:themeColor="text1"/>
        </w:rPr>
        <w:t>, Patrick L. Kinney</w:t>
      </w:r>
      <w:r w:rsidRPr="00E150CA">
        <w:rPr>
          <w:rFonts w:ascii="Times New Roman" w:hAnsi="Times New Roman" w:cs="Times New Roman"/>
          <w:color w:val="000000" w:themeColor="text1"/>
          <w:vertAlign w:val="superscript"/>
        </w:rPr>
        <w:t>2</w:t>
      </w:r>
      <w:r w:rsidRPr="00E150CA">
        <w:rPr>
          <w:rFonts w:ascii="Times New Roman" w:hAnsi="Times New Roman" w:cs="Times New Roman"/>
          <w:color w:val="000000" w:themeColor="text1"/>
        </w:rPr>
        <w:t>, Jennifer D. Stowell</w:t>
      </w:r>
      <w:r w:rsidRPr="00E150CA">
        <w:rPr>
          <w:rFonts w:ascii="Times New Roman" w:hAnsi="Times New Roman" w:cs="Times New Roman"/>
          <w:color w:val="000000" w:themeColor="text1"/>
          <w:vertAlign w:val="superscript"/>
        </w:rPr>
        <w:t>2</w:t>
      </w:r>
      <w:r w:rsidRPr="00E150CA">
        <w:rPr>
          <w:rFonts w:ascii="Times New Roman" w:hAnsi="Times New Roman" w:cs="Times New Roman"/>
          <w:color w:val="000000" w:themeColor="text1"/>
        </w:rPr>
        <w:t>, Susan C. Anenberg</w:t>
      </w:r>
      <w:r w:rsidRPr="00E150CA">
        <w:rPr>
          <w:rFonts w:ascii="Times New Roman" w:hAnsi="Times New Roman" w:cs="Times New Roman"/>
          <w:color w:val="000000" w:themeColor="text1"/>
          <w:vertAlign w:val="superscript"/>
        </w:rPr>
        <w:t>1</w:t>
      </w:r>
      <w:r w:rsidR="00686C7C">
        <w:rPr>
          <w:rFonts w:ascii="Times New Roman" w:hAnsi="Times New Roman" w:cs="Times New Roman"/>
          <w:color w:val="000000" w:themeColor="text1"/>
          <w:vertAlign w:val="superscript"/>
        </w:rPr>
        <w:t>*</w:t>
      </w:r>
    </w:p>
    <w:p w14:paraId="1F324D7A" w14:textId="77777777" w:rsidR="00420610" w:rsidRPr="00E150CA" w:rsidRDefault="00420610" w:rsidP="00420610">
      <w:pPr>
        <w:rPr>
          <w:rFonts w:ascii="Times New Roman" w:hAnsi="Times New Roman" w:cs="Times New Roman"/>
          <w:color w:val="000000" w:themeColor="text1"/>
        </w:rPr>
      </w:pPr>
      <w:r w:rsidRPr="00E150CA">
        <w:rPr>
          <w:rFonts w:ascii="Times New Roman" w:hAnsi="Times New Roman" w:cs="Times New Roman"/>
          <w:color w:val="000000" w:themeColor="text1"/>
          <w:vertAlign w:val="superscript"/>
        </w:rPr>
        <w:t>1</w:t>
      </w:r>
      <w:r w:rsidRPr="00E150CA">
        <w:rPr>
          <w:rFonts w:ascii="Times New Roman" w:hAnsi="Times New Roman" w:cs="Times New Roman"/>
          <w:color w:val="000000" w:themeColor="text1"/>
        </w:rPr>
        <w:t>The George Washington University Milken Institute of Public Health, Washington, DC</w:t>
      </w:r>
    </w:p>
    <w:p w14:paraId="19BFF8F5" w14:textId="53E74294" w:rsidR="00420610" w:rsidRPr="00E150CA" w:rsidRDefault="00420610" w:rsidP="00420610">
      <w:pPr>
        <w:rPr>
          <w:rFonts w:ascii="Times New Roman" w:hAnsi="Times New Roman" w:cs="Times New Roman"/>
          <w:color w:val="000000" w:themeColor="text1"/>
        </w:rPr>
      </w:pPr>
      <w:r w:rsidRPr="00E150CA">
        <w:rPr>
          <w:rFonts w:ascii="Times New Roman" w:hAnsi="Times New Roman" w:cs="Times New Roman"/>
          <w:color w:val="000000" w:themeColor="text1"/>
          <w:vertAlign w:val="superscript"/>
        </w:rPr>
        <w:t>2</w:t>
      </w:r>
      <w:r w:rsidRPr="00E150CA">
        <w:rPr>
          <w:rFonts w:ascii="Times New Roman" w:hAnsi="Times New Roman" w:cs="Times New Roman"/>
          <w:color w:val="000000" w:themeColor="text1"/>
        </w:rPr>
        <w:t>Boston University School of Public Health, Boston, MA</w:t>
      </w:r>
    </w:p>
    <w:p w14:paraId="0151347F" w14:textId="77777777" w:rsidR="00FA2EC9" w:rsidRDefault="00FA2EC9" w:rsidP="00551D54">
      <w:pPr>
        <w:rPr>
          <w:rFonts w:ascii="Times New Roman" w:hAnsi="Times New Roman" w:cs="Times New Roman"/>
        </w:rPr>
      </w:pPr>
    </w:p>
    <w:p w14:paraId="66FF4854" w14:textId="77777777" w:rsidR="00686C7C" w:rsidRPr="004948EA" w:rsidRDefault="00686C7C" w:rsidP="00686C7C">
      <w:pPr>
        <w:rPr>
          <w:rFonts w:ascii="Times New Roman" w:hAnsi="Times New Roman" w:cs="Times New Roman"/>
        </w:rPr>
      </w:pPr>
      <w:r w:rsidRPr="004948EA">
        <w:rPr>
          <w:rFonts w:ascii="Times New Roman" w:hAnsi="Times New Roman" w:cs="Times New Roman"/>
        </w:rPr>
        <w:t xml:space="preserve">*Corresponding author: Susan Anenberg, 950 New Hampshire Ave NW, Washington DC 20015, </w:t>
      </w:r>
      <w:hyperlink r:id="rId9" w:history="1">
        <w:r w:rsidRPr="004948EA">
          <w:rPr>
            <w:rStyle w:val="Hyperlink"/>
            <w:rFonts w:ascii="Times New Roman" w:hAnsi="Times New Roman" w:cs="Times New Roman"/>
          </w:rPr>
          <w:t>sanenberg@gwu.edu</w:t>
        </w:r>
      </w:hyperlink>
    </w:p>
    <w:p w14:paraId="622C6B9B" w14:textId="77777777" w:rsidR="00686C7C" w:rsidRPr="00E150CA" w:rsidRDefault="00686C7C" w:rsidP="00551D54">
      <w:pPr>
        <w:rPr>
          <w:rFonts w:ascii="Times New Roman" w:hAnsi="Times New Roman" w:cs="Times New Roman"/>
        </w:rPr>
      </w:pPr>
    </w:p>
    <w:p w14:paraId="1D3C241D" w14:textId="77777777" w:rsidR="00551D54" w:rsidRPr="00E150CA" w:rsidRDefault="00551D54" w:rsidP="00551D54">
      <w:pPr>
        <w:rPr>
          <w:rFonts w:ascii="Times New Roman" w:hAnsi="Times New Roman" w:cs="Times New Roman"/>
          <w:b/>
          <w:bCs/>
        </w:rPr>
      </w:pPr>
      <w:r w:rsidRPr="00E150CA">
        <w:rPr>
          <w:rFonts w:ascii="Times New Roman" w:hAnsi="Times New Roman" w:cs="Times New Roman"/>
          <w:b/>
          <w:bCs/>
        </w:rPr>
        <w:t>Keywords</w:t>
      </w:r>
    </w:p>
    <w:p w14:paraId="73C38941" w14:textId="41D35685" w:rsidR="00DA7A83" w:rsidRPr="00E150CA" w:rsidRDefault="00DA7A83" w:rsidP="00551D54">
      <w:pPr>
        <w:rPr>
          <w:rFonts w:ascii="Times New Roman" w:hAnsi="Times New Roman" w:cs="Times New Roman"/>
        </w:rPr>
      </w:pPr>
      <w:r w:rsidRPr="00E150CA">
        <w:rPr>
          <w:rFonts w:ascii="Times New Roman" w:hAnsi="Times New Roman" w:cs="Times New Roman"/>
        </w:rPr>
        <w:t>Health impact assessment, greenspace, blue space, Normalized Difference Vegetation Index, NDVI, urban nature</w:t>
      </w:r>
    </w:p>
    <w:p w14:paraId="708DDE7F" w14:textId="77777777" w:rsidR="00FA2EC9" w:rsidRPr="00E150CA" w:rsidRDefault="00FA2EC9" w:rsidP="00551D54">
      <w:pPr>
        <w:rPr>
          <w:rFonts w:ascii="Times New Roman" w:hAnsi="Times New Roman" w:cs="Times New Roman"/>
        </w:rPr>
      </w:pPr>
    </w:p>
    <w:p w14:paraId="7D60FC6A" w14:textId="154A836B" w:rsidR="00F73B7D" w:rsidRDefault="00551D54" w:rsidP="00551D54">
      <w:pPr>
        <w:rPr>
          <w:rFonts w:ascii="Times New Roman" w:hAnsi="Times New Roman" w:cs="Times New Roman"/>
        </w:rPr>
      </w:pPr>
      <w:r w:rsidRPr="00E150CA">
        <w:rPr>
          <w:rFonts w:ascii="Times New Roman" w:hAnsi="Times New Roman" w:cs="Times New Roman"/>
          <w:b/>
          <w:bCs/>
        </w:rPr>
        <w:t>Abstract</w:t>
      </w:r>
      <w:r w:rsidR="00B8324E">
        <w:rPr>
          <w:rFonts w:ascii="Times New Roman" w:hAnsi="Times New Roman" w:cs="Times New Roman"/>
          <w:b/>
          <w:bCs/>
        </w:rPr>
        <w:t xml:space="preserve"> (300 word max)</w:t>
      </w:r>
    </w:p>
    <w:p w14:paraId="68C00227" w14:textId="669626E5" w:rsidR="00F73B7D" w:rsidRDefault="00E319B6" w:rsidP="00551D54">
      <w:pPr>
        <w:rPr>
          <w:rFonts w:ascii="Times New Roman" w:hAnsi="Times New Roman" w:cs="Times New Roman"/>
        </w:rPr>
      </w:pPr>
      <w:r>
        <w:rPr>
          <w:rFonts w:ascii="Times New Roman" w:hAnsi="Times New Roman" w:cs="Times New Roman"/>
        </w:rPr>
        <w:t>Urban greenspaces</w:t>
      </w:r>
      <w:r w:rsidR="00CB5E40">
        <w:rPr>
          <w:rFonts w:ascii="Times New Roman" w:hAnsi="Times New Roman" w:cs="Times New Roman"/>
        </w:rPr>
        <w:t xml:space="preserve"> </w:t>
      </w:r>
      <w:r>
        <w:rPr>
          <w:rFonts w:ascii="Times New Roman" w:hAnsi="Times New Roman" w:cs="Times New Roman"/>
        </w:rPr>
        <w:t xml:space="preserve">are associated with improved health and climate resiliency. </w:t>
      </w:r>
      <w:r w:rsidR="00CB5E40">
        <w:rPr>
          <w:rFonts w:ascii="Times New Roman" w:hAnsi="Times New Roman" w:cs="Times New Roman"/>
        </w:rPr>
        <w:t>Large scale h</w:t>
      </w:r>
      <w:r>
        <w:rPr>
          <w:rFonts w:ascii="Times New Roman" w:hAnsi="Times New Roman" w:cs="Times New Roman"/>
        </w:rPr>
        <w:t xml:space="preserve">ealth impact assessments of urban greenspace and mortality have been limited to American and European cities. </w:t>
      </w:r>
      <w:r w:rsidR="00CB5E40">
        <w:rPr>
          <w:rFonts w:ascii="Times New Roman" w:hAnsi="Times New Roman" w:cs="Times New Roman"/>
        </w:rPr>
        <w:t>We</w:t>
      </w:r>
      <w:r>
        <w:rPr>
          <w:rFonts w:ascii="Times New Roman" w:hAnsi="Times New Roman" w:cs="Times New Roman"/>
        </w:rPr>
        <w:t xml:space="preserve"> estimate</w:t>
      </w:r>
      <w:r w:rsidR="00CD7109">
        <w:rPr>
          <w:rFonts w:ascii="Times New Roman" w:hAnsi="Times New Roman" w:cs="Times New Roman"/>
        </w:rPr>
        <w:t>d</w:t>
      </w:r>
      <w:r>
        <w:rPr>
          <w:rFonts w:ascii="Times New Roman" w:hAnsi="Times New Roman" w:cs="Times New Roman"/>
        </w:rPr>
        <w:t xml:space="preserve"> changes in mortality associated with observed </w:t>
      </w:r>
      <w:r w:rsidR="00CB5E40">
        <w:rPr>
          <w:rFonts w:ascii="Times New Roman" w:hAnsi="Times New Roman" w:cs="Times New Roman"/>
        </w:rPr>
        <w:t xml:space="preserve">differences </w:t>
      </w:r>
      <w:r>
        <w:rPr>
          <w:rFonts w:ascii="Times New Roman" w:hAnsi="Times New Roman" w:cs="Times New Roman"/>
        </w:rPr>
        <w:t>in population-weighted greenest</w:t>
      </w:r>
      <w:r w:rsidR="000011F2">
        <w:rPr>
          <w:rFonts w:ascii="Times New Roman" w:hAnsi="Times New Roman" w:cs="Times New Roman"/>
        </w:rPr>
        <w:t xml:space="preserve"> </w:t>
      </w:r>
      <w:r>
        <w:rPr>
          <w:rFonts w:ascii="Times New Roman" w:hAnsi="Times New Roman" w:cs="Times New Roman"/>
        </w:rPr>
        <w:t>season normalized difference vegetation index (NDVI) between 2014-2018 and 2019-2023 across 1,041 global cities representing 174 countries. We use</w:t>
      </w:r>
      <w:r w:rsidR="00CD7109">
        <w:rPr>
          <w:rFonts w:ascii="Times New Roman" w:hAnsi="Times New Roman" w:cs="Times New Roman"/>
        </w:rPr>
        <w:t>d</w:t>
      </w:r>
      <w:r>
        <w:rPr>
          <w:rFonts w:ascii="Times New Roman" w:hAnsi="Times New Roman" w:cs="Times New Roman"/>
        </w:rPr>
        <w:t xml:space="preserve"> publicly available high-resolution satellite</w:t>
      </w:r>
      <w:r w:rsidR="00671DB8">
        <w:rPr>
          <w:rFonts w:ascii="Times New Roman" w:hAnsi="Times New Roman" w:cs="Times New Roman"/>
        </w:rPr>
        <w:t>-</w:t>
      </w:r>
      <w:r>
        <w:rPr>
          <w:rFonts w:ascii="Times New Roman" w:hAnsi="Times New Roman" w:cs="Times New Roman"/>
        </w:rPr>
        <w:t>derive</w:t>
      </w:r>
      <w:r w:rsidR="00671DB8">
        <w:rPr>
          <w:rFonts w:ascii="Times New Roman" w:hAnsi="Times New Roman" w:cs="Times New Roman"/>
        </w:rPr>
        <w:t>d</w:t>
      </w:r>
      <w:r>
        <w:rPr>
          <w:rFonts w:ascii="Times New Roman" w:hAnsi="Times New Roman" w:cs="Times New Roman"/>
        </w:rPr>
        <w:t xml:space="preserve"> estimates of NDVI and population</w:t>
      </w:r>
      <w:r w:rsidR="00671DB8">
        <w:rPr>
          <w:rFonts w:ascii="Times New Roman" w:hAnsi="Times New Roman" w:cs="Times New Roman"/>
        </w:rPr>
        <w:t>,</w:t>
      </w:r>
      <w:r>
        <w:rPr>
          <w:rFonts w:ascii="Times New Roman" w:hAnsi="Times New Roman" w:cs="Times New Roman"/>
        </w:rPr>
        <w:t xml:space="preserve"> baseline disease rates from the Global Burden of Disease study</w:t>
      </w:r>
      <w:r w:rsidR="00671DB8">
        <w:rPr>
          <w:rFonts w:ascii="Times New Roman" w:hAnsi="Times New Roman" w:cs="Times New Roman"/>
        </w:rPr>
        <w:t>,</w:t>
      </w:r>
      <w:r>
        <w:rPr>
          <w:rFonts w:ascii="Times New Roman" w:hAnsi="Times New Roman" w:cs="Times New Roman"/>
        </w:rPr>
        <w:t xml:space="preserve"> and a</w:t>
      </w:r>
      <w:r w:rsidR="00671DB8">
        <w:rPr>
          <w:rFonts w:ascii="Times New Roman" w:hAnsi="Times New Roman" w:cs="Times New Roman"/>
        </w:rPr>
        <w:t xml:space="preserve"> hazard ratio of the association between NDVI and all-cause mortality</w:t>
      </w:r>
      <w:r w:rsidR="00671DB8" w:rsidDel="00671DB8">
        <w:rPr>
          <w:rFonts w:ascii="Times New Roman" w:hAnsi="Times New Roman" w:cs="Times New Roman"/>
        </w:rPr>
        <w:t xml:space="preserve"> </w:t>
      </w:r>
      <w:r>
        <w:rPr>
          <w:rFonts w:ascii="Times New Roman" w:hAnsi="Times New Roman" w:cs="Times New Roman"/>
        </w:rPr>
        <w:t>from a</w:t>
      </w:r>
      <w:ins w:id="1" w:author="Anenberg, Susan Casper" w:date="2024-11-05T06:31:00Z">
        <w:r w:rsidR="0075549E">
          <w:rPr>
            <w:rFonts w:ascii="Times New Roman" w:hAnsi="Times New Roman" w:cs="Times New Roman"/>
          </w:rPr>
          <w:t>n epidemiological</w:t>
        </w:r>
      </w:ins>
      <w:r>
        <w:rPr>
          <w:rFonts w:ascii="Times New Roman" w:hAnsi="Times New Roman" w:cs="Times New Roman"/>
        </w:rPr>
        <w:t xml:space="preserve"> meta-analysis. </w:t>
      </w:r>
      <w:r w:rsidR="003708FF">
        <w:rPr>
          <w:rFonts w:ascii="Times New Roman" w:hAnsi="Times New Roman" w:cs="Times New Roman"/>
        </w:rPr>
        <w:t xml:space="preserve">We found large </w:t>
      </w:r>
      <w:del w:id="2" w:author="Anenberg, Susan Casper" w:date="2024-11-05T06:55:00Z">
        <w:r w:rsidR="003708FF" w:rsidDel="00B83171">
          <w:rPr>
            <w:rFonts w:ascii="Times New Roman" w:hAnsi="Times New Roman" w:cs="Times New Roman"/>
          </w:rPr>
          <w:delText>inter-annual changes in NDVI of over 0.2 in some cities (mean: 0.056). U</w:delText>
        </w:r>
      </w:del>
      <w:ins w:id="3" w:author="Anenberg, Susan Casper" w:date="2024-11-05T06:55:00Z">
        <w:r w:rsidR="00B83171">
          <w:rPr>
            <w:rFonts w:ascii="Times New Roman" w:hAnsi="Times New Roman" w:cs="Times New Roman"/>
          </w:rPr>
          <w:t>that u</w:t>
        </w:r>
      </w:ins>
      <w:r w:rsidR="003708FF">
        <w:rPr>
          <w:rFonts w:ascii="Times New Roman" w:hAnsi="Times New Roman" w:cs="Times New Roman"/>
        </w:rPr>
        <w:t>rban</w:t>
      </w:r>
      <w:r w:rsidR="0001515D">
        <w:rPr>
          <w:rFonts w:ascii="Times New Roman" w:hAnsi="Times New Roman" w:cs="Times New Roman"/>
        </w:rPr>
        <w:t xml:space="preserve"> greenspace varies substantially</w:t>
      </w:r>
      <w:r w:rsidR="003708FF">
        <w:rPr>
          <w:rFonts w:ascii="Times New Roman" w:hAnsi="Times New Roman" w:cs="Times New Roman"/>
        </w:rPr>
        <w:t xml:space="preserve"> across cities</w:t>
      </w:r>
      <w:r w:rsidR="0001515D">
        <w:rPr>
          <w:rFonts w:ascii="Times New Roman" w:hAnsi="Times New Roman" w:cs="Times New Roman"/>
        </w:rPr>
        <w:t xml:space="preserve"> </w:t>
      </w:r>
      <w:r w:rsidR="003708FF">
        <w:rPr>
          <w:rFonts w:ascii="Times New Roman" w:hAnsi="Times New Roman" w:cs="Times New Roman"/>
        </w:rPr>
        <w:t xml:space="preserve">(mean: 0.270, range: 0.072, 0.580) and </w:t>
      </w:r>
      <w:r w:rsidR="0001515D">
        <w:rPr>
          <w:rFonts w:ascii="Times New Roman" w:hAnsi="Times New Roman" w:cs="Times New Roman"/>
        </w:rPr>
        <w:t xml:space="preserve">by climate </w:t>
      </w:r>
      <w:ins w:id="4" w:author="Anenberg, Susan Casper" w:date="2024-11-05T06:56:00Z">
        <w:r w:rsidR="00B83171">
          <w:rPr>
            <w:rFonts w:ascii="Times New Roman" w:hAnsi="Times New Roman" w:cs="Times New Roman"/>
          </w:rPr>
          <w:t xml:space="preserve">classification </w:t>
        </w:r>
      </w:ins>
      <w:r w:rsidR="0001515D">
        <w:rPr>
          <w:rFonts w:ascii="Times New Roman" w:hAnsi="Times New Roman" w:cs="Times New Roman"/>
        </w:rPr>
        <w:t>and geographic region.</w:t>
      </w:r>
      <w:r w:rsidR="00E144F5">
        <w:rPr>
          <w:rFonts w:ascii="Times New Roman" w:hAnsi="Times New Roman" w:cs="Times New Roman"/>
        </w:rPr>
        <w:t xml:space="preserve"> </w:t>
      </w:r>
      <w:r w:rsidR="0001515D">
        <w:rPr>
          <w:rFonts w:ascii="Times New Roman" w:hAnsi="Times New Roman" w:cs="Times New Roman"/>
        </w:rPr>
        <w:t>D</w:t>
      </w:r>
      <w:r w:rsidR="00E144F5">
        <w:rPr>
          <w:rFonts w:ascii="Times New Roman" w:hAnsi="Times New Roman" w:cs="Times New Roman"/>
        </w:rPr>
        <w:t>espite modest global</w:t>
      </w:r>
      <w:ins w:id="5" w:author="Anenberg, Susan Casper" w:date="2024-11-05T06:56:00Z">
        <w:r w:rsidR="00B83171">
          <w:rPr>
            <w:rFonts w:ascii="Times New Roman" w:hAnsi="Times New Roman" w:cs="Times New Roman"/>
          </w:rPr>
          <w:t xml:space="preserve"> average</w:t>
        </w:r>
      </w:ins>
      <w:r w:rsidR="00E144F5">
        <w:rPr>
          <w:rFonts w:ascii="Times New Roman" w:hAnsi="Times New Roman" w:cs="Times New Roman"/>
        </w:rPr>
        <w:t xml:space="preserve"> changes</w:t>
      </w:r>
      <w:r w:rsidR="003708FF">
        <w:rPr>
          <w:rFonts w:ascii="Times New Roman" w:hAnsi="Times New Roman" w:cs="Times New Roman"/>
        </w:rPr>
        <w:t xml:space="preserve"> in NDVI from 2014-2018 to 2019-2023</w:t>
      </w:r>
      <w:r w:rsidR="00E144F5">
        <w:rPr>
          <w:rFonts w:ascii="Times New Roman" w:hAnsi="Times New Roman" w:cs="Times New Roman"/>
        </w:rPr>
        <w:t xml:space="preserve">, </w:t>
      </w:r>
      <w:r w:rsidR="003708FF">
        <w:rPr>
          <w:rFonts w:ascii="Times New Roman" w:hAnsi="Times New Roman" w:cs="Times New Roman"/>
        </w:rPr>
        <w:t>it</w:t>
      </w:r>
      <w:r w:rsidR="00E144F5">
        <w:rPr>
          <w:rFonts w:ascii="Times New Roman" w:hAnsi="Times New Roman" w:cs="Times New Roman"/>
        </w:rPr>
        <w:t xml:space="preserve"> has changed by o</w:t>
      </w:r>
      <w:r w:rsidR="003A005E">
        <w:rPr>
          <w:rFonts w:ascii="Times New Roman" w:hAnsi="Times New Roman" w:cs="Times New Roman"/>
        </w:rPr>
        <w:t>ver +/-</w:t>
      </w:r>
      <w:r w:rsidR="00E144F5">
        <w:rPr>
          <w:rFonts w:ascii="Times New Roman" w:hAnsi="Times New Roman" w:cs="Times New Roman"/>
        </w:rPr>
        <w:t xml:space="preserve">20% in individual cities. </w:t>
      </w:r>
      <w:r w:rsidR="00BB7230">
        <w:rPr>
          <w:rFonts w:ascii="Times New Roman" w:hAnsi="Times New Roman" w:cs="Times New Roman"/>
        </w:rPr>
        <w:t>Median</w:t>
      </w:r>
      <w:r w:rsidR="00E2427E">
        <w:rPr>
          <w:rFonts w:ascii="Times New Roman" w:hAnsi="Times New Roman" w:cs="Times New Roman"/>
        </w:rPr>
        <w:t xml:space="preserve"> </w:t>
      </w:r>
      <w:r w:rsidR="00555E05">
        <w:rPr>
          <w:rFonts w:ascii="Times New Roman" w:hAnsi="Times New Roman" w:cs="Times New Roman"/>
        </w:rPr>
        <w:t>regional</w:t>
      </w:r>
      <w:r w:rsidR="00E2427E">
        <w:rPr>
          <w:rFonts w:ascii="Times New Roman" w:hAnsi="Times New Roman" w:cs="Times New Roman"/>
        </w:rPr>
        <w:t xml:space="preserve"> c</w:t>
      </w:r>
      <w:r w:rsidR="003708FF">
        <w:rPr>
          <w:rFonts w:ascii="Times New Roman" w:hAnsi="Times New Roman" w:cs="Times New Roman"/>
        </w:rPr>
        <w:t>hanges were largest in South-eastern Asia (-0.022), Sub-Saharan Africa (-0.010) and Eastern Asia (+0.014)</w:t>
      </w:r>
      <w:r w:rsidR="00E2427E">
        <w:rPr>
          <w:rFonts w:ascii="Times New Roman" w:hAnsi="Times New Roman" w:cs="Times New Roman"/>
        </w:rPr>
        <w:t xml:space="preserve"> and most stable in arid climate</w:t>
      </w:r>
      <w:r w:rsidR="00555E05">
        <w:rPr>
          <w:rFonts w:ascii="Times New Roman" w:hAnsi="Times New Roman" w:cs="Times New Roman"/>
        </w:rPr>
        <w:t xml:space="preserve">s </w:t>
      </w:r>
      <w:r w:rsidR="00E2427E">
        <w:rPr>
          <w:rFonts w:ascii="Times New Roman" w:hAnsi="Times New Roman" w:cs="Times New Roman"/>
        </w:rPr>
        <w:t>(&lt;0.000)</w:t>
      </w:r>
      <w:r w:rsidR="003708FF">
        <w:rPr>
          <w:rFonts w:ascii="Times New Roman" w:hAnsi="Times New Roman" w:cs="Times New Roman"/>
        </w:rPr>
        <w:t xml:space="preserve">. </w:t>
      </w:r>
      <w:r w:rsidR="0001515D">
        <w:rPr>
          <w:rFonts w:ascii="Times New Roman" w:hAnsi="Times New Roman" w:cs="Times New Roman"/>
        </w:rPr>
        <w:t xml:space="preserve">These changes </w:t>
      </w:r>
      <w:r w:rsidR="003708FF">
        <w:rPr>
          <w:rFonts w:ascii="Times New Roman" w:hAnsi="Times New Roman" w:cs="Times New Roman"/>
        </w:rPr>
        <w:t>were associated with</w:t>
      </w:r>
      <w:r w:rsidR="0001515D">
        <w:rPr>
          <w:rFonts w:ascii="Times New Roman" w:hAnsi="Times New Roman" w:cs="Times New Roman"/>
        </w:rPr>
        <w:t xml:space="preserve"> a global average of 5.04 additional deaths per 100,000, ranging from 569.84 fewer to 521.82 more deaths per 100,000 across cities.</w:t>
      </w:r>
      <w:r w:rsidR="00841A64">
        <w:rPr>
          <w:rFonts w:ascii="Times New Roman" w:hAnsi="Times New Roman" w:cs="Times New Roman"/>
        </w:rPr>
        <w:t xml:space="preserve"> </w:t>
      </w:r>
      <w:del w:id="6" w:author="Anenberg, Susan Casper" w:date="2024-11-05T06:32:00Z">
        <w:r w:rsidR="00841A64" w:rsidDel="0075549E">
          <w:rPr>
            <w:rFonts w:ascii="Times New Roman" w:hAnsi="Times New Roman" w:cs="Times New Roman"/>
          </w:rPr>
          <w:delText>Urban greenspace</w:delText>
        </w:r>
      </w:del>
      <w:ins w:id="7" w:author="Anenberg, Susan Casper" w:date="2024-11-05T06:32:00Z">
        <w:r w:rsidR="0075549E">
          <w:rPr>
            <w:rFonts w:ascii="Times New Roman" w:hAnsi="Times New Roman" w:cs="Times New Roman"/>
          </w:rPr>
          <w:t>NDVI</w:t>
        </w:r>
      </w:ins>
      <w:r w:rsidR="00841A64">
        <w:rPr>
          <w:rFonts w:ascii="Times New Roman" w:hAnsi="Times New Roman" w:cs="Times New Roman"/>
        </w:rPr>
        <w:t xml:space="preserve"> is generally higher and more stable in European and North American cities, where </w:t>
      </w:r>
      <w:r w:rsidR="00227D90">
        <w:rPr>
          <w:rFonts w:ascii="Times New Roman" w:hAnsi="Times New Roman" w:cs="Times New Roman"/>
        </w:rPr>
        <w:t>epidemiologic</w:t>
      </w:r>
      <w:r w:rsidR="00841A64">
        <w:rPr>
          <w:rFonts w:ascii="Times New Roman" w:hAnsi="Times New Roman" w:cs="Times New Roman"/>
        </w:rPr>
        <w:t xml:space="preserve"> </w:t>
      </w:r>
      <w:r w:rsidR="00227D90">
        <w:rPr>
          <w:rFonts w:ascii="Times New Roman" w:hAnsi="Times New Roman" w:cs="Times New Roman"/>
        </w:rPr>
        <w:t xml:space="preserve">studies </w:t>
      </w:r>
      <w:r w:rsidR="00841A64">
        <w:rPr>
          <w:rFonts w:ascii="Times New Roman" w:hAnsi="Times New Roman" w:cs="Times New Roman"/>
        </w:rPr>
        <w:t xml:space="preserve">and health impact </w:t>
      </w:r>
      <w:r w:rsidR="00227D90">
        <w:rPr>
          <w:rFonts w:ascii="Times New Roman" w:hAnsi="Times New Roman" w:cs="Times New Roman"/>
        </w:rPr>
        <w:t>assessments</w:t>
      </w:r>
      <w:r w:rsidR="00841A64">
        <w:rPr>
          <w:rFonts w:ascii="Times New Roman" w:hAnsi="Times New Roman" w:cs="Times New Roman"/>
        </w:rPr>
        <w:t xml:space="preserve"> of NDVI and all-cause mortality have focused. Our results highlight the large variability in urban greenspace </w:t>
      </w:r>
      <w:r w:rsidR="001507B3">
        <w:rPr>
          <w:rFonts w:ascii="Times New Roman" w:hAnsi="Times New Roman" w:cs="Times New Roman"/>
        </w:rPr>
        <w:t xml:space="preserve">extent and variability </w:t>
      </w:r>
      <w:r w:rsidR="00227D90">
        <w:rPr>
          <w:rFonts w:ascii="Times New Roman" w:hAnsi="Times New Roman" w:cs="Times New Roman"/>
        </w:rPr>
        <w:t>across global cities</w:t>
      </w:r>
      <w:r w:rsidR="00841A64">
        <w:rPr>
          <w:rFonts w:ascii="Times New Roman" w:hAnsi="Times New Roman" w:cs="Times New Roman"/>
        </w:rPr>
        <w:t xml:space="preserve"> and the need to better understand the health </w:t>
      </w:r>
      <w:r w:rsidR="00227D90">
        <w:rPr>
          <w:rFonts w:ascii="Times New Roman" w:hAnsi="Times New Roman" w:cs="Times New Roman"/>
        </w:rPr>
        <w:t>implications</w:t>
      </w:r>
      <w:r w:rsidR="00841A64">
        <w:rPr>
          <w:rFonts w:ascii="Times New Roman" w:hAnsi="Times New Roman" w:cs="Times New Roman"/>
        </w:rPr>
        <w:t xml:space="preserve"> of NDVI </w:t>
      </w:r>
      <w:r w:rsidR="001507B3">
        <w:rPr>
          <w:rFonts w:ascii="Times New Roman" w:hAnsi="Times New Roman" w:cs="Times New Roman"/>
        </w:rPr>
        <w:t>in more diverse contexts</w:t>
      </w:r>
      <w:r w:rsidR="00227D90">
        <w:rPr>
          <w:rFonts w:ascii="Times New Roman" w:hAnsi="Times New Roman" w:cs="Times New Roman"/>
        </w:rPr>
        <w:t>.</w:t>
      </w:r>
      <w:r w:rsidR="00841A64">
        <w:rPr>
          <w:rFonts w:ascii="Times New Roman" w:hAnsi="Times New Roman" w:cs="Times New Roman"/>
        </w:rPr>
        <w:t xml:space="preserve"> </w:t>
      </w:r>
    </w:p>
    <w:p w14:paraId="3A7BA0FA" w14:textId="77777777" w:rsidR="00F73B7D" w:rsidRDefault="00F73B7D" w:rsidP="00551D54">
      <w:pPr>
        <w:rPr>
          <w:rFonts w:ascii="Times New Roman" w:hAnsi="Times New Roman" w:cs="Times New Roman"/>
        </w:rPr>
      </w:pPr>
    </w:p>
    <w:p w14:paraId="062D01AC" w14:textId="77777777" w:rsidR="00F73B7D" w:rsidRDefault="00F73B7D" w:rsidP="00551D54">
      <w:pPr>
        <w:rPr>
          <w:rFonts w:ascii="Times New Roman" w:hAnsi="Times New Roman" w:cs="Times New Roman"/>
        </w:rPr>
      </w:pPr>
    </w:p>
    <w:p w14:paraId="2918E66C" w14:textId="3C165C9F" w:rsidR="00F73B7D" w:rsidRDefault="00F73B7D" w:rsidP="00551D54">
      <w:pPr>
        <w:rPr>
          <w:rFonts w:ascii="Times New Roman" w:hAnsi="Times New Roman" w:cs="Times New Roman"/>
        </w:rPr>
      </w:pPr>
    </w:p>
    <w:p w14:paraId="47BA0E42" w14:textId="77777777" w:rsidR="003708FF" w:rsidRDefault="003708FF" w:rsidP="00551D54">
      <w:pPr>
        <w:rPr>
          <w:rFonts w:ascii="Times New Roman" w:hAnsi="Times New Roman" w:cs="Times New Roman"/>
        </w:rPr>
      </w:pPr>
    </w:p>
    <w:p w14:paraId="01F98059" w14:textId="77777777" w:rsidR="00F73B7D" w:rsidRDefault="00F73B7D" w:rsidP="00551D54">
      <w:pPr>
        <w:rPr>
          <w:rFonts w:ascii="Times New Roman" w:hAnsi="Times New Roman" w:cs="Times New Roman"/>
        </w:rPr>
      </w:pPr>
    </w:p>
    <w:p w14:paraId="12A72D01" w14:textId="77777777" w:rsidR="00F73B7D" w:rsidRDefault="00F73B7D" w:rsidP="00551D54">
      <w:pPr>
        <w:rPr>
          <w:rFonts w:ascii="Times New Roman" w:hAnsi="Times New Roman" w:cs="Times New Roman"/>
        </w:rPr>
      </w:pPr>
    </w:p>
    <w:p w14:paraId="237C09F9" w14:textId="77777777" w:rsidR="00F73B7D" w:rsidRDefault="00F73B7D" w:rsidP="00551D54">
      <w:pPr>
        <w:rPr>
          <w:rFonts w:ascii="Times New Roman" w:hAnsi="Times New Roman" w:cs="Times New Roman"/>
        </w:rPr>
      </w:pPr>
    </w:p>
    <w:p w14:paraId="56A5F604" w14:textId="77777777" w:rsidR="003807BC" w:rsidRDefault="003807BC" w:rsidP="00551D54">
      <w:pPr>
        <w:rPr>
          <w:rFonts w:ascii="Times New Roman" w:hAnsi="Times New Roman" w:cs="Times New Roman"/>
        </w:rPr>
      </w:pPr>
    </w:p>
    <w:p w14:paraId="0ADB8F2D" w14:textId="77777777" w:rsidR="003807BC" w:rsidRDefault="003807BC" w:rsidP="00551D54">
      <w:pPr>
        <w:rPr>
          <w:rFonts w:ascii="Times New Roman" w:hAnsi="Times New Roman" w:cs="Times New Roman"/>
        </w:rPr>
      </w:pPr>
    </w:p>
    <w:p w14:paraId="6C68D377" w14:textId="77777777" w:rsidR="00227D90" w:rsidRDefault="00227D90" w:rsidP="00551D54">
      <w:pPr>
        <w:rPr>
          <w:rFonts w:ascii="Times New Roman" w:hAnsi="Times New Roman" w:cs="Times New Roman"/>
        </w:rPr>
      </w:pPr>
    </w:p>
    <w:p w14:paraId="5E5D4CC8" w14:textId="77777777" w:rsidR="00551D54" w:rsidRPr="00E150CA" w:rsidRDefault="00551D54" w:rsidP="00551D54">
      <w:pPr>
        <w:rPr>
          <w:rFonts w:ascii="Times New Roman" w:hAnsi="Times New Roman" w:cs="Times New Roman"/>
          <w:b/>
          <w:bCs/>
        </w:rPr>
      </w:pPr>
      <w:r w:rsidRPr="00E150CA">
        <w:rPr>
          <w:rFonts w:ascii="Times New Roman" w:hAnsi="Times New Roman" w:cs="Times New Roman"/>
          <w:b/>
          <w:bCs/>
        </w:rPr>
        <w:t>Introduction</w:t>
      </w:r>
    </w:p>
    <w:p w14:paraId="7A313FEB" w14:textId="77777777" w:rsidR="00751D10" w:rsidRPr="00E150CA" w:rsidRDefault="00751D10" w:rsidP="00551D54">
      <w:pPr>
        <w:rPr>
          <w:rFonts w:ascii="Times New Roman" w:hAnsi="Times New Roman" w:cs="Times New Roman"/>
        </w:rPr>
      </w:pPr>
    </w:p>
    <w:p w14:paraId="65577297" w14:textId="73ED7863" w:rsidR="00AF54A8" w:rsidRDefault="00AF54A8" w:rsidP="00AF54A8">
      <w:pPr>
        <w:rPr>
          <w:rFonts w:ascii="Times New Roman" w:hAnsi="Times New Roman" w:cs="Times New Roman"/>
          <w:color w:val="000000" w:themeColor="text1"/>
        </w:rPr>
      </w:pPr>
      <w:r w:rsidRPr="00E150CA">
        <w:rPr>
          <w:rFonts w:ascii="Times New Roman" w:hAnsi="Times New Roman" w:cs="Times New Roman"/>
          <w:color w:val="000000"/>
          <w:shd w:val="clear" w:color="auto" w:fill="FFFFFF"/>
        </w:rPr>
        <w:t>Urban green</w:t>
      </w:r>
      <w:r w:rsidR="008433FB">
        <w:rPr>
          <w:rFonts w:ascii="Times New Roman" w:hAnsi="Times New Roman" w:cs="Times New Roman"/>
          <w:color w:val="000000"/>
          <w:shd w:val="clear" w:color="auto" w:fill="FFFFFF"/>
        </w:rPr>
        <w:t>space</w:t>
      </w:r>
      <w:r w:rsidR="000A4F94">
        <w:rPr>
          <w:rFonts w:ascii="Times New Roman" w:hAnsi="Times New Roman" w:cs="Times New Roman"/>
          <w:color w:val="000000"/>
          <w:shd w:val="clear" w:color="auto" w:fill="FFFFFF"/>
        </w:rPr>
        <w:t>s</w:t>
      </w:r>
      <w:r w:rsidR="008433FB">
        <w:rPr>
          <w:rFonts w:ascii="Times New Roman" w:hAnsi="Times New Roman" w:cs="Times New Roman"/>
          <w:color w:val="000000"/>
          <w:shd w:val="clear" w:color="auto" w:fill="FFFFFF"/>
        </w:rPr>
        <w:t>, such as city parks and tree-lined streets, and blue space</w:t>
      </w:r>
      <w:r w:rsidR="000A4F94">
        <w:rPr>
          <w:rFonts w:ascii="Times New Roman" w:hAnsi="Times New Roman" w:cs="Times New Roman"/>
          <w:color w:val="000000"/>
          <w:shd w:val="clear" w:color="auto" w:fill="FFFFFF"/>
        </w:rPr>
        <w:t>s</w:t>
      </w:r>
      <w:r w:rsidR="008433FB">
        <w:rPr>
          <w:rFonts w:ascii="Times New Roman" w:hAnsi="Times New Roman" w:cs="Times New Roman"/>
          <w:color w:val="000000"/>
          <w:shd w:val="clear" w:color="auto" w:fill="FFFFFF"/>
        </w:rPr>
        <w:t xml:space="preserve">, like coasts and rivers, </w:t>
      </w:r>
      <w:r w:rsidR="008433FB" w:rsidRPr="00E150CA">
        <w:rPr>
          <w:rFonts w:ascii="Times New Roman" w:hAnsi="Times New Roman" w:cs="Times New Roman"/>
          <w:color w:val="000000"/>
          <w:shd w:val="clear" w:color="auto" w:fill="FFFFFF"/>
        </w:rPr>
        <w:t>have</w:t>
      </w:r>
      <w:r w:rsidRPr="00E150CA">
        <w:rPr>
          <w:rFonts w:ascii="Times New Roman" w:hAnsi="Times New Roman" w:cs="Times New Roman"/>
          <w:color w:val="000000"/>
          <w:shd w:val="clear" w:color="auto" w:fill="FFFFFF"/>
        </w:rPr>
        <w:t xml:space="preserve"> been linked to improvements in </w:t>
      </w:r>
      <w:r w:rsidR="008433FB">
        <w:rPr>
          <w:rFonts w:ascii="Times New Roman" w:hAnsi="Times New Roman" w:cs="Times New Roman"/>
          <w:color w:val="000000"/>
          <w:shd w:val="clear" w:color="auto" w:fill="FFFFFF"/>
        </w:rPr>
        <w:t xml:space="preserve">human </w:t>
      </w:r>
      <w:r w:rsidRPr="00E150CA">
        <w:rPr>
          <w:rFonts w:ascii="Times New Roman" w:hAnsi="Times New Roman" w:cs="Times New Roman"/>
          <w:color w:val="000000"/>
          <w:shd w:val="clear" w:color="auto" w:fill="FFFFFF"/>
        </w:rPr>
        <w:t>health and climate resilienc</w:t>
      </w:r>
      <w:r w:rsidR="008433FB">
        <w:rPr>
          <w:rFonts w:ascii="Times New Roman" w:hAnsi="Times New Roman" w:cs="Times New Roman"/>
          <w:color w:val="000000"/>
          <w:shd w:val="clear" w:color="auto" w:fill="FFFFFF"/>
        </w:rPr>
        <w:t>y</w:t>
      </w:r>
      <w:r w:rsidRPr="00E150CA">
        <w:rPr>
          <w:rFonts w:ascii="Times New Roman" w:hAnsi="Times New Roman" w:cs="Times New Roman"/>
          <w:color w:val="000000"/>
          <w:shd w:val="clear" w:color="auto" w:fill="FFFFFF"/>
        </w:rPr>
        <w:t xml:space="preserve">. </w:t>
      </w:r>
      <w:r w:rsidRPr="00E150CA">
        <w:rPr>
          <w:rFonts w:ascii="Times New Roman" w:hAnsi="Times New Roman" w:cs="Times New Roman"/>
          <w:color w:val="000000" w:themeColor="text1"/>
        </w:rPr>
        <w:t xml:space="preserve">Greenspace is associated with improved mental and physical health, including reduced all-cause mortality </w:t>
      </w:r>
      <w:r w:rsidRPr="00E150CA">
        <w:rPr>
          <w:rFonts w:ascii="Times New Roman" w:hAnsi="Times New Roman" w:cs="Times New Roman"/>
          <w:color w:val="000000" w:themeColor="text1"/>
        </w:rPr>
        <w:fldChar w:fldCharType="begin"/>
      </w:r>
      <w:r w:rsidR="002B7A9A">
        <w:rPr>
          <w:rFonts w:ascii="Times New Roman" w:hAnsi="Times New Roman" w:cs="Times New Roman"/>
          <w:color w:val="000000" w:themeColor="text1"/>
        </w:rPr>
        <w:instrText xml:space="preserve"> ADDIN ZOTERO_ITEM CSL_CITATION {"citationID":"V8TDklpW","properties":{"formattedCitation":"\\super 1\\nosupersub{}","plainCitation":"1","noteIndex":0},"citationItems":[{"id":444,"uris":["http://zotero.org/users/10202395/items/569PGLBM"],"itemData":{"id":444,"type":"article-journal","container-title":"The Innovation","DOI":"10.1016/j.xinn.2021.100164","ISSN":"26666758","issue":"4","journalAbbreviation":"The Innovation","language":"en","page":"100164","source":"DOI.org (Crossref)","title":"Greenspace and human health: An umbrella review","title-short":"Greenspace and human health","volume":"2","author":[{"family":"Yang","given":"Bo-Yi"},{"family":"Zhao","given":"Tianyu"},{"family":"Hu","given":"Li-Xin"},{"family":"Browning","given":"Matthew H.E.M."},{"family":"Heinrich","given":"Joachim"},{"family":"Dharmage","given":"Shyamali C."},{"family":"Jalaludin","given":"Bin"},{"family":"Knibbs","given":"Luke D."},{"family":"Liu","given":"Xiao-Xuan"},{"family":"Luo","given":"Ya-Na"},{"family":"James","given":"Peter"},{"family":"Li","given":"Shanshan"},{"family":"Huang","given":"Wen-Zhong"},{"family":"Chen","given":"Gongbo"},{"family":"Zeng","given":"Xiao-Wen"},{"family":"Hu","given":"Li-Wen"},{"family":"Yu","given":"Yunjiang"},{"family":"Dong","given":"Guang-Hui"}],"issued":{"date-parts":[["2021",11]]}}}],"schema":"https://github.com/citation-style-language/schema/raw/master/csl-citation.json"} </w:instrText>
      </w:r>
      <w:r w:rsidRPr="00E150CA">
        <w:rPr>
          <w:rFonts w:ascii="Times New Roman" w:hAnsi="Times New Roman" w:cs="Times New Roman"/>
          <w:color w:val="000000" w:themeColor="text1"/>
        </w:rPr>
        <w:fldChar w:fldCharType="separate"/>
      </w:r>
      <w:r w:rsidR="002B7A9A" w:rsidRPr="002B7A9A">
        <w:rPr>
          <w:rFonts w:ascii="Times New Roman" w:hAnsi="Times New Roman" w:cs="Times New Roman"/>
          <w:color w:val="000000"/>
          <w:vertAlign w:val="superscript"/>
        </w:rPr>
        <w:t>1</w:t>
      </w:r>
      <w:r w:rsidRPr="00E150CA">
        <w:rPr>
          <w:rFonts w:ascii="Times New Roman" w:hAnsi="Times New Roman" w:cs="Times New Roman"/>
          <w:color w:val="000000" w:themeColor="text1"/>
        </w:rPr>
        <w:fldChar w:fldCharType="end"/>
      </w:r>
      <w:r w:rsidRPr="00E150CA">
        <w:rPr>
          <w:rFonts w:ascii="Times New Roman" w:hAnsi="Times New Roman" w:cs="Times New Roman"/>
          <w:color w:val="000000" w:themeColor="text1"/>
        </w:rPr>
        <w:t>. While less studied, blue space has also been linked to improved health</w:t>
      </w:r>
      <w:r w:rsidRPr="00E150CA">
        <w:rPr>
          <w:rFonts w:ascii="Times New Roman" w:hAnsi="Times New Roman" w:cs="Times New Roman"/>
          <w:color w:val="000000" w:themeColor="text1"/>
        </w:rPr>
        <w:fldChar w:fldCharType="begin"/>
      </w:r>
      <w:r w:rsidR="002B7A9A">
        <w:rPr>
          <w:rFonts w:ascii="Times New Roman" w:hAnsi="Times New Roman" w:cs="Times New Roman"/>
          <w:color w:val="000000" w:themeColor="text1"/>
        </w:rPr>
        <w:instrText xml:space="preserve"> ADDIN ZOTERO_ITEM CSL_CITATION {"citationID":"mYo2d5Lp","properties":{"formattedCitation":"\\super 2\\nosupersub{}","plainCitation":"2","noteIndex":0},"citationItems":[{"id":74,"uris":["http://zotero.org/users/10202395/items/4TYTJGWL"],"itemData":{"id":74,"type":"article-journal","abstract":"Blue spaces, defined as all forms of natural and manmade surface water, are an integral part of cities. This is the first quantitative synthesis of the health impacts of urban blue spaces. Research exploring the health benefits of blue spaces in urban contexts is emergent and, thus, a systematic review and meta-analysis of the evidence is deemed timely. We searched seven databases from inception to August 2019. From 4493 screened citations, 25 eligible studies were identified. Fourteen of these were included in a quantitative synthesis. We found a bene­ ficial association between urban blue space and obesity (β = -0.34, 95% CI [-0.19, -0.09], p &lt; 0.001), all-cause mortality (HR = 0.99, 95% CI [0.97, 1.00], p = 0.038), general health (Cohen’s d = -0.09, 95% CI [-0.10, -0.08], p &lt; 0.001) and self-reported mental health and wellbeing (Cohen’s d = -0.25, 95% CI [-0.44, -0.07], p &lt; 0.001). Effect sizes were small but statistically significant and the overall quality of evidence was good. Evidence for all other health outcomes was incommensurable, and so we provide a narrative description of study results for those outcomes. Although evidence is growing within the field of urban blue space and health, the body of evidence remains small and heterogeneous. More research is required to further understand and harness the benefits of urban blue spaces for public health and guide urban blue space management and development.","container-title":"Cities","DOI":"10.1016/j.cities.2021.103413","ISSN":"02642751","journalAbbreviation":"Cities","language":"en","page":"103413","source":"DOI.org (Crossref)","title":"Urban blue spaces and human health: A systematic review and meta-analysis of quantitative studies","title-short":"Urban blue spaces and human health","volume":"119","author":[{"family":"Smith","given":"Niamh"},{"family":"Georgiou","given":"Michail"},{"family":"King","given":"Abby C."},{"family":"Tieges","given":"Zoë"},{"family":"Webb","given":"Stephen"},{"family":"Chastin","given":"Sebastien"}],"issued":{"date-parts":[["2021",12]]}}}],"schema":"https://github.com/citation-style-language/schema/raw/master/csl-citation.json"} </w:instrText>
      </w:r>
      <w:r w:rsidRPr="00E150CA">
        <w:rPr>
          <w:rFonts w:ascii="Times New Roman" w:hAnsi="Times New Roman" w:cs="Times New Roman"/>
          <w:color w:val="000000" w:themeColor="text1"/>
        </w:rPr>
        <w:fldChar w:fldCharType="separate"/>
      </w:r>
      <w:r w:rsidR="002B7A9A" w:rsidRPr="002B7A9A">
        <w:rPr>
          <w:rFonts w:ascii="Times New Roman" w:hAnsi="Times New Roman" w:cs="Times New Roman"/>
          <w:color w:val="000000"/>
          <w:vertAlign w:val="superscript"/>
        </w:rPr>
        <w:t>2</w:t>
      </w:r>
      <w:r w:rsidRPr="00E150CA">
        <w:rPr>
          <w:rFonts w:ascii="Times New Roman" w:hAnsi="Times New Roman" w:cs="Times New Roman"/>
          <w:color w:val="000000" w:themeColor="text1"/>
        </w:rPr>
        <w:fldChar w:fldCharType="end"/>
      </w:r>
      <w:r w:rsidRPr="00E150CA">
        <w:rPr>
          <w:rFonts w:ascii="Times New Roman" w:hAnsi="Times New Roman" w:cs="Times New Roman"/>
          <w:color w:val="000000" w:themeColor="text1"/>
        </w:rPr>
        <w:t xml:space="preserve">. Urban nature is associated with beneficial environmental outcomes such as better storm water management and heat regulation, increased biodiversity, and reductions in air pollution and ultraviolet radiation </w:t>
      </w:r>
      <w:r w:rsidRPr="00E150CA">
        <w:rPr>
          <w:rFonts w:ascii="Times New Roman" w:hAnsi="Times New Roman" w:cs="Times New Roman"/>
          <w:color w:val="000000" w:themeColor="text1"/>
        </w:rPr>
        <w:fldChar w:fldCharType="begin"/>
      </w:r>
      <w:r w:rsidR="002B7A9A">
        <w:rPr>
          <w:rFonts w:ascii="Times New Roman" w:hAnsi="Times New Roman" w:cs="Times New Roman"/>
          <w:color w:val="000000" w:themeColor="text1"/>
        </w:rPr>
        <w:instrText xml:space="preserve"> ADDIN ZOTERO_ITEM CSL_CITATION {"citationID":"8Gjz6iNG","properties":{"formattedCitation":"\\super 3\\uc0\\u8211{}6\\nosupersub{}","plainCitation":"3–6","noteIndex":0},"citationItems":[{"id":725,"uris":["http://zotero.org/users/10202395/items/S87ZWPVR"],"itemData":{"id":725,"type":"article-journal","abstract":"Background: As populations become increasingly urbanised, the preservation of urban green space (UGS) becomes paramount. UGS is not just dedicated recreational space such as public parks, but other types of informal green space are important, for example, street trees and roof gardens. Despite the potential from cross-sectional evidence, we know little about how to design new, or improve or promote existing UGS for health, wellbeing, social and environmental benefits, or known influencing factors such as physical activity.","container-title":"Environment International","DOI":"10.1016/j.envint.2019.104923","ISSN":"01604120","journalAbbreviation":"Environment International","language":"en","page":"104923","source":"DOI.org (Crossref)","title":"Environmental, health, wellbeing, social and equity effects of urban green space interventions: A meta-narrative evidence synthesis","title-short":"Environmental, health, wellbeing, social and equity effects of urban green space interventions","volume":"130","author":[{"family":"Hunter","given":"R.F."},{"family":"Cleland","given":"C."},{"family":"Cleary","given":"A."},{"family":"Droomers","given":"M."},{"family":"Wheeler","given":"B.W."},{"family":"Sinnett","given":"D."},{"family":"Nieuwenhuijsen","given":"M.J."},{"family":"Braubach","given":"M."}],"issued":{"date-parts":[["2019",9]]}}},{"id":723,"uris":["http://zotero.org/users/10202395/items/WGRRFG2J"],"itemData":{"id":723,"type":"article-journal","abstract":"The urban forest is a green infrastructure system that delivers multiple environmental, economic, social and health services, and functions in cities. Environmental beneﬁts of urban trees are well understood, but no review to date has examined how urban trees aﬀect human health. This review provides a comprehensive summary of existing literature on the health impacts of urban trees that can inform future research, policy, and nature-based public health interventions. A systematic search used keywords representing human health, environmental health, and urban forestry. Following screening and appraisal of several thousand articles, 201 studies were conceptually sorted into a three-part framework. Reducing Harm, representing 41% of studies, includes topics such as air pollution, ultraviolet radiation, heat exposure, and pollen. Restoring Capacities, at 31%, includes attention restoration, mental health, stress reduction, and clinical outcomes. Building Capacities, at 28%, includes topics such as birth outcomes, active living, and weight status. The studies that were reviewed show substantial heterogeneity in purpose and method yet indicate important health outcomes associated with people’s exposure to trees. This review will help inform future research and practice, and demonstrates why urban forest planning and management should strategically promote trees as a social determinant of public health.","container-title":"International Journal of Environmental Research and Public Health","DOI":"10.3390/ijerph17124371","ISSN":"1660-4601","issue":"12","journalAbbreviation":"IJERPH","language":"en","page":"4371","source":"DOI.org (Crossref)","title":"Urban Trees and Human Health: A Scoping Review","title-short":"Urban Trees and Human Health","volume":"17","author":[{"family":"Wolf","given":"Kathleen L."},{"family":"Lam","given":"Sharon T."},{"family":"McKeen","given":"Jennifer K."},{"family":"Richardson","given":"Gregory R.A."},{"family":"Van Den Bosch","given":"Matilda"},{"family":"Bardekjian","given":"Adrina C."}],"issued":{"date-parts":[["2020",6,18]]}}},{"id":637,"uris":["http://zotero.org/users/10202395/items/5MR68GMP"],"itemData":{"id":637,"type":"article-journal","abstract":"A growing body of literature recognises the importance of nature-based solutions in providing resilience to the effects of climate change by mitigating urban heat islands. However, a knowledge gap exists regarding the contribution of blue spaces to the urban environment. Recent evidence suggests that blue spaces within urban canyons can promote pollutant removal via the vertical transport of air under certain conditions, but this is inconclusive. Using a numerical solver that accounts for evaporation effects, we investigate the inﬂuence of blue space size and shape on the in-canyon ﬂow structure, temperature and water vapour distribution. Simulations were performed for water bodies of varying size and shape at different temperatures compared to the surrounding air. Results suggest that inadequately sized warmer water bodies are unable to promote sufﬁcient vertical transport for pollutant removal, leading to overturning and increased temperature and humidity levels at the pedestrian level, thereby worsening environmental conditions and increasing the risk of heat-related illness and mortality. Hence, larger water bodies are better suited to nocturnal transport of pollutants and accumulated warm air away from the urban surface, while smaller water bodies are better suited to providing localised evaporative cooling. Lastly, irregular water bodies may have a greater cooling effect across a larger area.","container-title":"Climate","DOI":"10.3390/cli11020028","ISSN":"2225-1154","issue":"2","journalAbbreviation":"Climate","language":"en","page":"28","source":"DOI.org (Crossref)","title":"Impact of Blue Space Geometry on Urban Heat Island Mitigation","volume":"11","author":[{"family":"Ampatzidis","given":"Petros"},{"family":"Cintolesi","given":"Carlo"},{"family":"Kershaw","given":"Tristan"}],"issued":{"date-parts":[["2023",1,19]]}}},{"id":728,"uris":["http://zotero.org/users/10202395/items/XD3LPKLF"],"itemData":{"id":728,"type":"article-journal","abstract":"Research in recent years has demonstrated that urban surface waters (“urban blue spaces”) can provide beneﬁcial effects on human health and wellbeing. Despite blue spaces prevailing on urban development agendas across the world, little investigation has been done whether and how the regeneration of such spaces is used as a (community-based) public health intervention. Therefore, a review was conducted to analyze urban blue space regeneration projects in terms of their signiﬁcance for public health. Results show that the regeneration of urban blue spaces displays a diversity of intervention types and follows certain development trends seen in general urban regeneration: Similarities mainly arise in relation to objectives (multi-dimensional goals with increasing focus on environmental sustainability and economic interests), stakeholders (shift to multi-actor governance with a rise of partnerships and community participation), and funding (prevalence of mixed ﬁnancial schemes and increasing reliance on external funding sources). Although threefold public health effects have been noted across the projects (i. behavioral changes toward healthier lifestyles, ii. healthier urban environments, iii. health policy changes), results of this review indicate that the potential to use urban blue regeneration as a community-based health intervention has yet to be realized.","container-title":"Frontiers in Public Health","DOI":"10.3389/fpubh.2021.782101","ISSN":"2296-2565","journalAbbreviation":"Front. Public Health","language":"en","page":"782101","source":"DOI.org (Crossref)","title":"The Regeneration of Urban Blue Spaces: A Public Health Intervention? Reviewing the Evidence","title-short":"The Regeneration of Urban Blue Spaces","volume":"9","author":[{"family":"Brückner","given":"Anna"},{"family":"Falkenberg","given":"Timo"},{"family":"Heinzel","given":"Christine"},{"family":"Kistemann","given":"Thomas"}],"issued":{"date-parts":[["2022",1,13]]}}}],"schema":"https://github.com/citation-style-language/schema/raw/master/csl-citation.json"} </w:instrText>
      </w:r>
      <w:r w:rsidRPr="00E150CA">
        <w:rPr>
          <w:rFonts w:ascii="Times New Roman" w:hAnsi="Times New Roman" w:cs="Times New Roman"/>
          <w:color w:val="000000" w:themeColor="text1"/>
        </w:rPr>
        <w:fldChar w:fldCharType="separate"/>
      </w:r>
      <w:r w:rsidR="002B7A9A" w:rsidRPr="002B7A9A">
        <w:rPr>
          <w:rFonts w:ascii="Times New Roman" w:hAnsi="Times New Roman" w:cs="Times New Roman"/>
          <w:color w:val="000000"/>
          <w:vertAlign w:val="superscript"/>
        </w:rPr>
        <w:t>3–6</w:t>
      </w:r>
      <w:r w:rsidRPr="00E150CA">
        <w:rPr>
          <w:rFonts w:ascii="Times New Roman" w:hAnsi="Times New Roman" w:cs="Times New Roman"/>
          <w:color w:val="000000" w:themeColor="text1"/>
        </w:rPr>
        <w:fldChar w:fldCharType="end"/>
      </w:r>
      <w:r w:rsidRPr="00E150CA">
        <w:rPr>
          <w:rFonts w:ascii="Times New Roman" w:hAnsi="Times New Roman" w:cs="Times New Roman"/>
          <w:color w:val="000000" w:themeColor="text1"/>
        </w:rPr>
        <w:t xml:space="preserve">. Greenspace has generally been the focus of urban nature policies and interventions, as it is more feasible to </w:t>
      </w:r>
      <w:r w:rsidR="00F94562">
        <w:rPr>
          <w:rFonts w:ascii="Times New Roman" w:hAnsi="Times New Roman" w:cs="Times New Roman"/>
          <w:color w:val="000000" w:themeColor="text1"/>
        </w:rPr>
        <w:t>create</w:t>
      </w:r>
      <w:r w:rsidRPr="00E150CA">
        <w:rPr>
          <w:rFonts w:ascii="Times New Roman" w:hAnsi="Times New Roman" w:cs="Times New Roman"/>
          <w:color w:val="000000" w:themeColor="text1"/>
        </w:rPr>
        <w:t xml:space="preserve"> than blue space.</w:t>
      </w:r>
    </w:p>
    <w:p w14:paraId="6EF598EA" w14:textId="77777777" w:rsidR="00AF54A8" w:rsidRPr="00E150CA" w:rsidRDefault="00AF54A8" w:rsidP="00AF54A8">
      <w:pPr>
        <w:rPr>
          <w:rFonts w:ascii="Times New Roman" w:hAnsi="Times New Roman" w:cs="Times New Roman"/>
          <w:color w:val="000000" w:themeColor="text1"/>
        </w:rPr>
      </w:pPr>
    </w:p>
    <w:p w14:paraId="5E845BB9" w14:textId="36275962" w:rsidR="006B51CC" w:rsidRPr="00E150CA" w:rsidRDefault="00377F9E" w:rsidP="00CF3D70">
      <w:pPr>
        <w:rPr>
          <w:rFonts w:ascii="Times New Roman" w:hAnsi="Times New Roman" w:cs="Times New Roman"/>
          <w:color w:val="000000"/>
          <w:shd w:val="clear" w:color="auto" w:fill="FFFFFF"/>
        </w:rPr>
      </w:pPr>
      <w:r w:rsidRPr="00E150CA" w:rsidDel="00A07A0D">
        <w:rPr>
          <w:rFonts w:ascii="Times New Roman" w:hAnsi="Times New Roman" w:cs="Times New Roman"/>
          <w:color w:val="000000"/>
          <w:shd w:val="clear" w:color="auto" w:fill="FFFFFF"/>
        </w:rPr>
        <w:t>Over</w:t>
      </w:r>
      <w:r w:rsidR="00751D10" w:rsidRPr="00E150CA" w:rsidDel="00A07A0D">
        <w:rPr>
          <w:rFonts w:ascii="Times New Roman" w:hAnsi="Times New Roman" w:cs="Times New Roman"/>
          <w:color w:val="000000"/>
          <w:shd w:val="clear" w:color="auto" w:fill="FFFFFF"/>
        </w:rPr>
        <w:t xml:space="preserve"> half of the world’s population </w:t>
      </w:r>
      <w:r w:rsidRPr="00E150CA" w:rsidDel="00A07A0D">
        <w:rPr>
          <w:rFonts w:ascii="Times New Roman" w:hAnsi="Times New Roman" w:cs="Times New Roman"/>
          <w:color w:val="000000"/>
          <w:shd w:val="clear" w:color="auto" w:fill="FFFFFF"/>
        </w:rPr>
        <w:t>lives</w:t>
      </w:r>
      <w:r w:rsidR="00751D10" w:rsidRPr="00E150CA" w:rsidDel="00A07A0D">
        <w:rPr>
          <w:rFonts w:ascii="Times New Roman" w:hAnsi="Times New Roman" w:cs="Times New Roman"/>
          <w:color w:val="000000"/>
          <w:shd w:val="clear" w:color="auto" w:fill="FFFFFF"/>
        </w:rPr>
        <w:t xml:space="preserve"> in cities </w:t>
      </w:r>
      <w:r w:rsidRPr="00E150CA" w:rsidDel="00A07A0D">
        <w:rPr>
          <w:rFonts w:ascii="Times New Roman" w:hAnsi="Times New Roman" w:cs="Times New Roman"/>
          <w:color w:val="000000"/>
          <w:shd w:val="clear" w:color="auto" w:fill="FFFFFF"/>
        </w:rPr>
        <w:t xml:space="preserve">and this </w:t>
      </w:r>
      <w:r w:rsidR="00751D10" w:rsidRPr="00E150CA" w:rsidDel="00A07A0D">
        <w:rPr>
          <w:rFonts w:ascii="Times New Roman" w:hAnsi="Times New Roman" w:cs="Times New Roman"/>
          <w:color w:val="000000"/>
          <w:shd w:val="clear" w:color="auto" w:fill="FFFFFF"/>
        </w:rPr>
        <w:t>share is predicted to grow to two-thirds by 2050</w:t>
      </w:r>
      <w:r w:rsidR="00751D10" w:rsidRPr="00E150CA" w:rsidDel="00A07A0D">
        <w:rPr>
          <w:rFonts w:ascii="Times New Roman" w:hAnsi="Times New Roman" w:cs="Times New Roman"/>
          <w:color w:val="000000"/>
          <w:shd w:val="clear" w:color="auto" w:fill="FFFFFF"/>
        </w:rPr>
        <w:fldChar w:fldCharType="begin"/>
      </w:r>
      <w:r w:rsidR="002B7A9A">
        <w:rPr>
          <w:rFonts w:ascii="Times New Roman" w:hAnsi="Times New Roman" w:cs="Times New Roman"/>
          <w:color w:val="000000"/>
          <w:shd w:val="clear" w:color="auto" w:fill="FFFFFF"/>
        </w:rPr>
        <w:instrText xml:space="preserve"> ADDIN ZOTERO_ITEM CSL_CITATION {"citationID":"GKQw4mq9","properties":{"formattedCitation":"\\super 7\\nosupersub{}","plainCitation":"7","noteIndex":0},"citationItems":[{"id":193,"uris":["http://zotero.org/users/10202395/items/RYEUYJAT"],"itemData":{"id":193,"type":"report","event-place":"Washington, DC","publisher":"World Bank","publisher-place":"Washington, DC","title":"Demographic Trends and Urbanization","author":[{"literal":"Alex Baeumler"},{"literal":"Olivia D’Aoust"},{"literal":"Maitreyi Das"},{"literal":"Annie Gapihan"},{"literal":"Soraya Goga"},{"literal":"Carina Lakovits"},{"literal":"Paula Restrepo Cavadid"},{"literal":"Gayatri Singh"},{"literal":"Horacio Terraza"}],"issued":{"date-parts":[["2021"]]}}}],"schema":"https://github.com/citation-style-language/schema/raw/master/csl-citation.json"} </w:instrText>
      </w:r>
      <w:r w:rsidR="00751D10" w:rsidRPr="00E150CA" w:rsidDel="00A07A0D">
        <w:rPr>
          <w:rFonts w:ascii="Times New Roman" w:hAnsi="Times New Roman" w:cs="Times New Roman"/>
          <w:color w:val="000000"/>
          <w:shd w:val="clear" w:color="auto" w:fill="FFFFFF"/>
        </w:rPr>
        <w:fldChar w:fldCharType="separate"/>
      </w:r>
      <w:r w:rsidR="002B7A9A" w:rsidRPr="002B7A9A">
        <w:rPr>
          <w:rFonts w:ascii="Times New Roman" w:hAnsi="Times New Roman" w:cs="Times New Roman"/>
          <w:color w:val="000000"/>
          <w:vertAlign w:val="superscript"/>
        </w:rPr>
        <w:t>7</w:t>
      </w:r>
      <w:r w:rsidR="00751D10" w:rsidRPr="00E150CA" w:rsidDel="00A07A0D">
        <w:rPr>
          <w:rFonts w:ascii="Times New Roman" w:hAnsi="Times New Roman" w:cs="Times New Roman"/>
          <w:color w:val="000000"/>
          <w:shd w:val="clear" w:color="auto" w:fill="FFFFFF"/>
        </w:rPr>
        <w:fldChar w:fldCharType="end"/>
      </w:r>
      <w:r w:rsidR="00751D10" w:rsidRPr="00E150CA" w:rsidDel="00A07A0D">
        <w:rPr>
          <w:rFonts w:ascii="Times New Roman" w:hAnsi="Times New Roman" w:cs="Times New Roman"/>
          <w:color w:val="000000"/>
          <w:shd w:val="clear" w:color="auto" w:fill="FFFFFF"/>
        </w:rPr>
        <w:t>.</w:t>
      </w:r>
      <w:r w:rsidR="00751D10" w:rsidRPr="00E150CA" w:rsidDel="00A07A0D">
        <w:rPr>
          <w:rFonts w:ascii="Times New Roman" w:hAnsi="Times New Roman" w:cs="Times New Roman"/>
          <w:color w:val="000000"/>
          <w:shd w:val="clear" w:color="auto" w:fill="FFFFFF"/>
          <w:vertAlign w:val="superscript"/>
        </w:rPr>
        <w:t xml:space="preserve"> </w:t>
      </w:r>
      <w:r w:rsidRPr="00E150CA" w:rsidDel="00A07A0D">
        <w:rPr>
          <w:rFonts w:ascii="Times New Roman" w:hAnsi="Times New Roman" w:cs="Times New Roman"/>
          <w:color w:val="000000"/>
          <w:shd w:val="clear" w:color="auto" w:fill="FFFFFF"/>
        </w:rPr>
        <w:t>U</w:t>
      </w:r>
      <w:r w:rsidR="00751D10" w:rsidRPr="00E150CA" w:rsidDel="00A07A0D">
        <w:rPr>
          <w:rFonts w:ascii="Times New Roman" w:hAnsi="Times New Roman" w:cs="Times New Roman"/>
          <w:color w:val="000000"/>
          <w:shd w:val="clear" w:color="auto" w:fill="FFFFFF"/>
        </w:rPr>
        <w:t xml:space="preserve">rbanization </w:t>
      </w:r>
      <w:r w:rsidRPr="00E150CA" w:rsidDel="00A07A0D">
        <w:rPr>
          <w:rFonts w:ascii="Times New Roman" w:hAnsi="Times New Roman" w:cs="Times New Roman"/>
          <w:color w:val="000000"/>
          <w:shd w:val="clear" w:color="auto" w:fill="FFFFFF"/>
        </w:rPr>
        <w:t xml:space="preserve">has been accompanied by the </w:t>
      </w:r>
      <w:r w:rsidR="00751D10" w:rsidRPr="00E150CA" w:rsidDel="00A07A0D">
        <w:rPr>
          <w:rFonts w:ascii="Times New Roman" w:hAnsi="Times New Roman" w:cs="Times New Roman"/>
          <w:color w:val="000000"/>
          <w:shd w:val="clear" w:color="auto" w:fill="FFFFFF"/>
        </w:rPr>
        <w:t xml:space="preserve">pollution of natural resources and destruction of natural environments. It is estimated that cities are responsible for over 80% of global greenhouse gas emissions </w:t>
      </w:r>
      <w:r w:rsidR="00751D10" w:rsidRPr="00E150CA" w:rsidDel="00A07A0D">
        <w:rPr>
          <w:rFonts w:ascii="Times New Roman" w:hAnsi="Times New Roman" w:cs="Times New Roman"/>
          <w:color w:val="000000"/>
          <w:shd w:val="clear" w:color="auto" w:fill="FFFFFF"/>
        </w:rPr>
        <w:fldChar w:fldCharType="begin"/>
      </w:r>
      <w:r w:rsidR="002B7A9A">
        <w:rPr>
          <w:rFonts w:ascii="Times New Roman" w:hAnsi="Times New Roman" w:cs="Times New Roman"/>
          <w:color w:val="000000"/>
          <w:shd w:val="clear" w:color="auto" w:fill="FFFFFF"/>
        </w:rPr>
        <w:instrText xml:space="preserve"> ADDIN ZOTERO_ITEM CSL_CITATION {"citationID":"f34kFOr5","properties":{"formattedCitation":"\\super 8\\nosupersub{}","plainCitation":"8","noteIndex":0},"citationItems":[{"id":50,"uris":["http://zotero.org/users/10202395/items/YQP93BN8"],"itemData":{"id":50,"type":"article-journal","abstract":"Cities are blamed for the majority of greenhouse gas (GHG) emissions. So too are more affluent, highly urbanised countries. If all production- and consumption-based emissions that result from lifestyle and purchasing habits are included, urban residents and their associated affluence likely account for more than 80 per cent of the world’s GHG emissions. Attribution of GHG emissions should be refined. Apportioning responsibility can be misguided, as recent literature demonstrates that residents of denser city centres can emit half the GHG emissions of their suburban neighbours. It also fails to capture the enormous disparities within and across cities as emissions are lowest for poor cities and particularly low for the urban poor.","container-title":"Urbanisation","DOI":"10.1177/2455747120923557","ISSN":"2455-7471, 2456-3714","issue":"1","journalAbbreviation":"Urbanisation","language":"en","page":"43-62","source":"DOI.org (Crossref)","title":"Cities and Greenhouse Gas Emissions: Moving Forward","title-short":"Cities and Greenhouse Gas Emissions","volume":"5","author":[{"family":"Hoornweg","given":"Daniel"},{"family":"Sugar","given":"Lorraine"},{"family":"Gomez","given":"Claudia Lorena Trejos"}],"issued":{"date-parts":[["2020",5]]}}}],"schema":"https://github.com/citation-style-language/schema/raw/master/csl-citation.json"} </w:instrText>
      </w:r>
      <w:r w:rsidR="00751D10" w:rsidRPr="00E150CA" w:rsidDel="00A07A0D">
        <w:rPr>
          <w:rFonts w:ascii="Times New Roman" w:hAnsi="Times New Roman" w:cs="Times New Roman"/>
          <w:color w:val="000000"/>
          <w:shd w:val="clear" w:color="auto" w:fill="FFFFFF"/>
        </w:rPr>
        <w:fldChar w:fldCharType="separate"/>
      </w:r>
      <w:r w:rsidR="002B7A9A" w:rsidRPr="002B7A9A">
        <w:rPr>
          <w:rFonts w:ascii="Times New Roman" w:hAnsi="Times New Roman" w:cs="Times New Roman"/>
          <w:color w:val="000000"/>
          <w:vertAlign w:val="superscript"/>
        </w:rPr>
        <w:t>8</w:t>
      </w:r>
      <w:r w:rsidR="00751D10" w:rsidRPr="00E150CA" w:rsidDel="00A07A0D">
        <w:rPr>
          <w:rFonts w:ascii="Times New Roman" w:hAnsi="Times New Roman" w:cs="Times New Roman"/>
          <w:color w:val="000000"/>
          <w:shd w:val="clear" w:color="auto" w:fill="FFFFFF"/>
        </w:rPr>
        <w:fldChar w:fldCharType="end"/>
      </w:r>
      <w:r w:rsidR="00751D10" w:rsidRPr="00E150CA" w:rsidDel="00A07A0D">
        <w:rPr>
          <w:rFonts w:ascii="Times New Roman" w:hAnsi="Times New Roman" w:cs="Times New Roman"/>
          <w:color w:val="000000"/>
          <w:shd w:val="clear" w:color="auto" w:fill="FFFFFF"/>
        </w:rPr>
        <w:t xml:space="preserve">. Although cities are the biggest contributors to climate change, they can also be effective entities of change. </w:t>
      </w:r>
      <w:r w:rsidR="0088371A" w:rsidRPr="00E150CA" w:rsidDel="00A07A0D">
        <w:rPr>
          <w:rFonts w:ascii="Times New Roman" w:hAnsi="Times New Roman" w:cs="Times New Roman"/>
          <w:color w:val="000000"/>
          <w:shd w:val="clear" w:color="auto" w:fill="FFFFFF"/>
        </w:rPr>
        <w:t>Cities</w:t>
      </w:r>
      <w:r w:rsidR="00751D10" w:rsidRPr="00E150CA" w:rsidDel="00A07A0D">
        <w:rPr>
          <w:rFonts w:ascii="Times New Roman" w:hAnsi="Times New Roman" w:cs="Times New Roman"/>
          <w:color w:val="000000"/>
          <w:shd w:val="clear" w:color="auto" w:fill="FFFFFF"/>
        </w:rPr>
        <w:t xml:space="preserve"> </w:t>
      </w:r>
      <w:r w:rsidR="0088371A" w:rsidRPr="00E150CA" w:rsidDel="00A07A0D">
        <w:rPr>
          <w:rFonts w:ascii="Times New Roman" w:hAnsi="Times New Roman" w:cs="Times New Roman"/>
          <w:color w:val="000000"/>
          <w:shd w:val="clear" w:color="auto" w:fill="FFFFFF"/>
        </w:rPr>
        <w:t xml:space="preserve">can </w:t>
      </w:r>
      <w:r w:rsidR="00751D10" w:rsidRPr="00E150CA" w:rsidDel="00A07A0D">
        <w:rPr>
          <w:rFonts w:ascii="Times New Roman" w:hAnsi="Times New Roman" w:cs="Times New Roman"/>
          <w:color w:val="000000"/>
          <w:shd w:val="clear" w:color="auto" w:fill="FFFFFF"/>
        </w:rPr>
        <w:t xml:space="preserve">provide a large enough scale to create </w:t>
      </w:r>
      <w:r w:rsidR="0088371A" w:rsidRPr="00E150CA" w:rsidDel="00A07A0D">
        <w:rPr>
          <w:rFonts w:ascii="Times New Roman" w:hAnsi="Times New Roman" w:cs="Times New Roman"/>
          <w:color w:val="000000"/>
          <w:shd w:val="clear" w:color="auto" w:fill="FFFFFF"/>
        </w:rPr>
        <w:t>meaningful</w:t>
      </w:r>
      <w:r w:rsidR="00751D10" w:rsidRPr="00E150CA" w:rsidDel="00A07A0D">
        <w:rPr>
          <w:rFonts w:ascii="Times New Roman" w:hAnsi="Times New Roman" w:cs="Times New Roman"/>
          <w:color w:val="000000"/>
          <w:shd w:val="clear" w:color="auto" w:fill="FFFFFF"/>
        </w:rPr>
        <w:t xml:space="preserve"> change while remaining small enough to test policies that might not be feasible at a national scale. </w:t>
      </w:r>
      <w:r w:rsidR="009E573D" w:rsidRPr="00E150CA" w:rsidDel="00A07A0D">
        <w:rPr>
          <w:rFonts w:ascii="Times New Roman" w:hAnsi="Times New Roman" w:cs="Times New Roman"/>
          <w:color w:val="000000" w:themeColor="text1"/>
        </w:rPr>
        <w:t xml:space="preserve">City-level interventions to increase urban nature offer a climate adaptation strategy with health advantages.  </w:t>
      </w:r>
    </w:p>
    <w:p w14:paraId="60123FBF" w14:textId="77777777" w:rsidR="00EF5AD7" w:rsidRPr="00E150CA" w:rsidRDefault="00EF5AD7" w:rsidP="00F9161A">
      <w:pPr>
        <w:rPr>
          <w:rFonts w:ascii="Times New Roman" w:hAnsi="Times New Roman" w:cs="Times New Roman"/>
          <w:color w:val="000000"/>
          <w:shd w:val="clear" w:color="auto" w:fill="FFFFFF"/>
        </w:rPr>
      </w:pPr>
    </w:p>
    <w:p w14:paraId="69B3D446" w14:textId="65EAD65D" w:rsidR="00AE765C" w:rsidRDefault="003C3846" w:rsidP="007B6224">
      <w:pPr>
        <w:rPr>
          <w:rFonts w:ascii="Times New Roman" w:hAnsi="Times New Roman" w:cs="Times New Roman"/>
          <w:color w:val="000000"/>
          <w:shd w:val="clear" w:color="auto" w:fill="FFFFFF"/>
        </w:rPr>
      </w:pPr>
      <w:r w:rsidRPr="00E150CA">
        <w:rPr>
          <w:rFonts w:ascii="Times New Roman" w:hAnsi="Times New Roman" w:cs="Times New Roman"/>
          <w:color w:val="000000"/>
          <w:shd w:val="clear" w:color="auto" w:fill="FFFFFF"/>
        </w:rPr>
        <w:t xml:space="preserve">Two </w:t>
      </w:r>
      <w:r w:rsidR="00A82B15">
        <w:rPr>
          <w:rFonts w:ascii="Times New Roman" w:hAnsi="Times New Roman" w:cs="Times New Roman"/>
          <w:color w:val="000000"/>
          <w:shd w:val="clear" w:color="auto" w:fill="FFFFFF"/>
        </w:rPr>
        <w:t xml:space="preserve">studies estimating the </w:t>
      </w:r>
      <w:r w:rsidRPr="00E150CA">
        <w:rPr>
          <w:rFonts w:ascii="Times New Roman" w:hAnsi="Times New Roman" w:cs="Times New Roman"/>
          <w:color w:val="000000"/>
          <w:shd w:val="clear" w:color="auto" w:fill="FFFFFF"/>
        </w:rPr>
        <w:t>number of deaths associated with hypothetical changes in greenspace</w:t>
      </w:r>
      <w:r w:rsidR="00E63418">
        <w:rPr>
          <w:rFonts w:ascii="Times New Roman" w:hAnsi="Times New Roman" w:cs="Times New Roman"/>
          <w:color w:val="000000"/>
          <w:shd w:val="clear" w:color="auto" w:fill="FFFFFF"/>
        </w:rPr>
        <w:t xml:space="preserve"> in European and American cities</w:t>
      </w:r>
      <w:r w:rsidR="00A82B15">
        <w:rPr>
          <w:rFonts w:ascii="Times New Roman" w:hAnsi="Times New Roman" w:cs="Times New Roman"/>
          <w:color w:val="000000"/>
          <w:shd w:val="clear" w:color="auto" w:fill="FFFFFF"/>
        </w:rPr>
        <w:t xml:space="preserve"> indicate th</w:t>
      </w:r>
      <w:r w:rsidR="006E2A12">
        <w:rPr>
          <w:rFonts w:ascii="Times New Roman" w:hAnsi="Times New Roman" w:cs="Times New Roman"/>
          <w:color w:val="000000"/>
          <w:shd w:val="clear" w:color="auto" w:fill="FFFFFF"/>
        </w:rPr>
        <w:t xml:space="preserve">at increasing urban greenspace can </w:t>
      </w:r>
      <w:r w:rsidR="002B7A9A">
        <w:rPr>
          <w:rFonts w:ascii="Times New Roman" w:hAnsi="Times New Roman" w:cs="Times New Roman"/>
          <w:color w:val="000000"/>
          <w:shd w:val="clear" w:color="auto" w:fill="FFFFFF"/>
        </w:rPr>
        <w:t xml:space="preserve">substantially </w:t>
      </w:r>
      <w:r w:rsidR="006E2A12">
        <w:rPr>
          <w:rFonts w:ascii="Times New Roman" w:hAnsi="Times New Roman" w:cs="Times New Roman"/>
          <w:color w:val="000000"/>
          <w:shd w:val="clear" w:color="auto" w:fill="FFFFFF"/>
        </w:rPr>
        <w:t>reduce mortality</w:t>
      </w:r>
      <w:r w:rsidRPr="00E150CA">
        <w:rPr>
          <w:rFonts w:ascii="Times New Roman" w:hAnsi="Times New Roman" w:cs="Times New Roman"/>
          <w:color w:val="000000"/>
          <w:shd w:val="clear" w:color="auto" w:fill="FFFFFF"/>
        </w:rPr>
        <w:t xml:space="preserve">. </w:t>
      </w:r>
      <w:r w:rsidR="00EF5AD7" w:rsidRPr="00E150CA">
        <w:rPr>
          <w:rFonts w:ascii="Times New Roman" w:hAnsi="Times New Roman" w:cs="Times New Roman"/>
          <w:color w:val="000000"/>
          <w:shd w:val="clear" w:color="auto" w:fill="FFFFFF"/>
        </w:rPr>
        <w:t xml:space="preserve">A 2021 </w:t>
      </w:r>
      <w:r w:rsidR="00D3001E" w:rsidRPr="00E150CA">
        <w:rPr>
          <w:rFonts w:ascii="Times New Roman" w:hAnsi="Times New Roman" w:cs="Times New Roman"/>
          <w:color w:val="000000"/>
          <w:shd w:val="clear" w:color="auto" w:fill="FFFFFF"/>
        </w:rPr>
        <w:t>study of</w:t>
      </w:r>
      <w:r w:rsidR="00EF5AD7" w:rsidRPr="00E150CA">
        <w:rPr>
          <w:rFonts w:ascii="Times New Roman" w:hAnsi="Times New Roman" w:cs="Times New Roman"/>
          <w:color w:val="000000"/>
          <w:shd w:val="clear" w:color="auto" w:fill="FFFFFF"/>
        </w:rPr>
        <w:t xml:space="preserve"> 978 cities in 31 European countries</w:t>
      </w:r>
      <w:r w:rsidR="00D3001E" w:rsidRPr="00E150CA">
        <w:rPr>
          <w:rFonts w:ascii="Times New Roman" w:hAnsi="Times New Roman" w:cs="Times New Roman"/>
          <w:color w:val="000000"/>
          <w:shd w:val="clear" w:color="auto" w:fill="FFFFFF"/>
        </w:rPr>
        <w:t xml:space="preserve"> found that if cities were to increase their NDVI to a level equivalent with the World Health Organization’s recommendation of universal access to greenspace, 42,968 natural deaths could be avoided annually (95% CI: 32,296, 64,177) among adults </w:t>
      </w:r>
      <w:r w:rsidR="00EF5AD7" w:rsidRPr="00E150CA">
        <w:rPr>
          <w:rFonts w:ascii="Times New Roman" w:hAnsi="Times New Roman" w:cs="Times New Roman"/>
          <w:color w:val="000000"/>
          <w:shd w:val="clear" w:color="auto" w:fill="FFFFFF"/>
        </w:rPr>
        <w:fldChar w:fldCharType="begin"/>
      </w:r>
      <w:r w:rsidR="002B7A9A">
        <w:rPr>
          <w:rFonts w:ascii="Times New Roman" w:hAnsi="Times New Roman" w:cs="Times New Roman"/>
          <w:color w:val="000000"/>
          <w:shd w:val="clear" w:color="auto" w:fill="FFFFFF"/>
        </w:rPr>
        <w:instrText xml:space="preserve"> ADDIN ZOTERO_ITEM CSL_CITATION {"citationID":"EA1Brj9c","properties":{"formattedCitation":"\\super 9\\nosupersub{}","plainCitation":"9","noteIndex":0},"citationItems":[{"id":191,"uris":["http://zotero.org/users/10202395/items/DXI3UYCR"],"itemData":{"id":191,"type":"article-journal","container-title":"The Lancet Planetary Health","DOI":"10.1016/S2542-5196(21)00229-1","ISSN":"25425196","issue":"10","journalAbbreviation":"The Lancet Planetary Health","language":"en","page":"e718-e730","source":"DOI.org (Crossref)","title":"Green space and mortality in European cities: a health impact assessment study","title-short":"Green space and mortality in European cities","volume":"5","author":[{"family":"Barboza","given":"Evelise Pereira"},{"family":"Cirach","given":"Marta"},{"family":"Khomenko","given":"Sasha"},{"family":"Iungman","given":"Tamara"},{"family":"Mueller","given":"Natalie"},{"family":"Barrera-Gómez","given":"Jose"},{"family":"Rojas-Rueda","given":"David"},{"family":"Kondo","given":"Michelle"},{"family":"Nieuwenhuijsen","given":"Mark"}],"issued":{"date-parts":[["2021",10]]}}}],"schema":"https://github.com/citation-style-language/schema/raw/master/csl-citation.json"} </w:instrText>
      </w:r>
      <w:r w:rsidR="00EF5AD7" w:rsidRPr="00E150CA">
        <w:rPr>
          <w:rFonts w:ascii="Times New Roman" w:hAnsi="Times New Roman" w:cs="Times New Roman"/>
          <w:color w:val="000000"/>
          <w:shd w:val="clear" w:color="auto" w:fill="FFFFFF"/>
        </w:rPr>
        <w:fldChar w:fldCharType="separate"/>
      </w:r>
      <w:r w:rsidR="002B7A9A" w:rsidRPr="002B7A9A">
        <w:rPr>
          <w:rFonts w:ascii="Times New Roman" w:hAnsi="Times New Roman" w:cs="Times New Roman"/>
          <w:color w:val="000000"/>
          <w:vertAlign w:val="superscript"/>
        </w:rPr>
        <w:t>9</w:t>
      </w:r>
      <w:r w:rsidR="00EF5AD7" w:rsidRPr="00E150CA">
        <w:rPr>
          <w:rFonts w:ascii="Times New Roman" w:hAnsi="Times New Roman" w:cs="Times New Roman"/>
          <w:color w:val="000000"/>
          <w:shd w:val="clear" w:color="auto" w:fill="FFFFFF"/>
        </w:rPr>
        <w:fldChar w:fldCharType="end"/>
      </w:r>
      <w:r w:rsidR="00EF5AD7" w:rsidRPr="00E150CA">
        <w:rPr>
          <w:rFonts w:ascii="Times New Roman" w:hAnsi="Times New Roman" w:cs="Times New Roman"/>
          <w:color w:val="000000"/>
          <w:shd w:val="clear" w:color="auto" w:fill="FFFFFF"/>
        </w:rPr>
        <w:t xml:space="preserve">. A </w:t>
      </w:r>
      <w:r w:rsidR="002D77F9" w:rsidRPr="00E150CA">
        <w:rPr>
          <w:rFonts w:ascii="Times New Roman" w:hAnsi="Times New Roman" w:cs="Times New Roman"/>
          <w:color w:val="000000"/>
          <w:shd w:val="clear" w:color="auto" w:fill="FFFFFF"/>
        </w:rPr>
        <w:t>2022 study of the 35 most populous</w:t>
      </w:r>
      <w:r w:rsidR="00EF5AD7" w:rsidRPr="00E150CA">
        <w:rPr>
          <w:rFonts w:ascii="Times New Roman" w:hAnsi="Times New Roman" w:cs="Times New Roman"/>
          <w:color w:val="000000"/>
          <w:shd w:val="clear" w:color="auto" w:fill="FFFFFF"/>
        </w:rPr>
        <w:t xml:space="preserve"> American cities found that </w:t>
      </w:r>
      <w:r w:rsidR="00D3799D" w:rsidRPr="00E150CA">
        <w:rPr>
          <w:rFonts w:ascii="Times New Roman" w:hAnsi="Times New Roman" w:cs="Times New Roman"/>
          <w:color w:val="000000"/>
          <w:shd w:val="clear" w:color="auto" w:fill="FFFFFF"/>
        </w:rPr>
        <w:t xml:space="preserve">if NDVI </w:t>
      </w:r>
      <w:r w:rsidR="00D540D0">
        <w:rPr>
          <w:rFonts w:ascii="Times New Roman" w:hAnsi="Times New Roman" w:cs="Times New Roman"/>
          <w:color w:val="000000"/>
          <w:shd w:val="clear" w:color="auto" w:fill="FFFFFF"/>
        </w:rPr>
        <w:t xml:space="preserve">were </w:t>
      </w:r>
      <w:r w:rsidR="00D3799D" w:rsidRPr="00E150CA">
        <w:rPr>
          <w:rFonts w:ascii="Times New Roman" w:hAnsi="Times New Roman" w:cs="Times New Roman"/>
          <w:color w:val="000000"/>
          <w:shd w:val="clear" w:color="auto" w:fill="FFFFFF"/>
        </w:rPr>
        <w:t xml:space="preserve">increased by 0.1, </w:t>
      </w:r>
      <w:r w:rsidR="00EF5AD7" w:rsidRPr="00E150CA">
        <w:rPr>
          <w:rFonts w:ascii="Times New Roman" w:hAnsi="Times New Roman" w:cs="Times New Roman"/>
          <w:color w:val="000000"/>
          <w:shd w:val="clear" w:color="auto" w:fill="FFFFFF"/>
        </w:rPr>
        <w:t xml:space="preserve">38,000 deaths (95% CI: 28,640-57,281) could have been avoided in 2019 </w:t>
      </w:r>
      <w:r w:rsidR="002D77F9" w:rsidRPr="00E150CA">
        <w:rPr>
          <w:rFonts w:ascii="Times New Roman" w:hAnsi="Times New Roman" w:cs="Times New Roman"/>
          <w:color w:val="000000"/>
          <w:shd w:val="clear" w:color="auto" w:fill="FFFFFF"/>
        </w:rPr>
        <w:t xml:space="preserve">among those </w:t>
      </w:r>
      <w:r w:rsidR="00447748">
        <w:rPr>
          <w:rFonts w:ascii="Times New Roman" w:hAnsi="Times New Roman" w:cs="Times New Roman"/>
          <w:color w:val="000000"/>
          <w:shd w:val="clear" w:color="auto" w:fill="FFFFFF"/>
        </w:rPr>
        <w:t xml:space="preserve">aged </w:t>
      </w:r>
      <w:r w:rsidR="002D77F9" w:rsidRPr="00E150CA">
        <w:rPr>
          <w:rFonts w:ascii="Times New Roman" w:hAnsi="Times New Roman" w:cs="Times New Roman"/>
          <w:color w:val="000000"/>
          <w:shd w:val="clear" w:color="auto" w:fill="FFFFFF"/>
        </w:rPr>
        <w:t>65</w:t>
      </w:r>
      <w:r w:rsidR="00447748">
        <w:rPr>
          <w:rFonts w:ascii="Times New Roman" w:hAnsi="Times New Roman" w:cs="Times New Roman"/>
          <w:color w:val="000000"/>
          <w:shd w:val="clear" w:color="auto" w:fill="FFFFFF"/>
        </w:rPr>
        <w:t xml:space="preserve"> years</w:t>
      </w:r>
      <w:r w:rsidR="002D77F9" w:rsidRPr="00E150CA">
        <w:rPr>
          <w:rFonts w:ascii="Times New Roman" w:hAnsi="Times New Roman" w:cs="Times New Roman"/>
          <w:color w:val="000000"/>
          <w:shd w:val="clear" w:color="auto" w:fill="FFFFFF"/>
        </w:rPr>
        <w:t xml:space="preserve"> and older </w:t>
      </w:r>
      <w:r w:rsidR="00EF5AD7" w:rsidRPr="00E150CA">
        <w:rPr>
          <w:rFonts w:ascii="Times New Roman" w:hAnsi="Times New Roman" w:cs="Times New Roman"/>
          <w:color w:val="000000"/>
          <w:shd w:val="clear" w:color="auto" w:fill="FFFFFF"/>
        </w:rPr>
        <w:fldChar w:fldCharType="begin"/>
      </w:r>
      <w:r w:rsidR="002B7A9A">
        <w:rPr>
          <w:rFonts w:ascii="Times New Roman" w:hAnsi="Times New Roman" w:cs="Times New Roman"/>
          <w:color w:val="000000"/>
          <w:shd w:val="clear" w:color="auto" w:fill="FFFFFF"/>
        </w:rPr>
        <w:instrText xml:space="preserve"> ADDIN ZOTERO_ITEM CSL_CITATION {"citationID":"2IFhD644","properties":{"formattedCitation":"\\super 10\\nosupersub{}","plainCitation":"10","noteIndex":0},"citationItems":[{"id":259,"uris":["http://zotero.org/users/10202395/items/AXXINCTS"],"itemData":{"id":259,"type":"article-journal","abstract":"Across the United States, cities are creating sustainability and climate action plans (CAPs) that call to increase local vegetation. These greening initiatives have the potential to not only beneﬁt the environment but also human health. In epidemiologic literature, greenness has a protective effect on mortality through various direct and indirect pathways. We aimed to assess how an increase in greenness could decrease mortality in the largest urban areas in the United States. We conducted a nationwide quantitative health impact assessment to estimate the predicted reduction in mortality associated with an increase in greenness across two decades (2000, 2010, and 2019). Using a recently published exposure-response function, Landsat 30 m 16-day satellite imagery from April to September, and publicly available county-level mortality data from the CDC, we calculated the age-adjusted reduction in all-cause mortality for those 65 years and older within 35 of the most populated metropolitan areas. We estimated that between 34,000 and 38,000 all-cause deaths could have been reduced in 2000, 2010, and 2019 with a local increase in green vegetation by 0.1 unit across the most populated metropolitan areas. We found that overall greenness increased across time with a 2.86% increase from 2000 to 2010 to 11.11% from 2010 to 2019. These results can be used to support CAPs by providing a quantitative assessment to the impact local greening initiatives can have on mortality. Urban planners and local governments can use these ﬁndings to calculate the co-beneﬁts of local CAPs through a public health lens and support policy development.","container-title":"Frontiers in Public Health","DOI":"10.3389/fpubh.2022.841936","ISSN":"2296-2565","journalAbbreviation":"Front. Public Health","language":"en","page":"841936","source":"DOI.org (Crossref)","title":"Benefits of Increasing Greenness on All-Cause Mortality in the Largest Metropolitan Areas of the United States Within the Past Two Decades","volume":"10","author":[{"family":"Brochu","given":"Paige"},{"family":"Jimenez","given":"Marcia P."},{"family":"James","given":"Peter"},{"family":"Kinney","given":"Patrick L."},{"family":"Lane","given":"Kevin"}],"issued":{"date-parts":[["2022",5,10]]}}}],"schema":"https://github.com/citation-style-language/schema/raw/master/csl-citation.json"} </w:instrText>
      </w:r>
      <w:r w:rsidR="00EF5AD7" w:rsidRPr="00E150CA">
        <w:rPr>
          <w:rFonts w:ascii="Times New Roman" w:hAnsi="Times New Roman" w:cs="Times New Roman"/>
          <w:color w:val="000000"/>
          <w:shd w:val="clear" w:color="auto" w:fill="FFFFFF"/>
        </w:rPr>
        <w:fldChar w:fldCharType="separate"/>
      </w:r>
      <w:r w:rsidR="002B7A9A" w:rsidRPr="002B7A9A">
        <w:rPr>
          <w:rFonts w:ascii="Times New Roman" w:hAnsi="Times New Roman" w:cs="Times New Roman"/>
          <w:color w:val="000000"/>
          <w:vertAlign w:val="superscript"/>
        </w:rPr>
        <w:t>10</w:t>
      </w:r>
      <w:r w:rsidR="00EF5AD7" w:rsidRPr="00E150CA">
        <w:rPr>
          <w:rFonts w:ascii="Times New Roman" w:hAnsi="Times New Roman" w:cs="Times New Roman"/>
          <w:color w:val="000000"/>
          <w:shd w:val="clear" w:color="auto" w:fill="FFFFFF"/>
        </w:rPr>
        <w:fldChar w:fldCharType="end"/>
      </w:r>
      <w:r w:rsidR="00EF5AD7" w:rsidRPr="00E150CA">
        <w:rPr>
          <w:rFonts w:ascii="Times New Roman" w:hAnsi="Times New Roman" w:cs="Times New Roman"/>
          <w:color w:val="000000"/>
          <w:shd w:val="clear" w:color="auto" w:fill="FFFFFF"/>
        </w:rPr>
        <w:t>.</w:t>
      </w:r>
      <w:r w:rsidR="006E2A12">
        <w:rPr>
          <w:rFonts w:ascii="Times New Roman" w:hAnsi="Times New Roman" w:cs="Times New Roman"/>
          <w:color w:val="000000"/>
          <w:shd w:val="clear" w:color="auto" w:fill="FFFFFF"/>
        </w:rPr>
        <w:t xml:space="preserve"> These studies </w:t>
      </w:r>
      <w:r w:rsidR="00CF3D70">
        <w:rPr>
          <w:rFonts w:ascii="Times New Roman" w:hAnsi="Times New Roman" w:cs="Times New Roman"/>
          <w:color w:val="000000"/>
          <w:shd w:val="clear" w:color="auto" w:fill="FFFFFF"/>
        </w:rPr>
        <w:t xml:space="preserve">show that urban greenspace can improve health. However, a global health impact assessment is needed to characterize the potential health benefits from increasing greenspace across a broader range of climate and regional contexts. </w:t>
      </w:r>
    </w:p>
    <w:p w14:paraId="6257F15D" w14:textId="77777777" w:rsidR="00A07A0D" w:rsidRDefault="00A07A0D" w:rsidP="007B6224">
      <w:pPr>
        <w:rPr>
          <w:rFonts w:ascii="Times New Roman" w:hAnsi="Times New Roman" w:cs="Times New Roman"/>
          <w:color w:val="000000"/>
          <w:shd w:val="clear" w:color="auto" w:fill="FFFFFF"/>
        </w:rPr>
      </w:pPr>
    </w:p>
    <w:p w14:paraId="6C029ED5" w14:textId="4ED538F2" w:rsidR="00952099" w:rsidRPr="00E150CA" w:rsidRDefault="006036D8" w:rsidP="007B6224">
      <w:pPr>
        <w:rPr>
          <w:rFonts w:ascii="Times New Roman" w:hAnsi="Times New Roman" w:cs="Times New Roman"/>
          <w:color w:val="000000"/>
          <w:shd w:val="clear" w:color="auto" w:fill="FFFFFF"/>
        </w:rPr>
      </w:pPr>
      <w:r w:rsidRPr="00E150CA">
        <w:rPr>
          <w:rFonts w:ascii="Times New Roman" w:hAnsi="Times New Roman" w:cs="Times New Roman"/>
          <w:color w:val="000000"/>
          <w:shd w:val="clear" w:color="auto" w:fill="FFFFFF"/>
        </w:rPr>
        <w:t>In 2020, The Lancet Countdown began tracking u</w:t>
      </w:r>
      <w:r w:rsidR="007A26CC" w:rsidRPr="00E150CA">
        <w:rPr>
          <w:rFonts w:ascii="Times New Roman" w:hAnsi="Times New Roman" w:cs="Times New Roman"/>
          <w:color w:val="000000"/>
          <w:shd w:val="clear" w:color="auto" w:fill="FFFFFF"/>
        </w:rPr>
        <w:t>rban greenspace</w:t>
      </w:r>
      <w:r w:rsidR="00717770" w:rsidRPr="00E150CA">
        <w:rPr>
          <w:rFonts w:ascii="Times New Roman" w:hAnsi="Times New Roman" w:cs="Times New Roman"/>
          <w:color w:val="000000"/>
          <w:shd w:val="clear" w:color="auto" w:fill="FFFFFF"/>
        </w:rPr>
        <w:t xml:space="preserve"> across a global set of cities</w:t>
      </w:r>
      <w:r w:rsidR="007A26CC" w:rsidRPr="00E150CA">
        <w:rPr>
          <w:rFonts w:ascii="Times New Roman" w:hAnsi="Times New Roman" w:cs="Times New Roman"/>
          <w:color w:val="000000"/>
          <w:shd w:val="clear" w:color="auto" w:fill="FFFFFF"/>
        </w:rPr>
        <w:t xml:space="preserve">. </w:t>
      </w:r>
      <w:r w:rsidR="00855772" w:rsidRPr="00E150CA">
        <w:rPr>
          <w:rFonts w:ascii="Times New Roman" w:hAnsi="Times New Roman" w:cs="Times New Roman"/>
          <w:color w:val="000000"/>
          <w:shd w:val="clear" w:color="auto" w:fill="FFFFFF"/>
        </w:rPr>
        <w:t>The Lancet Countdown is an annual publication dedicated to tracking progress towards the goals of the Paris Agreement and documenting the health implications of climate change.</w:t>
      </w:r>
      <w:r w:rsidR="00712FD7" w:rsidRPr="00E150CA">
        <w:rPr>
          <w:rFonts w:ascii="Times New Roman" w:hAnsi="Times New Roman" w:cs="Times New Roman"/>
          <w:color w:val="000000"/>
          <w:shd w:val="clear" w:color="auto" w:fill="FFFFFF"/>
        </w:rPr>
        <w:fldChar w:fldCharType="begin"/>
      </w:r>
      <w:r w:rsidR="002B7A9A">
        <w:rPr>
          <w:rFonts w:ascii="Times New Roman" w:hAnsi="Times New Roman" w:cs="Times New Roman"/>
          <w:color w:val="000000"/>
          <w:shd w:val="clear" w:color="auto" w:fill="FFFFFF"/>
        </w:rPr>
        <w:instrText xml:space="preserve"> ADDIN ZOTERO_ITEM CSL_CITATION {"citationID":"DAlaYyHt","properties":{"formattedCitation":"\\super 11\\nosupersub{}","plainCitation":"11","noteIndex":0},"citationItems":[{"id":754,"uris":["http://zotero.org/users/10202395/items/5RX5BIJN"],"itemData":{"id":754,"type":"article-journal","container-title":"The Lancet","DOI":"10.1016/S0140-6736(23)01859-7","ISSN":"0140-6736","issue":"10419","note":"publisher: Elsevier","page":"2346-2394","title":"The 2023 report of the Lancet Countdown on health and climate change: the imperative for a health-centred response in a world facing irreversible harms","volume":"402","author":[{"family":"Romanello","given":"Marina"},{"family":"Napoli","given":"Claudia","dropping-particle":"di"},{"family":"Green","given":"Carole"},{"family":"Kennard","given":"Harry"},{"family":"Lampard","given":"Pete"},{"family":"Scamman","given":"Daniel"},{"family":"Walawender","given":"Maria"},{"family":"Ali","given":"Zakari"},{"family":"Ameli","given":"Nadia"},{"family":"Ayeb-Karlsson","given":"Sonja"},{"family":"Beggs","given":"Paul J"},{"family":"Belesova","given":"Kristine"},{"family":"Berrang Ford","given":"Lea"},{"family":"Bowen","given":"Kathryn"},{"family":"Cai","given":"Wenjia"},{"family":"Callaghan","given":"Max"},{"family":"Campbell-Lendrum","given":"Diarmid"},{"family":"Chambers","given":"Jonathan"},{"family":"Cross","given":"Troy J"},{"family":"Daalen","given":"Kim R","non-dropping-particle":"van"},{"family":"Dalin","given":"Carole"},{"family":"Dasandi","given":"Niheer"},{"family":"Dasgupta","given":"Shouro"},{"family":"Davies","given":"Michael"},{"family":"Dominguez-Salas","given":"Paula"},{"family":"Dubrow","given":"Robert"},{"family":"Ebi","given":"Kristie L"},{"family":"Eckelman","given":"Matthew"},{"family":"Ekins","given":"Paul"},{"family":"Freyberg","given":"Chris"},{"family":"Gasparyan","given":"Olga"},{"family":"Gordon-Strachan","given":"Georgiana"},{"family":"Graham","given":"Hilary"},{"family":"Gunther","given":"Samuel H"},{"family":"Hamilton","given":"Ian"},{"family":"Hang","given":"Yun"},{"family":"Hänninen","given":"Risto"},{"family":"Hartinger","given":"Stella"},{"family":"He","given":"Kehan"},{"family":"Heidecke","given":"Julian"},{"family":"Hess","given":"Jeremy J"},{"family":"Hsu","given":"Shih-Che"},{"family":"Jamart","given":"Louis"},{"family":"Jankin","given":"Slava"},{"family":"Jay","given":"Ollie"},{"family":"Kelman","given":"Ilan"},{"family":"Kiesewetter","given":"Gregor"},{"family":"Kinney","given":"Patrick"},{"family":"Kniveton","given":"Dominic"},{"family":"Kouznetsov","given":"Rostislav"},{"family":"Larosa","given":"Francesca"},{"family":"Lee","given":"Jason K W"},{"family":"Lemke","given":"Bruno"},{"family":"Liu","given":"Yang"},{"family":"Liu","given":"Zhao"},{"family":"Lott","given":"Melissa"},{"family":"Lotto Batista","given":"Martín"},{"family":"Lowe","given":"Rachel"},{"family":"Odhiambo Sewe","given":"Maquins"},{"family":"Martinez-Urtaza","given":"Jaime"},{"family":"Maslin","given":"Mark"},{"family":"McAllister","given":"Lucy"},{"family":"McMichael","given":"Celia"},{"family":"Mi","given":"Zhifu"},{"family":"Milner","given":"James"},{"family":"Minor","given":"Kelton"},{"family":"Minx","given":"Jan C"},{"family":"Mohajeri","given":"Nahid"},{"family":"Momen","given":"Natalie C"},{"family":"Moradi-Lakeh","given":"Maziar"},{"family":"Morrissey","given":"Karyn"},{"family":"Munzert","given":"Simon"},{"family":"Murray","given":"Kris A"},{"family":"Neville","given":"Tara"},{"family":"Nilsson","given":"Maria"},{"family":"Obradovich","given":"Nick"},{"family":"O'Hare","given":"Megan B"},{"family":"Oliveira","given":"Camile"},{"family":"Oreszczyn","given":"Tadj"},{"family":"Otto","given":"Matthias"},{"family":"Owfi","given":"Fereidoon"},{"family":"Pearman","given":"Olivia"},{"family":"Pega","given":"Frank"},{"family":"Pershing","given":"Andrew"},{"family":"Rabbaniha","given":"Mahnaz"},{"family":"Rickman","given":"Jamie"},{"family":"Robinson","given":"Elizabeth J Z"},{"family":"Rocklöv","given":"Joacim"},{"family":"Salas","given":"Renee N"},{"family":"Semenza","given":"Jan C"},{"family":"Sherman","given":"Jodi D"},{"family":"Shumake-Guillemot","given":"Joy"},{"family":"Silbert","given":"Grant"},{"family":"Sofiev","given":"Mikhail"},{"family":"Springmann","given":"Marco"},{"family":"Stowell","given":"Jennifer D"},{"family":"Tabatabaei","given":"Meisam"},{"family":"Taylor","given":"Jonathon"},{"family":"Thompson","given":"Ross"},{"family":"Tonne","given":"Cathryn"},{"family":"Treskova","given":"Marina"},{"family":"Trinanes","given":"Joaquin A"},{"family":"Wagner","given":"Fabian"},{"family":"Warnecke","given":"Laura"},{"family":"Whitcombe","given":"Hannah"},{"family":"Winning","given":"Matthew"},{"family":"Wyns","given":"Arthur"},{"family":"Yglesias-González","given":"Marisol"},{"family":"Zhang","given":"Shihui"},{"family":"Zhang","given":"Ying"},{"family":"Zhu","given":"Qiao"},{"family":"Gong","given":"Peng"},{"family":"Montgomery","given":"Hugh"},{"family":"Costello","given":"Anthony"}],"issued":{"date-parts":[["2023",12,16]]}}}],"schema":"https://github.com/citation-style-language/schema/raw/master/csl-citation.json"} </w:instrText>
      </w:r>
      <w:r w:rsidR="00712FD7" w:rsidRPr="00E150CA">
        <w:rPr>
          <w:rFonts w:ascii="Times New Roman" w:hAnsi="Times New Roman" w:cs="Times New Roman"/>
          <w:color w:val="000000"/>
          <w:shd w:val="clear" w:color="auto" w:fill="FFFFFF"/>
        </w:rPr>
        <w:fldChar w:fldCharType="separate"/>
      </w:r>
      <w:r w:rsidR="002B7A9A" w:rsidRPr="002B7A9A">
        <w:rPr>
          <w:rFonts w:ascii="Times New Roman" w:hAnsi="Times New Roman" w:cs="Times New Roman"/>
          <w:color w:val="000000"/>
          <w:vertAlign w:val="superscript"/>
        </w:rPr>
        <w:t>11</w:t>
      </w:r>
      <w:r w:rsidR="00712FD7" w:rsidRPr="00E150CA">
        <w:rPr>
          <w:rFonts w:ascii="Times New Roman" w:hAnsi="Times New Roman" w:cs="Times New Roman"/>
          <w:color w:val="000000"/>
          <w:shd w:val="clear" w:color="auto" w:fill="FFFFFF"/>
        </w:rPr>
        <w:fldChar w:fldCharType="end"/>
      </w:r>
      <w:r w:rsidR="00DD7A83" w:rsidRPr="00E150CA">
        <w:rPr>
          <w:rFonts w:ascii="Times New Roman" w:hAnsi="Times New Roman" w:cs="Times New Roman"/>
          <w:color w:val="000000"/>
          <w:shd w:val="clear" w:color="auto" w:fill="FFFFFF"/>
        </w:rPr>
        <w:t xml:space="preserve"> </w:t>
      </w:r>
      <w:commentRangeStart w:id="8"/>
      <w:r w:rsidR="00703441">
        <w:rPr>
          <w:rFonts w:ascii="Times New Roman" w:hAnsi="Times New Roman" w:cs="Times New Roman"/>
          <w:color w:val="000000"/>
          <w:shd w:val="clear" w:color="auto" w:fill="FFFFFF"/>
        </w:rPr>
        <w:t xml:space="preserve">We update the Lancet Countdown methodology to capture population at a finer scale (100m instead of 1km resolution) and to remove </w:t>
      </w:r>
      <w:r w:rsidR="00A26064">
        <w:rPr>
          <w:rFonts w:ascii="Times New Roman" w:hAnsi="Times New Roman" w:cs="Times New Roman"/>
          <w:color w:val="000000"/>
          <w:shd w:val="clear" w:color="auto" w:fill="FFFFFF"/>
        </w:rPr>
        <w:t xml:space="preserve">surface </w:t>
      </w:r>
      <w:r w:rsidR="00703441">
        <w:rPr>
          <w:rFonts w:ascii="Times New Roman" w:hAnsi="Times New Roman" w:cs="Times New Roman"/>
          <w:color w:val="000000"/>
          <w:shd w:val="clear" w:color="auto" w:fill="FFFFFF"/>
        </w:rPr>
        <w:t>water from the urban greenspace calculation</w:t>
      </w:r>
      <w:r w:rsidR="00834FE1">
        <w:rPr>
          <w:rFonts w:ascii="Times New Roman" w:hAnsi="Times New Roman" w:cs="Times New Roman"/>
          <w:color w:val="000000"/>
          <w:shd w:val="clear" w:color="auto" w:fill="FFFFFF"/>
        </w:rPr>
        <w:t xml:space="preserve">. </w:t>
      </w:r>
      <w:commentRangeEnd w:id="8"/>
      <w:r w:rsidR="00834FE1">
        <w:rPr>
          <w:rStyle w:val="CommentReference"/>
        </w:rPr>
        <w:commentReference w:id="8"/>
      </w:r>
      <w:r w:rsidR="00BE6189" w:rsidRPr="00E150CA">
        <w:rPr>
          <w:rFonts w:ascii="Times New Roman" w:hAnsi="Times New Roman" w:cs="Times New Roman"/>
          <w:color w:val="000000"/>
          <w:shd w:val="clear" w:color="auto" w:fill="FFFFFF"/>
        </w:rPr>
        <w:t xml:space="preserve">We </w:t>
      </w:r>
      <w:r w:rsidR="00834FE1">
        <w:rPr>
          <w:rFonts w:ascii="Times New Roman" w:hAnsi="Times New Roman" w:cs="Times New Roman"/>
          <w:color w:val="000000"/>
          <w:shd w:val="clear" w:color="auto" w:fill="FFFFFF"/>
        </w:rPr>
        <w:t xml:space="preserve">further </w:t>
      </w:r>
      <w:r w:rsidR="00BE6189" w:rsidRPr="00E150CA">
        <w:rPr>
          <w:rFonts w:ascii="Times New Roman" w:hAnsi="Times New Roman" w:cs="Times New Roman"/>
          <w:color w:val="000000"/>
          <w:shd w:val="clear" w:color="auto" w:fill="FFFFFF"/>
        </w:rPr>
        <w:t xml:space="preserve">conduct a health impact assessment of the </w:t>
      </w:r>
      <w:r w:rsidR="00D350FF">
        <w:rPr>
          <w:rFonts w:ascii="Times New Roman" w:hAnsi="Times New Roman" w:cs="Times New Roman"/>
          <w:color w:val="000000"/>
          <w:shd w:val="clear" w:color="auto" w:fill="FFFFFF"/>
        </w:rPr>
        <w:t>increases</w:t>
      </w:r>
      <w:r w:rsidR="00D350FF" w:rsidRPr="00E150CA">
        <w:rPr>
          <w:rFonts w:ascii="Times New Roman" w:hAnsi="Times New Roman" w:cs="Times New Roman"/>
          <w:color w:val="000000"/>
          <w:shd w:val="clear" w:color="auto" w:fill="FFFFFF"/>
        </w:rPr>
        <w:t xml:space="preserve"> </w:t>
      </w:r>
      <w:r w:rsidR="00BE6189" w:rsidRPr="00E150CA">
        <w:rPr>
          <w:rFonts w:ascii="Times New Roman" w:hAnsi="Times New Roman" w:cs="Times New Roman"/>
          <w:color w:val="000000"/>
          <w:shd w:val="clear" w:color="auto" w:fill="FFFFFF"/>
        </w:rPr>
        <w:t xml:space="preserve">or </w:t>
      </w:r>
      <w:r w:rsidR="00D350FF">
        <w:rPr>
          <w:rFonts w:ascii="Times New Roman" w:hAnsi="Times New Roman" w:cs="Times New Roman"/>
          <w:color w:val="000000"/>
          <w:shd w:val="clear" w:color="auto" w:fill="FFFFFF"/>
        </w:rPr>
        <w:t>reductions in</w:t>
      </w:r>
      <w:r w:rsidR="00D350FF" w:rsidRPr="00E150CA">
        <w:rPr>
          <w:rFonts w:ascii="Times New Roman" w:hAnsi="Times New Roman" w:cs="Times New Roman"/>
          <w:color w:val="000000"/>
          <w:shd w:val="clear" w:color="auto" w:fill="FFFFFF"/>
        </w:rPr>
        <w:t xml:space="preserve"> </w:t>
      </w:r>
      <w:r w:rsidR="00BE6189" w:rsidRPr="00E150CA">
        <w:rPr>
          <w:rFonts w:ascii="Times New Roman" w:hAnsi="Times New Roman" w:cs="Times New Roman"/>
          <w:color w:val="000000"/>
          <w:shd w:val="clear" w:color="auto" w:fill="FFFFFF"/>
        </w:rPr>
        <w:t xml:space="preserve">deaths associated with changes in </w:t>
      </w:r>
      <w:r w:rsidR="005160DC">
        <w:rPr>
          <w:rFonts w:ascii="Times New Roman" w:hAnsi="Times New Roman" w:cs="Times New Roman"/>
          <w:color w:val="000000"/>
          <w:shd w:val="clear" w:color="auto" w:fill="FFFFFF"/>
        </w:rPr>
        <w:t xml:space="preserve">urban </w:t>
      </w:r>
      <w:r w:rsidR="00BE6189" w:rsidRPr="00E150CA">
        <w:rPr>
          <w:rFonts w:ascii="Times New Roman" w:hAnsi="Times New Roman" w:cs="Times New Roman"/>
          <w:color w:val="000000"/>
          <w:shd w:val="clear" w:color="auto" w:fill="FFFFFF"/>
        </w:rPr>
        <w:t xml:space="preserve">greenspace over time across </w:t>
      </w:r>
      <w:r w:rsidR="00D350FF">
        <w:rPr>
          <w:rFonts w:ascii="Times New Roman" w:hAnsi="Times New Roman" w:cs="Times New Roman"/>
          <w:color w:val="000000"/>
          <w:shd w:val="clear" w:color="auto" w:fill="FFFFFF"/>
        </w:rPr>
        <w:t xml:space="preserve">the </w:t>
      </w:r>
      <w:r w:rsidR="00BE6189" w:rsidRPr="00E150CA">
        <w:rPr>
          <w:rFonts w:ascii="Times New Roman" w:hAnsi="Times New Roman" w:cs="Times New Roman"/>
          <w:color w:val="000000"/>
          <w:shd w:val="clear" w:color="auto" w:fill="FFFFFF"/>
        </w:rPr>
        <w:t>1,04</w:t>
      </w:r>
      <w:r w:rsidR="00BB75C8">
        <w:rPr>
          <w:rFonts w:ascii="Times New Roman" w:hAnsi="Times New Roman" w:cs="Times New Roman"/>
          <w:color w:val="000000"/>
          <w:shd w:val="clear" w:color="auto" w:fill="FFFFFF"/>
        </w:rPr>
        <w:t>1</w:t>
      </w:r>
      <w:r w:rsidR="00BE6189" w:rsidRPr="00E150CA">
        <w:rPr>
          <w:rFonts w:ascii="Times New Roman" w:hAnsi="Times New Roman" w:cs="Times New Roman"/>
          <w:color w:val="000000"/>
          <w:shd w:val="clear" w:color="auto" w:fill="FFFFFF"/>
        </w:rPr>
        <w:t xml:space="preserve"> global cities</w:t>
      </w:r>
      <w:r w:rsidR="005160DC">
        <w:rPr>
          <w:rFonts w:ascii="Times New Roman" w:hAnsi="Times New Roman" w:cs="Times New Roman"/>
          <w:color w:val="000000"/>
          <w:shd w:val="clear" w:color="auto" w:fill="FFFFFF"/>
        </w:rPr>
        <w:t xml:space="preserve"> included in the Lancet Countdown’s greenspace analysis</w:t>
      </w:r>
      <w:r w:rsidR="00BE6189" w:rsidRPr="00E150CA">
        <w:rPr>
          <w:rFonts w:ascii="Times New Roman" w:hAnsi="Times New Roman" w:cs="Times New Roman"/>
          <w:color w:val="000000"/>
          <w:shd w:val="clear" w:color="auto" w:fill="FFFFFF"/>
        </w:rPr>
        <w:t>.</w:t>
      </w:r>
      <w:r w:rsidR="00531C5E" w:rsidRPr="00E150CA">
        <w:rPr>
          <w:rFonts w:ascii="Times New Roman" w:hAnsi="Times New Roman" w:cs="Times New Roman"/>
          <w:color w:val="000000"/>
          <w:shd w:val="clear" w:color="auto" w:fill="FFFFFF"/>
        </w:rPr>
        <w:t xml:space="preserve"> </w:t>
      </w:r>
      <w:r w:rsidR="003C57E4">
        <w:rPr>
          <w:rFonts w:ascii="Times New Roman" w:hAnsi="Times New Roman" w:cs="Times New Roman"/>
          <w:color w:val="000000"/>
          <w:shd w:val="clear" w:color="auto" w:fill="FFFFFF"/>
        </w:rPr>
        <w:t xml:space="preserve">We characterize urban greenspace across these cities from 2014 to </w:t>
      </w:r>
      <w:r w:rsidR="004A429B">
        <w:rPr>
          <w:rFonts w:ascii="Times New Roman" w:hAnsi="Times New Roman" w:cs="Times New Roman"/>
          <w:color w:val="000000"/>
          <w:shd w:val="clear" w:color="auto" w:fill="FFFFFF"/>
        </w:rPr>
        <w:t>2023 and</w:t>
      </w:r>
      <w:r w:rsidR="003C57E4">
        <w:rPr>
          <w:rFonts w:ascii="Times New Roman" w:hAnsi="Times New Roman" w:cs="Times New Roman"/>
          <w:color w:val="000000"/>
          <w:shd w:val="clear" w:color="auto" w:fill="FFFFFF"/>
        </w:rPr>
        <w:t xml:space="preserve"> estimated the associated health impact of changes in greenspace between two five-year periods, 2014-201</w:t>
      </w:r>
      <w:r w:rsidR="004A429B">
        <w:rPr>
          <w:rFonts w:ascii="Times New Roman" w:hAnsi="Times New Roman" w:cs="Times New Roman"/>
          <w:color w:val="000000"/>
          <w:shd w:val="clear" w:color="auto" w:fill="FFFFFF"/>
        </w:rPr>
        <w:t>8</w:t>
      </w:r>
      <w:r w:rsidR="003C57E4">
        <w:rPr>
          <w:rFonts w:ascii="Times New Roman" w:hAnsi="Times New Roman" w:cs="Times New Roman"/>
          <w:color w:val="000000"/>
          <w:shd w:val="clear" w:color="auto" w:fill="FFFFFF"/>
        </w:rPr>
        <w:t xml:space="preserve"> and 20</w:t>
      </w:r>
      <w:r w:rsidR="004A429B">
        <w:rPr>
          <w:rFonts w:ascii="Times New Roman" w:hAnsi="Times New Roman" w:cs="Times New Roman"/>
          <w:color w:val="000000"/>
          <w:shd w:val="clear" w:color="auto" w:fill="FFFFFF"/>
        </w:rPr>
        <w:t>19</w:t>
      </w:r>
      <w:r w:rsidR="003C57E4">
        <w:rPr>
          <w:rFonts w:ascii="Times New Roman" w:hAnsi="Times New Roman" w:cs="Times New Roman"/>
          <w:color w:val="000000"/>
          <w:shd w:val="clear" w:color="auto" w:fill="FFFFFF"/>
        </w:rPr>
        <w:t>-2023</w:t>
      </w:r>
      <w:r w:rsidR="004A429B">
        <w:rPr>
          <w:rFonts w:ascii="Times New Roman" w:hAnsi="Times New Roman" w:cs="Times New Roman"/>
          <w:color w:val="000000"/>
          <w:shd w:val="clear" w:color="auto" w:fill="FFFFFF"/>
        </w:rPr>
        <w:t>.</w:t>
      </w:r>
      <w:r w:rsidR="001D6941">
        <w:rPr>
          <w:rFonts w:ascii="Times New Roman" w:hAnsi="Times New Roman" w:cs="Times New Roman"/>
          <w:color w:val="000000"/>
          <w:shd w:val="clear" w:color="auto" w:fill="FFFFFF"/>
        </w:rPr>
        <w:t xml:space="preserve"> The results of this study can be used to compare greenspace across cities and </w:t>
      </w:r>
      <w:r w:rsidR="004A429B">
        <w:rPr>
          <w:rFonts w:ascii="Times New Roman" w:hAnsi="Times New Roman" w:cs="Times New Roman"/>
          <w:color w:val="000000"/>
          <w:shd w:val="clear" w:color="auto" w:fill="FFFFFF"/>
        </w:rPr>
        <w:t>time to better understand the health implications of</w:t>
      </w:r>
      <w:r w:rsidR="008F0486">
        <w:rPr>
          <w:rFonts w:ascii="Times New Roman" w:hAnsi="Times New Roman" w:cs="Times New Roman"/>
          <w:color w:val="000000"/>
          <w:shd w:val="clear" w:color="auto" w:fill="FFFFFF"/>
        </w:rPr>
        <w:t xml:space="preserve"> global</w:t>
      </w:r>
      <w:r w:rsidR="004A429B">
        <w:rPr>
          <w:rFonts w:ascii="Times New Roman" w:hAnsi="Times New Roman" w:cs="Times New Roman"/>
          <w:color w:val="000000"/>
          <w:shd w:val="clear" w:color="auto" w:fill="FFFFFF"/>
        </w:rPr>
        <w:t xml:space="preserve"> changes to the urban natural environment </w:t>
      </w:r>
      <w:r w:rsidR="00D350FF">
        <w:rPr>
          <w:rFonts w:ascii="Times New Roman" w:hAnsi="Times New Roman" w:cs="Times New Roman"/>
          <w:color w:val="000000"/>
          <w:shd w:val="clear" w:color="auto" w:fill="FFFFFF"/>
        </w:rPr>
        <w:t xml:space="preserve">in </w:t>
      </w:r>
      <w:r w:rsidR="004A429B">
        <w:rPr>
          <w:rFonts w:ascii="Times New Roman" w:hAnsi="Times New Roman" w:cs="Times New Roman"/>
          <w:color w:val="000000"/>
          <w:shd w:val="clear" w:color="auto" w:fill="FFFFFF"/>
        </w:rPr>
        <w:t xml:space="preserve">the last decade.  </w:t>
      </w:r>
    </w:p>
    <w:p w14:paraId="26590397" w14:textId="77777777" w:rsidR="00FA2EC9" w:rsidRPr="00E150CA" w:rsidRDefault="00FA2EC9" w:rsidP="00551D54">
      <w:pPr>
        <w:rPr>
          <w:rFonts w:ascii="Times New Roman" w:hAnsi="Times New Roman" w:cs="Times New Roman"/>
        </w:rPr>
      </w:pPr>
    </w:p>
    <w:p w14:paraId="35625F09" w14:textId="77777777" w:rsidR="00FC67E2" w:rsidRDefault="00FC67E2" w:rsidP="00551D54">
      <w:pPr>
        <w:rPr>
          <w:rFonts w:ascii="Times New Roman" w:hAnsi="Times New Roman" w:cs="Times New Roman"/>
          <w:b/>
          <w:bCs/>
        </w:rPr>
      </w:pPr>
    </w:p>
    <w:p w14:paraId="04198E93" w14:textId="0C83BFD1" w:rsidR="00551D54" w:rsidRPr="00E150CA" w:rsidRDefault="00551D54" w:rsidP="00551D54">
      <w:pPr>
        <w:rPr>
          <w:rFonts w:ascii="Times New Roman" w:hAnsi="Times New Roman" w:cs="Times New Roman"/>
          <w:b/>
          <w:bCs/>
        </w:rPr>
      </w:pPr>
      <w:r w:rsidRPr="00E150CA">
        <w:rPr>
          <w:rFonts w:ascii="Times New Roman" w:hAnsi="Times New Roman" w:cs="Times New Roman"/>
          <w:b/>
          <w:bCs/>
        </w:rPr>
        <w:t>Method</w:t>
      </w:r>
      <w:r w:rsidR="002C67A4" w:rsidRPr="00E150CA">
        <w:rPr>
          <w:rFonts w:ascii="Times New Roman" w:hAnsi="Times New Roman" w:cs="Times New Roman"/>
          <w:b/>
          <w:bCs/>
        </w:rPr>
        <w:t>s</w:t>
      </w:r>
    </w:p>
    <w:p w14:paraId="6103DD8C" w14:textId="77777777" w:rsidR="000736DF" w:rsidRDefault="000736DF" w:rsidP="00551D54">
      <w:pPr>
        <w:rPr>
          <w:rFonts w:ascii="Times New Roman" w:hAnsi="Times New Roman" w:cs="Times New Roman"/>
        </w:rPr>
      </w:pPr>
    </w:p>
    <w:p w14:paraId="5C1B45D6" w14:textId="26A7832D" w:rsidR="00595315" w:rsidRDefault="00595315" w:rsidP="00551D54">
      <w:pPr>
        <w:rPr>
          <w:rFonts w:ascii="Times New Roman" w:hAnsi="Times New Roman" w:cs="Times New Roman"/>
        </w:rPr>
      </w:pPr>
      <w:r>
        <w:rPr>
          <w:rFonts w:ascii="Times New Roman" w:hAnsi="Times New Roman" w:cs="Times New Roman"/>
        </w:rPr>
        <w:t xml:space="preserve">We estimated urban greenspace </w:t>
      </w:r>
      <w:r w:rsidR="009B7B4B">
        <w:rPr>
          <w:rFonts w:ascii="Times New Roman" w:hAnsi="Times New Roman" w:cs="Times New Roman"/>
        </w:rPr>
        <w:t xml:space="preserve">using </w:t>
      </w:r>
      <w:r w:rsidR="00675FFE">
        <w:rPr>
          <w:rFonts w:ascii="Times New Roman" w:hAnsi="Times New Roman" w:cs="Times New Roman"/>
        </w:rPr>
        <w:t>population-weighted greenest</w:t>
      </w:r>
      <w:r w:rsidR="000011F2">
        <w:rPr>
          <w:rFonts w:ascii="Times New Roman" w:hAnsi="Times New Roman" w:cs="Times New Roman"/>
        </w:rPr>
        <w:t xml:space="preserve"> </w:t>
      </w:r>
      <w:r w:rsidR="00675FFE">
        <w:rPr>
          <w:rFonts w:ascii="Times New Roman" w:hAnsi="Times New Roman" w:cs="Times New Roman"/>
        </w:rPr>
        <w:t xml:space="preserve">season </w:t>
      </w:r>
      <w:r w:rsidR="009B7B4B">
        <w:rPr>
          <w:rFonts w:ascii="Times New Roman" w:hAnsi="Times New Roman" w:cs="Times New Roman"/>
        </w:rPr>
        <w:t xml:space="preserve">normalized difference vegetation index (NDVI) from </w:t>
      </w:r>
      <w:r w:rsidR="004A6A1E">
        <w:rPr>
          <w:rFonts w:ascii="Times New Roman" w:hAnsi="Times New Roman" w:cs="Times New Roman"/>
        </w:rPr>
        <w:t>2014</w:t>
      </w:r>
      <w:r w:rsidR="009B7B4B">
        <w:rPr>
          <w:rFonts w:ascii="Times New Roman" w:hAnsi="Times New Roman" w:cs="Times New Roman"/>
        </w:rPr>
        <w:t xml:space="preserve"> to </w:t>
      </w:r>
      <w:r w:rsidR="004A6A1E">
        <w:rPr>
          <w:rFonts w:ascii="Times New Roman" w:hAnsi="Times New Roman" w:cs="Times New Roman"/>
        </w:rPr>
        <w:t>2023</w:t>
      </w:r>
      <w:r w:rsidR="009B7B4B">
        <w:rPr>
          <w:rFonts w:ascii="Times New Roman" w:hAnsi="Times New Roman" w:cs="Times New Roman"/>
        </w:rPr>
        <w:t>,</w:t>
      </w:r>
      <w:r w:rsidR="004A6A1E">
        <w:rPr>
          <w:rFonts w:ascii="Times New Roman" w:hAnsi="Times New Roman" w:cs="Times New Roman"/>
        </w:rPr>
        <w:t xml:space="preserve"> </w:t>
      </w:r>
      <w:r>
        <w:rPr>
          <w:rFonts w:ascii="Times New Roman" w:hAnsi="Times New Roman" w:cs="Times New Roman"/>
        </w:rPr>
        <w:t>in 1,04</w:t>
      </w:r>
      <w:r w:rsidR="00D85548">
        <w:rPr>
          <w:rFonts w:ascii="Times New Roman" w:hAnsi="Times New Roman" w:cs="Times New Roman"/>
        </w:rPr>
        <w:t>1</w:t>
      </w:r>
      <w:r>
        <w:rPr>
          <w:rFonts w:ascii="Times New Roman" w:hAnsi="Times New Roman" w:cs="Times New Roman"/>
        </w:rPr>
        <w:t xml:space="preserve"> cities across 174 countries. We then </w:t>
      </w:r>
      <w:r w:rsidR="009B7B4B">
        <w:rPr>
          <w:rFonts w:ascii="Times New Roman" w:hAnsi="Times New Roman" w:cs="Times New Roman"/>
        </w:rPr>
        <w:t xml:space="preserve">estimated </w:t>
      </w:r>
      <w:r w:rsidRPr="007C220F">
        <w:rPr>
          <w:rFonts w:ascii="Times New Roman" w:hAnsi="Times New Roman" w:cs="Times New Roman"/>
        </w:rPr>
        <w:t xml:space="preserve">the </w:t>
      </w:r>
      <w:r w:rsidR="009B7B4B">
        <w:rPr>
          <w:rFonts w:ascii="Times New Roman" w:hAnsi="Times New Roman" w:cs="Times New Roman"/>
        </w:rPr>
        <w:t xml:space="preserve">mortality </w:t>
      </w:r>
      <w:r w:rsidRPr="007C220F">
        <w:rPr>
          <w:rFonts w:ascii="Times New Roman" w:hAnsi="Times New Roman" w:cs="Times New Roman"/>
        </w:rPr>
        <w:t xml:space="preserve">change in each </w:t>
      </w:r>
      <w:r w:rsidR="009B7B4B">
        <w:rPr>
          <w:rFonts w:ascii="Times New Roman" w:hAnsi="Times New Roman" w:cs="Times New Roman"/>
        </w:rPr>
        <w:t xml:space="preserve">city </w:t>
      </w:r>
      <w:r w:rsidRPr="007C220F">
        <w:rPr>
          <w:rFonts w:ascii="Times New Roman" w:hAnsi="Times New Roman" w:cs="Times New Roman"/>
        </w:rPr>
        <w:t xml:space="preserve">associated with </w:t>
      </w:r>
      <w:r w:rsidR="007E58B1">
        <w:rPr>
          <w:rFonts w:ascii="Times New Roman" w:hAnsi="Times New Roman" w:cs="Times New Roman"/>
        </w:rPr>
        <w:t xml:space="preserve">the difference in </w:t>
      </w:r>
      <w:r w:rsidR="009B7B4B">
        <w:rPr>
          <w:rFonts w:ascii="Times New Roman" w:hAnsi="Times New Roman" w:cs="Times New Roman"/>
        </w:rPr>
        <w:t>NDVI between two five-year periods, from</w:t>
      </w:r>
      <w:r w:rsidR="009B7B4B" w:rsidRPr="007C220F">
        <w:rPr>
          <w:rFonts w:ascii="Times New Roman" w:hAnsi="Times New Roman" w:cs="Times New Roman"/>
        </w:rPr>
        <w:t xml:space="preserve"> </w:t>
      </w:r>
      <w:r w:rsidR="00D3065F">
        <w:rPr>
          <w:rFonts w:ascii="Times New Roman" w:hAnsi="Times New Roman" w:cs="Times New Roman"/>
        </w:rPr>
        <w:t>2014-2018</w:t>
      </w:r>
      <w:r w:rsidRPr="007C220F">
        <w:rPr>
          <w:rFonts w:ascii="Times New Roman" w:hAnsi="Times New Roman" w:cs="Times New Roman"/>
        </w:rPr>
        <w:t xml:space="preserve"> </w:t>
      </w:r>
      <w:r w:rsidR="007E09D3">
        <w:rPr>
          <w:rFonts w:ascii="Times New Roman" w:hAnsi="Times New Roman" w:cs="Times New Roman"/>
        </w:rPr>
        <w:t>to</w:t>
      </w:r>
      <w:r w:rsidRPr="007C220F">
        <w:rPr>
          <w:rFonts w:ascii="Times New Roman" w:hAnsi="Times New Roman" w:cs="Times New Roman"/>
        </w:rPr>
        <w:t xml:space="preserve"> </w:t>
      </w:r>
      <w:r w:rsidR="00D3065F">
        <w:rPr>
          <w:rFonts w:ascii="Times New Roman" w:hAnsi="Times New Roman" w:cs="Times New Roman"/>
        </w:rPr>
        <w:t>2019-2023</w:t>
      </w:r>
      <w:r w:rsidRPr="007C220F">
        <w:rPr>
          <w:rFonts w:ascii="Times New Roman" w:hAnsi="Times New Roman" w:cs="Times New Roman"/>
        </w:rPr>
        <w:t xml:space="preserve">. </w:t>
      </w:r>
      <w:r w:rsidR="00EA3427" w:rsidRPr="007C220F">
        <w:rPr>
          <w:rFonts w:ascii="Times New Roman" w:hAnsi="Times New Roman" w:cs="Times New Roman"/>
        </w:rPr>
        <w:t xml:space="preserve">We </w:t>
      </w:r>
      <w:r w:rsidR="00675FFE">
        <w:rPr>
          <w:rFonts w:ascii="Times New Roman" w:hAnsi="Times New Roman" w:cs="Times New Roman"/>
        </w:rPr>
        <w:t>defined urban extents using</w:t>
      </w:r>
      <w:r w:rsidR="00675FFE" w:rsidRPr="007C220F">
        <w:rPr>
          <w:rFonts w:ascii="Times New Roman" w:hAnsi="Times New Roman" w:cs="Times New Roman"/>
        </w:rPr>
        <w:t xml:space="preserve"> </w:t>
      </w:r>
      <w:r w:rsidR="00EA3427" w:rsidRPr="007C220F">
        <w:rPr>
          <w:rFonts w:ascii="Times New Roman" w:hAnsi="Times New Roman" w:cs="Times New Roman"/>
        </w:rPr>
        <w:t xml:space="preserve">the </w:t>
      </w:r>
      <w:r w:rsidR="007C220F" w:rsidRPr="007C220F">
        <w:rPr>
          <w:rFonts w:ascii="Times New Roman" w:hAnsi="Times New Roman" w:cs="Times New Roman"/>
        </w:rPr>
        <w:t>Global Human Settlement Urban Centre Database (GHS-UCDB)</w:t>
      </w:r>
      <w:r w:rsidR="00675FFE">
        <w:rPr>
          <w:rFonts w:ascii="Times New Roman" w:hAnsi="Times New Roman" w:cs="Times New Roman"/>
        </w:rPr>
        <w:t xml:space="preserve">, which provides </w:t>
      </w:r>
      <w:r w:rsidR="00EA3427" w:rsidRPr="007C220F">
        <w:rPr>
          <w:rFonts w:ascii="Times New Roman" w:hAnsi="Times New Roman" w:cs="Times New Roman"/>
        </w:rPr>
        <w:t>a consistent methodology based on</w:t>
      </w:r>
      <w:r w:rsidR="00432318" w:rsidRPr="007C220F">
        <w:rPr>
          <w:rFonts w:ascii="Times New Roman" w:hAnsi="Times New Roman" w:cs="Times New Roman"/>
        </w:rPr>
        <w:t xml:space="preserve"> population and</w:t>
      </w:r>
      <w:r w:rsidR="00EA3427" w:rsidRPr="007C220F">
        <w:rPr>
          <w:rFonts w:ascii="Times New Roman" w:hAnsi="Times New Roman" w:cs="Times New Roman"/>
        </w:rPr>
        <w:t xml:space="preserve"> </w:t>
      </w:r>
      <w:r w:rsidR="00432318" w:rsidRPr="007C220F">
        <w:rPr>
          <w:rFonts w:ascii="Times New Roman" w:hAnsi="Times New Roman" w:cs="Times New Roman"/>
        </w:rPr>
        <w:t>remote sensing data.</w:t>
      </w:r>
      <w:r w:rsidR="00CE7C15" w:rsidRPr="007C220F">
        <w:rPr>
          <w:rFonts w:ascii="Times New Roman" w:hAnsi="Times New Roman" w:cs="Times New Roman"/>
        </w:rPr>
        <w:fldChar w:fldCharType="begin"/>
      </w:r>
      <w:r w:rsidR="002B7A9A">
        <w:rPr>
          <w:rFonts w:ascii="Times New Roman" w:hAnsi="Times New Roman" w:cs="Times New Roman"/>
        </w:rPr>
        <w:instrText xml:space="preserve"> ADDIN ZOTERO_ITEM CSL_CITATION {"citationID":"rAD9MYvP","properties":{"formattedCitation":"\\super 12\\nosupersub{}","plainCitation":"12","noteIndex":0},"citationItems":[{"id":757,"uris":["http://zotero.org/users/10202395/items/FBYZPBIZ"],"itemData":{"id":757,"type":"dataset","abstract":"The Global Human Settlement Layer (GHSL) produces new global spatial information, evidence-based analytics, and knowledge describing the human presence in the planet. The Joint Research Centre (JRC) and the Directorate General for Regional Development (DG REGIO) of the European Commission support the GHSL activities. The GHSL contributes to the international partnership “GEO Human Planet Initiative”. The GHSL methods rely on automatic spatial data mining technologies allowing the extraction of analytics and knowledge from large amount of heterogeneous data including global, fine-scale satellite-image data streams, census data, and crowd sources or volunteering geographic information sources. Spatial data reporting objectively and systematically about the presence of population and built-up infrastructures are necessary for any evidence-based modelling or assessing of i) human and physical exposure to threats as environmental contamination and degradation, natural disasters and conflicts, ii) impact of human activities on ecosystems, and iii) access to resources. The GHS Urban Centre Database (GHS- UCDB) describes spatial entities called “urban centres” accordingly to a set of multi-temporal thematic attributes gathered from the GHSL sources integrated with other sources available in the open scientific domain. The Urban Centres are defined by specific cut-off values on resident population and built-up surface share in a 1x1 km global uniform grid. The input data it is generated by the GHSL, and the operating parameters are set in the frame of the “degree of urbanization” (DEGURBA) methodology. The DEGURBA is a methodology for delineation of urban and rural areas made for international statistical comparison purposes that is developed by the European Commission, the Organization for Economic Co-operation and Development (OECD), the Food and Agriculture Organization of the United Nations (FAO), UN-Habitat and the World Bank. The reference GHSL input data used to delineate the Urban Centres are included in the Community pre-Release of GHS Data Package (GHS CR2018) in support to the GEO Human Planet Initiative. The parameter set used to delineate the Urban Centres from the input data are included in the GHSL settlement classification model SMODv9s10E 2018. The reference epoch for the spatial delineation of the Urban Centres is 2015. The attributes of the GHS-UCDB have different time depth for a maximum of 40 years, depending on availability of the input sources.","DOI":"10.2905/53473144-B88C-44BC-B4A3-4583ED1F547E","publisher":"European Commission, Joint Research Centre (JRC)","source":"DOI.org (Datacite)","title":"GHS-UCDB R2019A - GHS Urban Centre Database 2015, multitemporal and multidimensional attributes","URL":"http://data.europa.eu/89h/53473144-b88c-44bc-b4a3-4583ed1f547e","author":[{"family":"Freire","given":"Sergio"},{"family":"Schiavina","given":"Marcello"},{"family":"Corbane","given":"Christina"},{"family":"Pesaresi","given":"Martino"},{"family":"Sabo","given":"Filip"},{"family":"Tommasi","given":"Pierpaolo"},{"family":"Airaghi","given":"Donato"},{"family":"Ehrlich","given":"Daniele"},{"family":"Melchiorri","given":"Michele"},{"family":"Politis","given":"Panagiotis"},{"family":"Kemper","given":"Thomas"},{"family":"Zanchetta","given":"Luigi"},{"family":"Florczyk","given":"Aneta"},{"family":"Maffenini","given":"Luca"}],"accessed":{"date-parts":[["2024",9,25]]},"issued":{"date-parts":[["2019",1,28]]}}}],"schema":"https://github.com/citation-style-language/schema/raw/master/csl-citation.json"} </w:instrText>
      </w:r>
      <w:r w:rsidR="00CE7C15" w:rsidRPr="007C220F">
        <w:rPr>
          <w:rFonts w:ascii="Times New Roman" w:hAnsi="Times New Roman" w:cs="Times New Roman"/>
        </w:rPr>
        <w:fldChar w:fldCharType="separate"/>
      </w:r>
      <w:r w:rsidR="002B7A9A" w:rsidRPr="002B7A9A">
        <w:rPr>
          <w:rFonts w:ascii="Times New Roman" w:hAnsi="Times New Roman" w:cs="Times New Roman"/>
          <w:vertAlign w:val="superscript"/>
        </w:rPr>
        <w:t>12</w:t>
      </w:r>
      <w:r w:rsidR="00CE7C15" w:rsidRPr="007C220F">
        <w:rPr>
          <w:rFonts w:ascii="Times New Roman" w:hAnsi="Times New Roman" w:cs="Times New Roman"/>
        </w:rPr>
        <w:fldChar w:fldCharType="end"/>
      </w:r>
      <w:r w:rsidR="00B723B6" w:rsidRPr="007C220F">
        <w:rPr>
          <w:rFonts w:ascii="Times New Roman" w:hAnsi="Times New Roman" w:cs="Times New Roman"/>
        </w:rPr>
        <w:t xml:space="preserve"> Cities were included if they were the most populous in their country or had over 500,000 inhabitants. </w:t>
      </w:r>
      <w:r w:rsidR="007E09D3">
        <w:rPr>
          <w:rFonts w:ascii="Times New Roman" w:hAnsi="Times New Roman" w:cs="Times New Roman"/>
        </w:rPr>
        <w:t xml:space="preserve">Twenty-two countries did not have cities in </w:t>
      </w:r>
      <w:r w:rsidR="00B723B6" w:rsidRPr="007C220F">
        <w:rPr>
          <w:rFonts w:ascii="Times New Roman" w:hAnsi="Times New Roman" w:cs="Times New Roman"/>
        </w:rPr>
        <w:t xml:space="preserve">the </w:t>
      </w:r>
      <w:r w:rsidR="007C220F" w:rsidRPr="007C220F">
        <w:rPr>
          <w:rFonts w:ascii="Times New Roman" w:hAnsi="Times New Roman" w:cs="Times New Roman"/>
        </w:rPr>
        <w:t>GHS-</w:t>
      </w:r>
      <w:r w:rsidR="00B723B6" w:rsidRPr="007C220F">
        <w:rPr>
          <w:rFonts w:ascii="Times New Roman" w:hAnsi="Times New Roman" w:cs="Times New Roman"/>
        </w:rPr>
        <w:t>UCDB</w:t>
      </w:r>
      <w:r w:rsidR="007E09D3">
        <w:rPr>
          <w:rFonts w:ascii="Times New Roman" w:hAnsi="Times New Roman" w:cs="Times New Roman"/>
        </w:rPr>
        <w:t xml:space="preserve"> and </w:t>
      </w:r>
      <w:r w:rsidR="00B723B6" w:rsidRPr="007C220F">
        <w:rPr>
          <w:rFonts w:ascii="Times New Roman" w:hAnsi="Times New Roman" w:cs="Times New Roman"/>
        </w:rPr>
        <w:t>were</w:t>
      </w:r>
      <w:r w:rsidR="00B723B6">
        <w:rPr>
          <w:rFonts w:ascii="Times New Roman" w:hAnsi="Times New Roman" w:cs="Times New Roman"/>
        </w:rPr>
        <w:t xml:space="preserve"> not represented in the analysis.  </w:t>
      </w:r>
    </w:p>
    <w:p w14:paraId="3DC394E4" w14:textId="77777777" w:rsidR="00C1696B" w:rsidRPr="00E150CA" w:rsidRDefault="00C1696B" w:rsidP="00551D54">
      <w:pPr>
        <w:rPr>
          <w:rFonts w:ascii="Times New Roman" w:hAnsi="Times New Roman" w:cs="Times New Roman"/>
        </w:rPr>
      </w:pPr>
    </w:p>
    <w:p w14:paraId="0F8F828B" w14:textId="41CCF01D" w:rsidR="00A06A27" w:rsidRDefault="00E457AE" w:rsidP="00551D54">
      <w:pPr>
        <w:rPr>
          <w:rFonts w:ascii="Times New Roman" w:hAnsi="Times New Roman" w:cs="Times New Roman"/>
          <w:i/>
          <w:iCs/>
        </w:rPr>
      </w:pPr>
      <w:r>
        <w:rPr>
          <w:rFonts w:ascii="Times New Roman" w:hAnsi="Times New Roman" w:cs="Times New Roman"/>
          <w:i/>
          <w:iCs/>
        </w:rPr>
        <w:t>Population-weighted greenest season NDVI</w:t>
      </w:r>
    </w:p>
    <w:p w14:paraId="0089DEA3" w14:textId="77777777" w:rsidR="00D51E22" w:rsidRPr="00E150CA" w:rsidRDefault="00D51E22" w:rsidP="00551D54">
      <w:pPr>
        <w:rPr>
          <w:rFonts w:ascii="Times New Roman" w:hAnsi="Times New Roman" w:cs="Times New Roman"/>
          <w:i/>
          <w:iCs/>
        </w:rPr>
      </w:pPr>
    </w:p>
    <w:p w14:paraId="125EAC6C" w14:textId="1A764903" w:rsidR="000231D0" w:rsidRDefault="00090A79" w:rsidP="00551D54">
      <w:pPr>
        <w:rPr>
          <w:rFonts w:ascii="Times New Roman" w:hAnsi="Times New Roman" w:cs="Times New Roman"/>
        </w:rPr>
      </w:pPr>
      <w:r>
        <w:rPr>
          <w:rFonts w:ascii="Times New Roman" w:hAnsi="Times New Roman" w:cs="Times New Roman"/>
        </w:rPr>
        <w:t>For NDVI, we used</w:t>
      </w:r>
      <w:r w:rsidR="00D51E22">
        <w:rPr>
          <w:rFonts w:ascii="Times New Roman" w:hAnsi="Times New Roman" w:cs="Times New Roman"/>
        </w:rPr>
        <w:t xml:space="preserve"> Landsat</w:t>
      </w:r>
      <w:r w:rsidR="008E053E">
        <w:rPr>
          <w:rFonts w:ascii="Times New Roman" w:hAnsi="Times New Roman" w:cs="Times New Roman"/>
        </w:rPr>
        <w:t xml:space="preserve"> 8 satellite</w:t>
      </w:r>
      <w:r w:rsidR="0093536B">
        <w:rPr>
          <w:rFonts w:ascii="Times New Roman" w:hAnsi="Times New Roman" w:cs="Times New Roman"/>
        </w:rPr>
        <w:t xml:space="preserve"> imagery</w:t>
      </w:r>
      <w:r w:rsidR="0060540D">
        <w:rPr>
          <w:rFonts w:ascii="Times New Roman" w:hAnsi="Times New Roman" w:cs="Times New Roman"/>
        </w:rPr>
        <w:t>,</w:t>
      </w:r>
      <w:r>
        <w:rPr>
          <w:rFonts w:ascii="Times New Roman" w:hAnsi="Times New Roman" w:cs="Times New Roman"/>
        </w:rPr>
        <w:t xml:space="preserve"> </w:t>
      </w:r>
      <w:r w:rsidR="0060540D">
        <w:rPr>
          <w:rFonts w:ascii="Times New Roman" w:hAnsi="Times New Roman" w:cs="Times New Roman"/>
        </w:rPr>
        <w:t xml:space="preserve">accessed through </w:t>
      </w:r>
      <w:r w:rsidR="0016141A">
        <w:rPr>
          <w:rFonts w:ascii="Times New Roman" w:hAnsi="Times New Roman" w:cs="Times New Roman"/>
        </w:rPr>
        <w:t>Google Earth Engine (</w:t>
      </w:r>
      <w:r w:rsidR="00354BDF">
        <w:rPr>
          <w:rFonts w:ascii="Times New Roman" w:hAnsi="Times New Roman" w:cs="Times New Roman"/>
        </w:rPr>
        <w:t>GEE</w:t>
      </w:r>
      <w:r w:rsidR="0016141A">
        <w:rPr>
          <w:rFonts w:ascii="Times New Roman" w:hAnsi="Times New Roman" w:cs="Times New Roman"/>
        </w:rPr>
        <w:t>)</w:t>
      </w:r>
      <w:r w:rsidR="0060540D">
        <w:rPr>
          <w:rFonts w:ascii="Times New Roman" w:hAnsi="Times New Roman" w:cs="Times New Roman"/>
        </w:rPr>
        <w:t xml:space="preserve">. Landsat </w:t>
      </w:r>
      <w:r w:rsidR="00AD75A9">
        <w:rPr>
          <w:rFonts w:ascii="Times New Roman" w:hAnsi="Times New Roman" w:cs="Times New Roman"/>
        </w:rPr>
        <w:t>data</w:t>
      </w:r>
      <w:r w:rsidR="0060540D">
        <w:rPr>
          <w:rFonts w:ascii="Times New Roman" w:hAnsi="Times New Roman" w:cs="Times New Roman"/>
        </w:rPr>
        <w:t xml:space="preserve"> is available</w:t>
      </w:r>
      <w:r w:rsidR="00354BDF">
        <w:rPr>
          <w:rFonts w:ascii="Times New Roman" w:hAnsi="Times New Roman" w:cs="Times New Roman"/>
        </w:rPr>
        <w:t xml:space="preserve"> </w:t>
      </w:r>
      <w:r w:rsidR="00484172">
        <w:rPr>
          <w:rFonts w:ascii="Times New Roman" w:hAnsi="Times New Roman" w:cs="Times New Roman"/>
        </w:rPr>
        <w:t xml:space="preserve">at the 30m resolution </w:t>
      </w:r>
      <w:r w:rsidR="0060540D">
        <w:rPr>
          <w:rFonts w:ascii="Times New Roman" w:hAnsi="Times New Roman" w:cs="Times New Roman"/>
        </w:rPr>
        <w:t>with new images</w:t>
      </w:r>
      <w:r w:rsidR="00AD75A9">
        <w:rPr>
          <w:rFonts w:ascii="Times New Roman" w:hAnsi="Times New Roman" w:cs="Times New Roman"/>
        </w:rPr>
        <w:t xml:space="preserve"> captured</w:t>
      </w:r>
      <w:r w:rsidR="0060540D">
        <w:rPr>
          <w:rFonts w:ascii="Times New Roman" w:hAnsi="Times New Roman" w:cs="Times New Roman"/>
        </w:rPr>
        <w:t xml:space="preserve"> </w:t>
      </w:r>
      <w:r w:rsidR="00484172">
        <w:rPr>
          <w:rFonts w:ascii="Times New Roman" w:hAnsi="Times New Roman" w:cs="Times New Roman"/>
        </w:rPr>
        <w:t>approximately every 16 days</w:t>
      </w:r>
      <w:r w:rsidR="00AD75A9">
        <w:rPr>
          <w:rFonts w:ascii="Times New Roman" w:hAnsi="Times New Roman" w:cs="Times New Roman"/>
        </w:rPr>
        <w:t xml:space="preserve"> for a given location</w:t>
      </w:r>
      <w:r w:rsidR="00484172">
        <w:rPr>
          <w:rFonts w:ascii="Times New Roman" w:hAnsi="Times New Roman" w:cs="Times New Roman"/>
        </w:rPr>
        <w:t xml:space="preserve">. </w:t>
      </w:r>
      <w:r w:rsidR="00703441">
        <w:rPr>
          <w:rFonts w:ascii="Times New Roman" w:hAnsi="Times New Roman" w:cs="Times New Roman"/>
        </w:rPr>
        <w:t>To remove cloudy pixels, w</w:t>
      </w:r>
      <w:r w:rsidR="00064A1A">
        <w:rPr>
          <w:rFonts w:ascii="Times New Roman" w:hAnsi="Times New Roman" w:cs="Times New Roman"/>
        </w:rPr>
        <w:t>e used the “Landsat.simpleComposite” algorithm from GEE</w:t>
      </w:r>
      <w:r w:rsidR="00703441">
        <w:rPr>
          <w:rFonts w:ascii="Times New Roman" w:hAnsi="Times New Roman" w:cs="Times New Roman"/>
        </w:rPr>
        <w:t>.</w:t>
      </w:r>
      <w:r w:rsidR="00064A1A">
        <w:rPr>
          <w:rFonts w:ascii="Times New Roman" w:hAnsi="Times New Roman" w:cs="Times New Roman"/>
        </w:rPr>
        <w:t xml:space="preserve"> </w:t>
      </w:r>
      <w:r w:rsidR="005D506E">
        <w:rPr>
          <w:rFonts w:ascii="Times New Roman" w:hAnsi="Times New Roman" w:cs="Times New Roman"/>
        </w:rPr>
        <w:t>W</w:t>
      </w:r>
      <w:r w:rsidR="0060540D">
        <w:rPr>
          <w:rFonts w:ascii="Times New Roman" w:hAnsi="Times New Roman" w:cs="Times New Roman"/>
        </w:rPr>
        <w:t xml:space="preserve">e used the Joint Research </w:t>
      </w:r>
      <w:r w:rsidR="00827425">
        <w:rPr>
          <w:rFonts w:ascii="Times New Roman" w:hAnsi="Times New Roman" w:cs="Times New Roman"/>
        </w:rPr>
        <w:t>Commission</w:t>
      </w:r>
      <w:r w:rsidR="006E45F4">
        <w:rPr>
          <w:rFonts w:ascii="Times New Roman" w:hAnsi="Times New Roman" w:cs="Times New Roman"/>
        </w:rPr>
        <w:t xml:space="preserve"> (JRC)</w:t>
      </w:r>
      <w:r w:rsidR="00827425">
        <w:rPr>
          <w:rFonts w:ascii="Times New Roman" w:hAnsi="Times New Roman" w:cs="Times New Roman"/>
        </w:rPr>
        <w:t>’s</w:t>
      </w:r>
      <w:r w:rsidR="0060540D">
        <w:rPr>
          <w:rFonts w:ascii="Times New Roman" w:hAnsi="Times New Roman" w:cs="Times New Roman"/>
        </w:rPr>
        <w:t xml:space="preserve"> </w:t>
      </w:r>
      <w:r w:rsidR="005D506E">
        <w:rPr>
          <w:rFonts w:ascii="Times New Roman" w:hAnsi="Times New Roman" w:cs="Times New Roman"/>
        </w:rPr>
        <w:t xml:space="preserve">Landsat-derived </w:t>
      </w:r>
      <w:r>
        <w:rPr>
          <w:rFonts w:ascii="Times New Roman" w:hAnsi="Times New Roman" w:cs="Times New Roman"/>
        </w:rPr>
        <w:t xml:space="preserve">global surface water </w:t>
      </w:r>
      <w:r w:rsidR="0078361F">
        <w:rPr>
          <w:rFonts w:ascii="Times New Roman" w:hAnsi="Times New Roman" w:cs="Times New Roman"/>
        </w:rPr>
        <w:t>dataset</w:t>
      </w:r>
      <w:r w:rsidR="006E4C2C">
        <w:rPr>
          <w:rFonts w:ascii="Times New Roman" w:hAnsi="Times New Roman" w:cs="Times New Roman"/>
        </w:rPr>
        <w:t xml:space="preserve"> (30m resolution)</w:t>
      </w:r>
      <w:r w:rsidR="0078361F">
        <w:rPr>
          <w:rFonts w:ascii="Times New Roman" w:hAnsi="Times New Roman" w:cs="Times New Roman"/>
        </w:rPr>
        <w:t xml:space="preserve"> </w:t>
      </w:r>
      <w:r w:rsidR="00827425">
        <w:rPr>
          <w:rFonts w:ascii="Times New Roman" w:hAnsi="Times New Roman" w:cs="Times New Roman"/>
        </w:rPr>
        <w:t xml:space="preserve">to </w:t>
      </w:r>
      <w:r w:rsidR="005D506E">
        <w:rPr>
          <w:rFonts w:ascii="Times New Roman" w:hAnsi="Times New Roman" w:cs="Times New Roman"/>
        </w:rPr>
        <w:t xml:space="preserve">exclude </w:t>
      </w:r>
      <w:r w:rsidR="00827425">
        <w:rPr>
          <w:rFonts w:ascii="Times New Roman" w:hAnsi="Times New Roman" w:cs="Times New Roman"/>
        </w:rPr>
        <w:t xml:space="preserve">pixels that were </w:t>
      </w:r>
      <w:r w:rsidR="0078361F">
        <w:rPr>
          <w:rFonts w:ascii="Times New Roman" w:hAnsi="Times New Roman" w:cs="Times New Roman"/>
        </w:rPr>
        <w:t>classified as</w:t>
      </w:r>
      <w:r w:rsidR="00827425">
        <w:rPr>
          <w:rFonts w:ascii="Times New Roman" w:hAnsi="Times New Roman" w:cs="Times New Roman"/>
        </w:rPr>
        <w:t xml:space="preserve"> </w:t>
      </w:r>
      <w:r>
        <w:rPr>
          <w:rFonts w:ascii="Times New Roman" w:hAnsi="Times New Roman" w:cs="Times New Roman"/>
        </w:rPr>
        <w:t>“</w:t>
      </w:r>
      <w:r w:rsidR="00827425">
        <w:rPr>
          <w:rFonts w:ascii="Times New Roman" w:hAnsi="Times New Roman" w:cs="Times New Roman"/>
        </w:rPr>
        <w:t>permanent water</w:t>
      </w:r>
      <w:r w:rsidR="005D506E">
        <w:rPr>
          <w:rFonts w:ascii="Times New Roman" w:hAnsi="Times New Roman" w:cs="Times New Roman"/>
        </w:rPr>
        <w:t>.</w:t>
      </w:r>
      <w:r>
        <w:rPr>
          <w:rFonts w:ascii="Times New Roman" w:hAnsi="Times New Roman" w:cs="Times New Roman"/>
        </w:rPr>
        <w:t>”</w:t>
      </w:r>
      <w:r w:rsidR="005D506E">
        <w:rPr>
          <w:rFonts w:ascii="Times New Roman" w:hAnsi="Times New Roman" w:cs="Times New Roman"/>
        </w:rPr>
        <w:t xml:space="preserve"> </w:t>
      </w:r>
      <w:r w:rsidR="00827425">
        <w:rPr>
          <w:rFonts w:ascii="Times New Roman" w:hAnsi="Times New Roman" w:cs="Times New Roman"/>
        </w:rPr>
        <w:t xml:space="preserve">We used the 2015 </w:t>
      </w:r>
      <w:r w:rsidR="005D506E">
        <w:rPr>
          <w:rFonts w:ascii="Times New Roman" w:hAnsi="Times New Roman" w:cs="Times New Roman"/>
        </w:rPr>
        <w:t xml:space="preserve">JRC </w:t>
      </w:r>
      <w:r w:rsidR="0078361F">
        <w:rPr>
          <w:rFonts w:ascii="Times New Roman" w:hAnsi="Times New Roman" w:cs="Times New Roman"/>
        </w:rPr>
        <w:t xml:space="preserve">dataset to </w:t>
      </w:r>
      <w:r w:rsidR="000231D0">
        <w:rPr>
          <w:rFonts w:ascii="Times New Roman" w:hAnsi="Times New Roman" w:cs="Times New Roman"/>
        </w:rPr>
        <w:t>mask</w:t>
      </w:r>
      <w:r w:rsidR="00827425">
        <w:rPr>
          <w:rFonts w:ascii="Times New Roman" w:hAnsi="Times New Roman" w:cs="Times New Roman"/>
        </w:rPr>
        <w:t xml:space="preserve"> water pixels in </w:t>
      </w:r>
      <w:r w:rsidR="00825A98">
        <w:rPr>
          <w:rFonts w:ascii="Times New Roman" w:hAnsi="Times New Roman" w:cs="Times New Roman"/>
        </w:rPr>
        <w:t>the</w:t>
      </w:r>
      <w:r w:rsidR="00827425">
        <w:rPr>
          <w:rFonts w:ascii="Times New Roman" w:hAnsi="Times New Roman" w:cs="Times New Roman"/>
        </w:rPr>
        <w:t xml:space="preserve"> </w:t>
      </w:r>
      <w:r w:rsidR="00522757">
        <w:rPr>
          <w:rFonts w:ascii="Times New Roman" w:hAnsi="Times New Roman" w:cs="Times New Roman"/>
        </w:rPr>
        <w:t>2014-</w:t>
      </w:r>
      <w:r w:rsidR="00827425">
        <w:rPr>
          <w:rFonts w:ascii="Times New Roman" w:hAnsi="Times New Roman" w:cs="Times New Roman"/>
        </w:rPr>
        <w:t>201</w:t>
      </w:r>
      <w:r w:rsidR="00522757">
        <w:rPr>
          <w:rFonts w:ascii="Times New Roman" w:hAnsi="Times New Roman" w:cs="Times New Roman"/>
        </w:rPr>
        <w:t>8</w:t>
      </w:r>
      <w:r w:rsidR="00827425">
        <w:rPr>
          <w:rFonts w:ascii="Times New Roman" w:hAnsi="Times New Roman" w:cs="Times New Roman"/>
        </w:rPr>
        <w:t xml:space="preserve"> </w:t>
      </w:r>
      <w:r w:rsidR="00825A98">
        <w:rPr>
          <w:rFonts w:ascii="Times New Roman" w:hAnsi="Times New Roman" w:cs="Times New Roman"/>
        </w:rPr>
        <w:t>images</w:t>
      </w:r>
      <w:r w:rsidR="00827425">
        <w:rPr>
          <w:rFonts w:ascii="Times New Roman" w:hAnsi="Times New Roman" w:cs="Times New Roman"/>
        </w:rPr>
        <w:t xml:space="preserve"> and the 2020 dataset to mask water pixels in </w:t>
      </w:r>
      <w:r w:rsidR="00825A98">
        <w:rPr>
          <w:rFonts w:ascii="Times New Roman" w:hAnsi="Times New Roman" w:cs="Times New Roman"/>
        </w:rPr>
        <w:t>the</w:t>
      </w:r>
      <w:r w:rsidR="00827425">
        <w:rPr>
          <w:rFonts w:ascii="Times New Roman" w:hAnsi="Times New Roman" w:cs="Times New Roman"/>
        </w:rPr>
        <w:t xml:space="preserve"> </w:t>
      </w:r>
      <w:r w:rsidR="00522757">
        <w:rPr>
          <w:rFonts w:ascii="Times New Roman" w:hAnsi="Times New Roman" w:cs="Times New Roman"/>
        </w:rPr>
        <w:t>2019-2023</w:t>
      </w:r>
      <w:r w:rsidR="00827425">
        <w:rPr>
          <w:rFonts w:ascii="Times New Roman" w:hAnsi="Times New Roman" w:cs="Times New Roman"/>
        </w:rPr>
        <w:t xml:space="preserve"> </w:t>
      </w:r>
      <w:r w:rsidR="00825A98">
        <w:rPr>
          <w:rFonts w:ascii="Times New Roman" w:hAnsi="Times New Roman" w:cs="Times New Roman"/>
        </w:rPr>
        <w:t>images</w:t>
      </w:r>
      <w:r w:rsidR="00827425">
        <w:rPr>
          <w:rFonts w:ascii="Times New Roman" w:hAnsi="Times New Roman" w:cs="Times New Roman"/>
        </w:rPr>
        <w:t xml:space="preserve">. </w:t>
      </w:r>
    </w:p>
    <w:p w14:paraId="64CAEF0B" w14:textId="77777777" w:rsidR="000231D0" w:rsidRDefault="000231D0" w:rsidP="00551D54">
      <w:pPr>
        <w:rPr>
          <w:rFonts w:ascii="Times New Roman" w:hAnsi="Times New Roman" w:cs="Times New Roman"/>
        </w:rPr>
      </w:pPr>
    </w:p>
    <w:p w14:paraId="0CB61711" w14:textId="2F101075" w:rsidR="00441531" w:rsidRDefault="00024A18" w:rsidP="00441531">
      <w:pPr>
        <w:rPr>
          <w:rFonts w:ascii="Times New Roman" w:hAnsi="Times New Roman" w:cs="Times New Roman"/>
        </w:rPr>
      </w:pPr>
      <w:r>
        <w:rPr>
          <w:rFonts w:ascii="Times New Roman" w:hAnsi="Times New Roman" w:cs="Times New Roman"/>
        </w:rPr>
        <w:t xml:space="preserve">The </w:t>
      </w:r>
      <w:r w:rsidRPr="00435A59">
        <w:rPr>
          <w:rFonts w:ascii="Times New Roman" w:hAnsi="Times New Roman" w:cs="Times New Roman"/>
        </w:rPr>
        <w:t xml:space="preserve">meta-analysis we used </w:t>
      </w:r>
      <w:r>
        <w:rPr>
          <w:rFonts w:ascii="Times New Roman" w:hAnsi="Times New Roman" w:cs="Times New Roman"/>
        </w:rPr>
        <w:t>to define the epidemiologic relationship between increased NDVI and reductions in all-cause mortality includes s</w:t>
      </w:r>
      <w:r w:rsidRPr="00435A59">
        <w:rPr>
          <w:rFonts w:ascii="Times New Roman" w:hAnsi="Times New Roman" w:cs="Times New Roman"/>
        </w:rPr>
        <w:t xml:space="preserve">everal large cohort studies </w:t>
      </w:r>
      <w:r>
        <w:rPr>
          <w:rFonts w:ascii="Times New Roman" w:hAnsi="Times New Roman" w:cs="Times New Roman"/>
        </w:rPr>
        <w:t xml:space="preserve">that </w:t>
      </w:r>
      <w:r w:rsidRPr="00435A59">
        <w:rPr>
          <w:rFonts w:ascii="Times New Roman" w:hAnsi="Times New Roman" w:cs="Times New Roman"/>
        </w:rPr>
        <w:t xml:space="preserve">defined greenspace using the average NDVI value </w:t>
      </w:r>
      <w:r>
        <w:rPr>
          <w:rFonts w:ascii="Times New Roman" w:hAnsi="Times New Roman" w:cs="Times New Roman"/>
        </w:rPr>
        <w:t>from</w:t>
      </w:r>
      <w:r w:rsidRPr="00435A59">
        <w:rPr>
          <w:rFonts w:ascii="Times New Roman" w:hAnsi="Times New Roman" w:cs="Times New Roman"/>
        </w:rPr>
        <w:t xml:space="preserve"> the greenest season</w:t>
      </w:r>
      <w:r>
        <w:rPr>
          <w:rFonts w:ascii="Times New Roman" w:hAnsi="Times New Roman" w:cs="Times New Roman"/>
        </w:rPr>
        <w:t>s</w:t>
      </w:r>
      <w:r w:rsidRPr="00435A59">
        <w:rPr>
          <w:rFonts w:ascii="Times New Roman" w:hAnsi="Times New Roman" w:cs="Times New Roman"/>
        </w:rPr>
        <w:t>.</w:t>
      </w:r>
      <w:r w:rsidRPr="00435A59">
        <w:rPr>
          <w:rFonts w:ascii="Times New Roman" w:hAnsi="Times New Roman" w:cs="Times New Roman"/>
        </w:rPr>
        <w:fldChar w:fldCharType="begin"/>
      </w:r>
      <w:r w:rsidR="002B7A9A">
        <w:rPr>
          <w:rFonts w:ascii="Times New Roman" w:hAnsi="Times New Roman" w:cs="Times New Roman"/>
        </w:rPr>
        <w:instrText xml:space="preserve"> ADDIN ZOTERO_ITEM CSL_CITATION {"citationID":"OkO2viWB","properties":{"formattedCitation":"\\super 13\\uc0\\u8211{}15\\nosupersub{}","plainCitation":"13–15","noteIndex":0},"citationItems":[{"id":620,"uris":["http://zotero.org/users/10202395/items/P63AXWQ7"],"itemData":{"id":620,"type":"article-journal","abstract":"Introduction: Cities often experience high air pollution and noise levels and lack of natural outdoor environments, which may be detrimental to health. The aim of this study was to evaluate the effects of air pollution, noise, and blue and green space on premature all-cause mortality in Barcelona using a mega cohort approach. Methods: Both men and women of 18 years and above registered on 1 January 2010 by the Sistema d’Informació pel Desenvolupament de la Investigació en Atenció Primària (SIDIAP) and living in the city of Barcelona were included in the cohort and followed up until 31 December 2014 or until death (n = 2,939,067 person years). The exposure assessment was conducted at the census tract level (n = 1061). We assigned exposure to long term ambient levels of nitrogen dioxides (NO2), nitrogen oxides (NOx), particulate matter with aerodynamic diameter less than 2.5 µm (PM2.5), between 2.5 µm and 10 µm (PM2.5–10, i.e., coarse particulate matter), less than 10 µm (PM10) and PM2.5 light absorption (hereafter referred to as PM2.5 absorbance) based on land use regressions models. Normalized Difference Vegetation Index (NDVI) was assigned based on remote sensing data, percentage green space and blue space were calculated based on land use maps and modelled road traffic noise was available through the strategic noise map for Barcelona. Results: In this large prospective study (n = 792,649) in an urban area, we found a decreased risk of all-cause mortality with an increase in green space measured as NDVI (hazard ratio (HR) = 0.92, 95% CI 0.89–0.97 per 0.1) and increased risks of mortality with an increase in exposure to blue space (HR = 1.04, 95% CI 1.01–1.06 per 1%), NO2 (HR = 1.01, 95% CI 1.00–1.02 per 5 ug/m3) but no risk with noise (HR = 1.00, 95% CI 0.98–1.02 per 5 dB(A)). The increased risks appeared to be more pronounced in the more deprived areas. Results for NDVI, and to a lesser extent NO2, remained most consistent after mutual adjustment for other exposures. The NDVI estimate was a little attenuated when NO2 was included in the model. The study had some limitations including e.g., the assessment of air pollution, noise, green space and socioeconomic status (SES) on census tract level rather than individual level and residual confounding. Conclusion: This large study provides new insights on the relationship between green and blue space, noise and air pollution and premature all-cause mortality.","container-title":"International Journal of Environmental Research and Public Health","DOI":"10.3390/ijerph15112405","ISSN":"1660-4601","issue":"11","journalAbbreviation":"IJERPH","language":"en","page":"2405","source":"DOI.org (Crossref)","title":"Air Pollution, Noise, Blue Space, and Green Space and Premature Mortality in Barcelona: A Mega Cohort","title-short":"Air Pollution, Noise, Blue Space, and Green Space and Premature Mortality in Barcelona","volume":"15","author":[{"family":"Nieuwenhuijsen","given":"Mark"},{"family":"Gascon","given":"Mireia"},{"family":"Martinez","given":"David"},{"family":"Ponjoan","given":"Anna"},{"family":"Blanch","given":"Jordi"},{"family":"Garcia-Gil","given":"Maria"},{"family":"Ramos","given":"Rafel"},{"family":"Foraster","given":"Maria"},{"family":"Mueller","given":"Natalie"},{"family":"Espinosa","given":"Ana"},{"family":"Cirach","given":"Marta"},{"family":"Khreis","given":"Haneen"},{"family":"Dadvand","given":"Payam"},{"family":"Basagaña","given":"Xavier"}],"issued":{"date-parts":[["2018",10,30]]}}},{"id":763,"uris":["http://zotero.org/users/10202395/items/KMPAKZYD"],"itemData":{"id":763,"type":"article-journal","abstract":"Background Findings from published studies suggest that exposure to and interactions with green spaces are associated with improved psychological wellbeing and have cognitive, physiological, and social benefits, but few studies have examined their potential effect on the risk of mortality. We therefore undertook a national study in Canada to examine associations between urban greenness and cause-specific mortality.","container-title":"The Lancet Planetary Health","DOI":"10.1016/S2542-5196(17)30118-3","ISSN":"25425196","issue":"7","journalAbbreviation":"The Lancet Planetary Health","language":"en","page":"e289-e297","source":"DOI.org (Crossref)","title":"Urban greenness and mortality in Canada's largest cities: a national cohort study","title-short":"Urban greenness and mortality in Canada's largest cities","volume":"1","author":[{"family":"Crouse","given":"Dan L"},{"family":"Pinault","given":"Lauren"},{"family":"Balram","given":"Adele"},{"family":"Hystad","given":"Perry"},{"family":"Peters","given":"Paul A"},{"family":"Chen","given":"Hong"},{"family":"Van Donkelaar","given":"Aaron"},{"family":"Martin","given":"Randall V"},{"family":"Ménard","given":"Richard"},{"family":"Robichaud","given":"Alain"},{"family":"Villeneuve","given":"Paul J"}],"issued":{"date-parts":[["2017",10]]}}},{"id":759,"uris":["http://zotero.org/users/10202395/items/S6EF3EZH"],"itemData":{"id":759,"type":"article-journal","abstract":"Background/Aim: Natural outdoor environments may mitigate harmful environmental factors associated with city living. We studied the longitudinal relationship between natural (‘green and blue’) outdoor environments and mortality in a cohort of older men residing in Perth, Western Australia.\nMethods: We studied a cohort of 9218 men aged 65 years and older from the Health In Men Study. Participants were recruited in 1996–99 and followed until 2014, during which 5889 deaths were observed. Time-varying residential surrounding greenness based on the Normalized Difference Vegetation Index, and the number and size of parks, natural space and waterbodies were defined to characterize the natural outdoor environment. Allcause non-accidental and cause-specific mortality was ascertained with the Western Australian Data Linkage System. The association of the natural outdoor environment with mortality was examined using Cox regression analysis.\nResults: After adjusting for age, men living in the highest quartile of cumulative average surrounding greenness had a 9% lower rate of all-cause non-accidental mortality (95% confidence interval [CI] 0.84, 0.98; p = .013) compared with those in the lowest quartile. This association was no longer present after adjustment for other risk factors, especially level of education. Living within 500 m of one (vs. no) natural space was associated with decreased mortality risk (adjusted hazard ratio 0.93; 95% CI 0.86, 1.00; p = .046), but no association with mortality was found for two or more natural spaces compared to none and for parks. Associations between waterbodies and mortality were inconsistent, showing non-linear beneficial and harmful associations.\nConclusions: In this longitudinal study of older men residing in Perth, we observed evidence suggestive of an association between access to natural spaces and decreased mortality. Associations between surrounding greenness and mortality seemed to be confounded by level of education, and associations with waterbodies were complex and need to be studied further.","container-title":"Environment International","DOI":"10.1016/j.envint.2019.01.075","ISSN":"01604120","journalAbbreviation":"Environment International","language":"en","page":"430-436","source":"DOI.org (Crossref)","title":"The longitudinal association between natural outdoor environments and mortality in 9218 older men from Perth, Western Australia","volume":"125","author":[{"family":"Zijlema","given":"Wilma L."},{"family":"Stasinska","given":"Ania"},{"family":"Blake","given":"David"},{"family":"Dirgawati","given":"Mila"},{"family":"Flicker","given":"Leon"},{"family":"Yeap","given":"Bu B."},{"family":"Golledge","given":"Jonathan"},{"family":"Hankey","given":"Graeme J."},{"family":"Nieuwenhuijsen","given":"Mark"},{"family":"Heyworth","given":"Jane"}],"issued":{"date-parts":[["2019",4]]}}}],"schema":"https://github.com/citation-style-language/schema/raw/master/csl-citation.json"} </w:instrText>
      </w:r>
      <w:r w:rsidRPr="00435A59">
        <w:rPr>
          <w:rFonts w:ascii="Times New Roman" w:hAnsi="Times New Roman" w:cs="Times New Roman"/>
        </w:rPr>
        <w:fldChar w:fldCharType="separate"/>
      </w:r>
      <w:r w:rsidR="002B7A9A" w:rsidRPr="002B7A9A">
        <w:rPr>
          <w:rFonts w:ascii="Times New Roman" w:hAnsi="Times New Roman" w:cs="Times New Roman"/>
          <w:vertAlign w:val="superscript"/>
        </w:rPr>
        <w:t>13–15</w:t>
      </w:r>
      <w:r w:rsidRPr="00435A59">
        <w:rPr>
          <w:rFonts w:ascii="Times New Roman" w:hAnsi="Times New Roman" w:cs="Times New Roman"/>
        </w:rPr>
        <w:fldChar w:fldCharType="end"/>
      </w:r>
      <w:r w:rsidRPr="00435A59">
        <w:rPr>
          <w:rFonts w:ascii="Times New Roman" w:hAnsi="Times New Roman" w:cs="Times New Roman"/>
        </w:rPr>
        <w:t xml:space="preserve"> </w:t>
      </w:r>
      <w:r>
        <w:rPr>
          <w:rFonts w:ascii="Times New Roman" w:hAnsi="Times New Roman" w:cs="Times New Roman"/>
        </w:rPr>
        <w:t xml:space="preserve">We therefore calculated the population-weighted greenest season NDVI to align with this metric. </w:t>
      </w:r>
      <w:r w:rsidR="00E83E43">
        <w:rPr>
          <w:rFonts w:ascii="Times New Roman" w:hAnsi="Times New Roman" w:cs="Times New Roman"/>
        </w:rPr>
        <w:t>After removing water pixels, we</w:t>
      </w:r>
      <w:r w:rsidR="000231D0">
        <w:rPr>
          <w:rFonts w:ascii="Times New Roman" w:hAnsi="Times New Roman" w:cs="Times New Roman"/>
        </w:rPr>
        <w:t xml:space="preserve"> calculated </w:t>
      </w:r>
      <w:r w:rsidR="00A706D9">
        <w:rPr>
          <w:rFonts w:ascii="Times New Roman" w:hAnsi="Times New Roman" w:cs="Times New Roman"/>
        </w:rPr>
        <w:t xml:space="preserve">pixel-level </w:t>
      </w:r>
      <w:r w:rsidR="000231D0">
        <w:rPr>
          <w:rFonts w:ascii="Times New Roman" w:hAnsi="Times New Roman" w:cs="Times New Roman"/>
        </w:rPr>
        <w:t xml:space="preserve">NDVI averages for </w:t>
      </w:r>
      <w:r w:rsidR="006E4C2C">
        <w:rPr>
          <w:rFonts w:ascii="Times New Roman" w:hAnsi="Times New Roman" w:cs="Times New Roman"/>
        </w:rPr>
        <w:t>each season</w:t>
      </w:r>
      <w:r w:rsidR="000231D0">
        <w:rPr>
          <w:rFonts w:ascii="Times New Roman" w:hAnsi="Times New Roman" w:cs="Times New Roman"/>
        </w:rPr>
        <w:t>:</w:t>
      </w:r>
      <w:r w:rsidR="00E93D78">
        <w:rPr>
          <w:rFonts w:ascii="Times New Roman" w:hAnsi="Times New Roman" w:cs="Times New Roman"/>
        </w:rPr>
        <w:t xml:space="preserve"> </w:t>
      </w:r>
      <w:r w:rsidR="000231D0" w:rsidRPr="00E93D78">
        <w:rPr>
          <w:rFonts w:ascii="Times New Roman" w:hAnsi="Times New Roman" w:cs="Times New Roman"/>
        </w:rPr>
        <w:t>December 1 of the previous year through February 28</w:t>
      </w:r>
      <w:r w:rsidR="00E93D78">
        <w:rPr>
          <w:rFonts w:ascii="Times New Roman" w:hAnsi="Times New Roman" w:cs="Times New Roman"/>
        </w:rPr>
        <w:t xml:space="preserve">, </w:t>
      </w:r>
      <w:r w:rsidR="000231D0" w:rsidRPr="00E93D78">
        <w:rPr>
          <w:rFonts w:ascii="Times New Roman" w:hAnsi="Times New Roman" w:cs="Times New Roman"/>
        </w:rPr>
        <w:t>March 1 through May 31</w:t>
      </w:r>
      <w:r w:rsidR="00E93D78">
        <w:rPr>
          <w:rFonts w:ascii="Times New Roman" w:hAnsi="Times New Roman" w:cs="Times New Roman"/>
        </w:rPr>
        <w:t xml:space="preserve">, </w:t>
      </w:r>
      <w:r w:rsidR="000231D0" w:rsidRPr="00E93D78">
        <w:rPr>
          <w:rFonts w:ascii="Times New Roman" w:hAnsi="Times New Roman" w:cs="Times New Roman"/>
        </w:rPr>
        <w:t>June 1 through August 31</w:t>
      </w:r>
      <w:r w:rsidR="00E93D78">
        <w:rPr>
          <w:rFonts w:ascii="Times New Roman" w:hAnsi="Times New Roman" w:cs="Times New Roman"/>
        </w:rPr>
        <w:t xml:space="preserve">, and </w:t>
      </w:r>
      <w:r w:rsidR="000231D0" w:rsidRPr="00E93D78">
        <w:rPr>
          <w:rFonts w:ascii="Times New Roman" w:hAnsi="Times New Roman" w:cs="Times New Roman"/>
        </w:rPr>
        <w:t>September 1 through November 30.</w:t>
      </w:r>
      <w:r w:rsidR="00D95A79">
        <w:rPr>
          <w:rFonts w:ascii="Times New Roman" w:hAnsi="Times New Roman" w:cs="Times New Roman"/>
        </w:rPr>
        <w:t xml:space="preserve"> </w:t>
      </w:r>
      <w:r w:rsidR="00C662A0">
        <w:rPr>
          <w:rFonts w:ascii="Times New Roman" w:hAnsi="Times New Roman" w:cs="Times New Roman"/>
        </w:rPr>
        <w:t xml:space="preserve">We averaged </w:t>
      </w:r>
      <w:r w:rsidR="00037559">
        <w:rPr>
          <w:rFonts w:ascii="Times New Roman" w:hAnsi="Times New Roman" w:cs="Times New Roman"/>
        </w:rPr>
        <w:t>all Landsat images within these time periods.</w:t>
      </w:r>
      <w:r w:rsidR="00837BA6">
        <w:rPr>
          <w:rFonts w:ascii="Times New Roman" w:hAnsi="Times New Roman" w:cs="Times New Roman"/>
        </w:rPr>
        <w:t xml:space="preserve"> </w:t>
      </w:r>
      <w:r w:rsidR="00A706D9">
        <w:rPr>
          <w:rFonts w:ascii="Times New Roman" w:hAnsi="Times New Roman" w:cs="Times New Roman"/>
        </w:rPr>
        <w:t>W</w:t>
      </w:r>
      <w:r w:rsidR="000231D0">
        <w:rPr>
          <w:rFonts w:ascii="Times New Roman" w:hAnsi="Times New Roman" w:cs="Times New Roman"/>
        </w:rPr>
        <w:t xml:space="preserve">e combined our </w:t>
      </w:r>
      <w:r w:rsidR="00A706D9">
        <w:rPr>
          <w:rFonts w:ascii="Times New Roman" w:hAnsi="Times New Roman" w:cs="Times New Roman"/>
        </w:rPr>
        <w:t xml:space="preserve">pixel-level </w:t>
      </w:r>
      <w:r w:rsidR="007978FB">
        <w:rPr>
          <w:rFonts w:ascii="Times New Roman" w:hAnsi="Times New Roman" w:cs="Times New Roman"/>
        </w:rPr>
        <w:t xml:space="preserve">average seasonal NDVI </w:t>
      </w:r>
      <w:r w:rsidR="000231D0">
        <w:rPr>
          <w:rFonts w:ascii="Times New Roman" w:hAnsi="Times New Roman" w:cs="Times New Roman"/>
        </w:rPr>
        <w:t xml:space="preserve">estimates with </w:t>
      </w:r>
      <w:r w:rsidR="007978FB">
        <w:rPr>
          <w:rFonts w:ascii="Times New Roman" w:hAnsi="Times New Roman" w:cs="Times New Roman"/>
        </w:rPr>
        <w:t>gridded</w:t>
      </w:r>
      <w:r w:rsidR="00825A98">
        <w:rPr>
          <w:rFonts w:ascii="Times New Roman" w:hAnsi="Times New Roman" w:cs="Times New Roman"/>
        </w:rPr>
        <w:t xml:space="preserve"> </w:t>
      </w:r>
      <w:r w:rsidR="000231D0">
        <w:rPr>
          <w:rFonts w:ascii="Times New Roman" w:hAnsi="Times New Roman" w:cs="Times New Roman"/>
        </w:rPr>
        <w:t xml:space="preserve">population </w:t>
      </w:r>
      <w:r w:rsidR="00825A98">
        <w:rPr>
          <w:rFonts w:ascii="Times New Roman" w:hAnsi="Times New Roman" w:cs="Times New Roman"/>
        </w:rPr>
        <w:t>data</w:t>
      </w:r>
      <w:r w:rsidR="00A92750">
        <w:rPr>
          <w:rFonts w:ascii="Times New Roman" w:hAnsi="Times New Roman" w:cs="Times New Roman"/>
        </w:rPr>
        <w:t xml:space="preserve"> from JRC’s 100m Glob</w:t>
      </w:r>
      <w:r w:rsidR="00A47834">
        <w:rPr>
          <w:rFonts w:ascii="Times New Roman" w:hAnsi="Times New Roman" w:cs="Times New Roman"/>
        </w:rPr>
        <w:t>a</w:t>
      </w:r>
      <w:r w:rsidR="00A92750">
        <w:rPr>
          <w:rFonts w:ascii="Times New Roman" w:hAnsi="Times New Roman" w:cs="Times New Roman"/>
        </w:rPr>
        <w:t>l Human Settl</w:t>
      </w:r>
      <w:r w:rsidR="00A47834">
        <w:rPr>
          <w:rFonts w:ascii="Times New Roman" w:hAnsi="Times New Roman" w:cs="Times New Roman"/>
        </w:rPr>
        <w:t>e</w:t>
      </w:r>
      <w:r w:rsidR="00A92750">
        <w:rPr>
          <w:rFonts w:ascii="Times New Roman" w:hAnsi="Times New Roman" w:cs="Times New Roman"/>
        </w:rPr>
        <w:t>ment Layer</w:t>
      </w:r>
      <w:r w:rsidR="00A706D9">
        <w:rPr>
          <w:rFonts w:ascii="Times New Roman" w:hAnsi="Times New Roman" w:cs="Times New Roman"/>
        </w:rPr>
        <w:t xml:space="preserve"> to calculate a </w:t>
      </w:r>
      <w:r w:rsidR="00441531" w:rsidRPr="00435A59">
        <w:rPr>
          <w:rFonts w:ascii="Times New Roman" w:hAnsi="Times New Roman" w:cs="Times New Roman"/>
        </w:rPr>
        <w:t>population</w:t>
      </w:r>
      <w:r w:rsidR="004C72A3">
        <w:rPr>
          <w:rFonts w:ascii="Times New Roman" w:hAnsi="Times New Roman" w:cs="Times New Roman"/>
        </w:rPr>
        <w:t>-</w:t>
      </w:r>
      <w:r w:rsidR="00441531" w:rsidRPr="00435A59">
        <w:rPr>
          <w:rFonts w:ascii="Times New Roman" w:hAnsi="Times New Roman" w:cs="Times New Roman"/>
        </w:rPr>
        <w:t xml:space="preserve">weighted </w:t>
      </w:r>
      <w:r w:rsidR="004C72A3">
        <w:rPr>
          <w:rFonts w:ascii="Times New Roman" w:hAnsi="Times New Roman" w:cs="Times New Roman"/>
        </w:rPr>
        <w:t xml:space="preserve">seasonal </w:t>
      </w:r>
      <w:r w:rsidR="00A706D9">
        <w:rPr>
          <w:rFonts w:ascii="Times New Roman" w:hAnsi="Times New Roman" w:cs="Times New Roman"/>
        </w:rPr>
        <w:t xml:space="preserve">average </w:t>
      </w:r>
      <w:r w:rsidR="00441531" w:rsidRPr="00435A59">
        <w:rPr>
          <w:rFonts w:ascii="Times New Roman" w:hAnsi="Times New Roman" w:cs="Times New Roman"/>
        </w:rPr>
        <w:t xml:space="preserve">NDVI </w:t>
      </w:r>
      <w:r w:rsidR="00441531">
        <w:rPr>
          <w:rFonts w:ascii="Times New Roman" w:hAnsi="Times New Roman" w:cs="Times New Roman"/>
        </w:rPr>
        <w:t xml:space="preserve">for each city </w:t>
      </w:r>
      <w:r w:rsidR="00A706D9">
        <w:rPr>
          <w:rFonts w:ascii="Times New Roman" w:hAnsi="Times New Roman" w:cs="Times New Roman"/>
        </w:rPr>
        <w:t xml:space="preserve">(Equation </w:t>
      </w:r>
      <w:r w:rsidR="00E91D7B">
        <w:rPr>
          <w:rFonts w:ascii="Times New Roman" w:hAnsi="Times New Roman" w:cs="Times New Roman"/>
        </w:rPr>
        <w:t>1</w:t>
      </w:r>
      <w:r w:rsidR="00A706D9">
        <w:rPr>
          <w:rFonts w:ascii="Times New Roman" w:hAnsi="Times New Roman" w:cs="Times New Roman"/>
        </w:rPr>
        <w:t>)</w:t>
      </w:r>
      <w:r w:rsidR="00441531">
        <w:rPr>
          <w:rFonts w:ascii="Times New Roman" w:hAnsi="Times New Roman" w:cs="Times New Roman"/>
        </w:rPr>
        <w:t xml:space="preserve">: </w:t>
      </w:r>
    </w:p>
    <w:p w14:paraId="409F8CCA" w14:textId="22868009" w:rsidR="00441531" w:rsidRDefault="00441531" w:rsidP="00441531">
      <w:pPr>
        <w:jc w:val="center"/>
        <w:rPr>
          <w:rFonts w:ascii="Times New Roman" w:eastAsiaTheme="minorEastAsia" w:hAnsi="Times New Roman" w:cs="Times New Roman"/>
        </w:rPr>
      </w:pPr>
      <w:r w:rsidRPr="00435A59">
        <w:rPr>
          <w:rFonts w:ascii="Cambria Math" w:hAnsi="Cambria Math" w:cs="Times New Roman"/>
        </w:rPr>
        <w:br/>
      </w:r>
      <w:r w:rsidRPr="00435A59">
        <w:rPr>
          <w:rFonts w:ascii="Times New Roman" w:eastAsiaTheme="minorEastAsia" w:hAnsi="Times New Roman" w:cs="Times New Roman"/>
        </w:rPr>
        <w:t xml:space="preserve">Equation </w:t>
      </w:r>
      <w:r w:rsidR="00E91D7B">
        <w:rPr>
          <w:rFonts w:ascii="Times New Roman" w:eastAsiaTheme="minorEastAsia" w:hAnsi="Times New Roman" w:cs="Times New Roman"/>
        </w:rPr>
        <w:t>1</w:t>
      </w:r>
      <w:r w:rsidRPr="00435A59">
        <w:rPr>
          <w:rFonts w:ascii="Times New Roman" w:eastAsiaTheme="minorEastAsia" w:hAnsi="Times New Roman" w:cs="Times New Roman"/>
        </w:rPr>
        <w:t xml:space="preserve">: </w:t>
      </w:r>
      <m:oMath>
        <m:f>
          <m:fPr>
            <m:ctrlPr>
              <w:rPr>
                <w:rFonts w:ascii="Cambria Math" w:hAnsi="Cambria Math" w:cs="Times New Roman"/>
              </w:rPr>
            </m:ctrlPr>
          </m:fPr>
          <m:num>
            <m:nary>
              <m:naryPr>
                <m:chr m:val="∑"/>
                <m:limLoc m:val="subSup"/>
                <m:ctrlPr>
                  <w:rPr>
                    <w:rFonts w:ascii="Cambria Math" w:hAnsi="Cambria Math" w:cs="Times New Roman"/>
                  </w:rPr>
                </m:ctrlPr>
              </m:naryPr>
              <m:sub>
                <m:r>
                  <m:rPr>
                    <m:sty m:val="p"/>
                  </m:rPr>
                  <w:rPr>
                    <w:rFonts w:ascii="Cambria Math" w:hAnsi="Cambria Math" w:cs="Times New Roman"/>
                  </w:rPr>
                  <m:t>i=1</m:t>
                </m:r>
              </m:sub>
              <m:sup>
                <m:r>
                  <m:rPr>
                    <m:sty m:val="p"/>
                  </m:rPr>
                  <w:rPr>
                    <w:rFonts w:ascii="Cambria Math" w:hAnsi="Cambria Math" w:cs="Times New Roman"/>
                  </w:rPr>
                  <m:t>n</m:t>
                </m:r>
              </m:sup>
              <m:e>
                <m:d>
                  <m:dPr>
                    <m:ctrlPr>
                      <w:rPr>
                        <w:rFonts w:ascii="Cambria Math" w:hAnsi="Cambria Math" w:cs="Times New Roman"/>
                      </w:rPr>
                    </m:ctrlPr>
                  </m:dPr>
                  <m:e>
                    <m:sSub>
                      <m:sSubPr>
                        <m:ctrlPr>
                          <w:rPr>
                            <w:rFonts w:ascii="Cambria Math" w:hAnsi="Cambria Math" w:cs="Times New Roman"/>
                          </w:rPr>
                        </m:ctrlPr>
                      </m:sSubPr>
                      <m:e>
                        <m:r>
                          <m:rPr>
                            <m:sty m:val="p"/>
                          </m:rPr>
                          <w:rPr>
                            <w:rFonts w:ascii="Cambria Math" w:hAnsi="Cambria Math" w:cs="Times New Roman"/>
                          </w:rPr>
                          <m:t>NDVI</m:t>
                        </m:r>
                      </m:e>
                      <m:sub>
                        <m:r>
                          <m:rPr>
                            <m:sty m:val="p"/>
                          </m:rPr>
                          <w:rPr>
                            <w:rFonts w:ascii="Cambria Math" w:hAnsi="Cambria Math" w:cs="Times New Roman"/>
                          </w:rPr>
                          <m:t>i</m:t>
                        </m:r>
                      </m:sub>
                    </m:sSub>
                    <m:r>
                      <m:rPr>
                        <m:sty m:val="p"/>
                      </m:rPr>
                      <w:rPr>
                        <w:rFonts w:ascii="Cambria Math" w:hAnsi="Cambria Math" w:cs="Times New Roman"/>
                      </w:rPr>
                      <m:t>*</m:t>
                    </m:r>
                    <m:sSub>
                      <m:sSubPr>
                        <m:ctrlPr>
                          <w:rPr>
                            <w:rFonts w:ascii="Cambria Math" w:hAnsi="Cambria Math" w:cs="Times New Roman"/>
                          </w:rPr>
                        </m:ctrlPr>
                      </m:sSubPr>
                      <m:e>
                        <m:r>
                          <m:rPr>
                            <m:sty m:val="p"/>
                          </m:rPr>
                          <w:rPr>
                            <w:rFonts w:ascii="Cambria Math" w:hAnsi="Cambria Math" w:cs="Times New Roman"/>
                          </w:rPr>
                          <m:t>population</m:t>
                        </m:r>
                      </m:e>
                      <m:sub>
                        <m:r>
                          <m:rPr>
                            <m:sty m:val="p"/>
                          </m:rPr>
                          <w:rPr>
                            <w:rFonts w:ascii="Cambria Math" w:hAnsi="Cambria Math" w:cs="Times New Roman"/>
                          </w:rPr>
                          <m:t>i</m:t>
                        </m:r>
                      </m:sub>
                    </m:sSub>
                  </m:e>
                </m:d>
              </m:e>
            </m:nary>
          </m:num>
          <m:den>
            <m:nary>
              <m:naryPr>
                <m:chr m:val="∑"/>
                <m:limLoc m:val="subSup"/>
                <m:ctrlPr>
                  <w:rPr>
                    <w:rFonts w:ascii="Cambria Math" w:hAnsi="Cambria Math" w:cs="Times New Roman"/>
                  </w:rPr>
                </m:ctrlPr>
              </m:naryPr>
              <m:sub>
                <m:r>
                  <m:rPr>
                    <m:sty m:val="p"/>
                  </m:rPr>
                  <w:rPr>
                    <w:rFonts w:ascii="Cambria Math" w:hAnsi="Cambria Math" w:cs="Times New Roman"/>
                  </w:rPr>
                  <m:t>i=1</m:t>
                </m:r>
              </m:sub>
              <m:sup>
                <m:r>
                  <m:rPr>
                    <m:sty m:val="p"/>
                  </m:rPr>
                  <w:rPr>
                    <w:rFonts w:ascii="Cambria Math" w:hAnsi="Cambria Math" w:cs="Times New Roman"/>
                  </w:rPr>
                  <m:t>n</m:t>
                </m:r>
              </m:sup>
              <m:e>
                <m:d>
                  <m:dPr>
                    <m:ctrlPr>
                      <w:rPr>
                        <w:rFonts w:ascii="Cambria Math" w:hAnsi="Cambria Math" w:cs="Times New Roman"/>
                      </w:rPr>
                    </m:ctrlPr>
                  </m:dPr>
                  <m:e>
                    <m:sSub>
                      <m:sSubPr>
                        <m:ctrlPr>
                          <w:rPr>
                            <w:rFonts w:ascii="Cambria Math" w:hAnsi="Cambria Math" w:cs="Times New Roman"/>
                          </w:rPr>
                        </m:ctrlPr>
                      </m:sSubPr>
                      <m:e>
                        <m:r>
                          <m:rPr>
                            <m:sty m:val="p"/>
                          </m:rPr>
                          <w:rPr>
                            <w:rFonts w:ascii="Cambria Math" w:hAnsi="Cambria Math" w:cs="Times New Roman"/>
                          </w:rPr>
                          <m:t>population</m:t>
                        </m:r>
                      </m:e>
                      <m:sub>
                        <m:r>
                          <m:rPr>
                            <m:sty m:val="p"/>
                          </m:rPr>
                          <w:rPr>
                            <w:rFonts w:ascii="Cambria Math" w:hAnsi="Cambria Math" w:cs="Times New Roman"/>
                          </w:rPr>
                          <m:t>i</m:t>
                        </m:r>
                      </m:sub>
                    </m:sSub>
                  </m:e>
                </m:d>
              </m:e>
            </m:nary>
          </m:den>
        </m:f>
      </m:oMath>
      <w:r w:rsidR="00D95A79">
        <w:rPr>
          <w:rFonts w:ascii="Times New Roman" w:eastAsiaTheme="minorEastAsia" w:hAnsi="Times New Roman" w:cs="Times New Roman"/>
        </w:rPr>
        <w:t>.</w:t>
      </w:r>
    </w:p>
    <w:p w14:paraId="6A941EA4" w14:textId="77777777" w:rsidR="004C72A3" w:rsidRDefault="004C72A3" w:rsidP="00441531">
      <w:pPr>
        <w:jc w:val="center"/>
        <w:rPr>
          <w:rFonts w:ascii="Times New Roman" w:eastAsiaTheme="minorEastAsia" w:hAnsi="Times New Roman" w:cs="Times New Roman"/>
        </w:rPr>
      </w:pPr>
    </w:p>
    <w:p w14:paraId="5662474D" w14:textId="4685BED4" w:rsidR="00294BE0" w:rsidRDefault="00024A18" w:rsidP="00551D54">
      <w:pPr>
        <w:rPr>
          <w:rFonts w:ascii="Times New Roman" w:hAnsi="Times New Roman" w:cs="Times New Roman"/>
        </w:rPr>
      </w:pPr>
      <w:r>
        <w:rPr>
          <w:rFonts w:ascii="Times New Roman" w:hAnsi="Times New Roman" w:cs="Times New Roman"/>
        </w:rPr>
        <w:t>We used t</w:t>
      </w:r>
      <w:r w:rsidR="00B356A6">
        <w:rPr>
          <w:rFonts w:ascii="Times New Roman" w:hAnsi="Times New Roman" w:cs="Times New Roman"/>
        </w:rPr>
        <w:t xml:space="preserve">he 2015 population </w:t>
      </w:r>
      <w:r w:rsidR="00BC6708">
        <w:rPr>
          <w:rFonts w:ascii="Times New Roman" w:hAnsi="Times New Roman" w:cs="Times New Roman"/>
        </w:rPr>
        <w:t xml:space="preserve">distribution </w:t>
      </w:r>
      <w:r w:rsidR="00B356A6">
        <w:rPr>
          <w:rFonts w:ascii="Times New Roman" w:hAnsi="Times New Roman" w:cs="Times New Roman"/>
        </w:rPr>
        <w:t xml:space="preserve">for years 2014-2018 and the 2020 population </w:t>
      </w:r>
      <w:r w:rsidR="00BC6708">
        <w:rPr>
          <w:rFonts w:ascii="Times New Roman" w:hAnsi="Times New Roman" w:cs="Times New Roman"/>
        </w:rPr>
        <w:t xml:space="preserve">distribution </w:t>
      </w:r>
      <w:r w:rsidR="00B356A6">
        <w:rPr>
          <w:rFonts w:ascii="Times New Roman" w:hAnsi="Times New Roman" w:cs="Times New Roman"/>
        </w:rPr>
        <w:t xml:space="preserve">for years 2019-2023. </w:t>
      </w:r>
      <w:r w:rsidR="00E91D7B">
        <w:rPr>
          <w:rFonts w:ascii="Times New Roman" w:hAnsi="Times New Roman" w:cs="Times New Roman"/>
        </w:rPr>
        <w:t>For each year, we selected the highest population-weighted seasonal average NDVI, representing the greenest</w:t>
      </w:r>
      <w:r w:rsidR="00744A00">
        <w:rPr>
          <w:rFonts w:ascii="Times New Roman" w:hAnsi="Times New Roman" w:cs="Times New Roman"/>
        </w:rPr>
        <w:t xml:space="preserve"> or peak </w:t>
      </w:r>
      <w:r w:rsidR="00E91D7B">
        <w:rPr>
          <w:rFonts w:ascii="Times New Roman" w:hAnsi="Times New Roman" w:cs="Times New Roman"/>
        </w:rPr>
        <w:t xml:space="preserve">season, for each city. </w:t>
      </w:r>
    </w:p>
    <w:p w14:paraId="04A3882F" w14:textId="77777777" w:rsidR="0060540D" w:rsidRDefault="0060540D" w:rsidP="000626A4">
      <w:pPr>
        <w:rPr>
          <w:rFonts w:ascii="Times New Roman" w:hAnsi="Times New Roman" w:cs="Times New Roman"/>
        </w:rPr>
      </w:pPr>
    </w:p>
    <w:p w14:paraId="2F1D9702" w14:textId="77777777" w:rsidR="002F21BE" w:rsidRPr="00E150CA" w:rsidRDefault="002F21BE" w:rsidP="002F21BE">
      <w:pPr>
        <w:rPr>
          <w:rFonts w:ascii="Times New Roman" w:hAnsi="Times New Roman" w:cs="Times New Roman"/>
          <w:i/>
          <w:iCs/>
        </w:rPr>
      </w:pPr>
      <w:r w:rsidRPr="00E150CA">
        <w:rPr>
          <w:rFonts w:ascii="Times New Roman" w:hAnsi="Times New Roman" w:cs="Times New Roman"/>
          <w:i/>
          <w:iCs/>
        </w:rPr>
        <w:t xml:space="preserve">Health Impact Assessment </w:t>
      </w:r>
    </w:p>
    <w:p w14:paraId="5439A3CF" w14:textId="0644C853" w:rsidR="00435EC8" w:rsidRDefault="00D322C2" w:rsidP="00435EC8">
      <w:pPr>
        <w:pStyle w:val="NormalWeb"/>
        <w:spacing w:before="240" w:beforeAutospacing="0" w:after="240" w:afterAutospacing="0"/>
        <w:rPr>
          <w:color w:val="000000" w:themeColor="text1"/>
          <w:shd w:val="clear" w:color="auto" w:fill="FFFFFF"/>
        </w:rPr>
      </w:pPr>
      <w:r>
        <w:rPr>
          <w:color w:val="000000" w:themeColor="text1"/>
          <w:shd w:val="clear" w:color="auto" w:fill="FFFFFF"/>
        </w:rPr>
        <w:t>We</w:t>
      </w:r>
      <w:r w:rsidR="00435EC8">
        <w:rPr>
          <w:color w:val="000000" w:themeColor="text1"/>
          <w:shd w:val="clear" w:color="auto" w:fill="FFFFFF"/>
        </w:rPr>
        <w:t xml:space="preserve"> estimated the </w:t>
      </w:r>
      <w:r>
        <w:rPr>
          <w:color w:val="000000" w:themeColor="text1"/>
          <w:shd w:val="clear" w:color="auto" w:fill="FFFFFF"/>
        </w:rPr>
        <w:t>annual change</w:t>
      </w:r>
      <w:r w:rsidR="00435EC8">
        <w:rPr>
          <w:color w:val="000000" w:themeColor="text1"/>
          <w:shd w:val="clear" w:color="auto" w:fill="FFFFFF"/>
        </w:rPr>
        <w:t xml:space="preserve"> </w:t>
      </w:r>
      <w:r>
        <w:rPr>
          <w:color w:val="000000" w:themeColor="text1"/>
          <w:shd w:val="clear" w:color="auto" w:fill="FFFFFF"/>
        </w:rPr>
        <w:t xml:space="preserve">in </w:t>
      </w:r>
      <w:r w:rsidR="00435EC8">
        <w:rPr>
          <w:color w:val="000000" w:themeColor="text1"/>
          <w:shd w:val="clear" w:color="auto" w:fill="FFFFFF"/>
        </w:rPr>
        <w:t>premature deaths</w:t>
      </w:r>
      <w:r>
        <w:rPr>
          <w:color w:val="000000" w:themeColor="text1"/>
          <w:shd w:val="clear" w:color="auto" w:fill="FFFFFF"/>
        </w:rPr>
        <w:t xml:space="preserve"> (</w:t>
      </w:r>
      <w:r w:rsidR="00AC6C82">
        <w:rPr>
          <w:color w:val="000000" w:themeColor="text1"/>
          <w:shd w:val="clear" w:color="auto" w:fill="FFFFFF"/>
        </w:rPr>
        <w:t>more or fewer</w:t>
      </w:r>
      <w:r>
        <w:rPr>
          <w:color w:val="000000" w:themeColor="text1"/>
          <w:shd w:val="clear" w:color="auto" w:fill="FFFFFF"/>
        </w:rPr>
        <w:t>)</w:t>
      </w:r>
      <w:r w:rsidR="00435EC8">
        <w:rPr>
          <w:color w:val="000000" w:themeColor="text1"/>
          <w:shd w:val="clear" w:color="auto" w:fill="FFFFFF"/>
        </w:rPr>
        <w:t xml:space="preserve"> associated with </w:t>
      </w:r>
      <w:r w:rsidR="006D07C8">
        <w:rPr>
          <w:color w:val="000000" w:themeColor="text1"/>
          <w:shd w:val="clear" w:color="auto" w:fill="FFFFFF"/>
        </w:rPr>
        <w:t>changes (</w:t>
      </w:r>
      <w:r>
        <w:rPr>
          <w:color w:val="000000" w:themeColor="text1"/>
          <w:shd w:val="clear" w:color="auto" w:fill="FFFFFF"/>
        </w:rPr>
        <w:t>decreases or increases</w:t>
      </w:r>
      <w:r w:rsidR="006D07C8">
        <w:rPr>
          <w:color w:val="000000" w:themeColor="text1"/>
          <w:shd w:val="clear" w:color="auto" w:fill="FFFFFF"/>
        </w:rPr>
        <w:t>)</w:t>
      </w:r>
      <w:r>
        <w:rPr>
          <w:color w:val="000000" w:themeColor="text1"/>
          <w:shd w:val="clear" w:color="auto" w:fill="FFFFFF"/>
        </w:rPr>
        <w:t xml:space="preserve"> in</w:t>
      </w:r>
      <w:r w:rsidR="00435EC8">
        <w:rPr>
          <w:color w:val="000000" w:themeColor="text1"/>
          <w:shd w:val="clear" w:color="auto" w:fill="FFFFFF"/>
        </w:rPr>
        <w:t xml:space="preserve"> </w:t>
      </w:r>
      <w:r w:rsidR="006D07C8">
        <w:rPr>
          <w:color w:val="000000" w:themeColor="text1"/>
          <w:shd w:val="clear" w:color="auto" w:fill="FFFFFF"/>
        </w:rPr>
        <w:t xml:space="preserve">urban </w:t>
      </w:r>
      <w:r w:rsidR="00435EC8">
        <w:rPr>
          <w:color w:val="000000" w:themeColor="text1"/>
          <w:shd w:val="clear" w:color="auto" w:fill="FFFFFF"/>
        </w:rPr>
        <w:t>greenspace using a linear health impact function</w:t>
      </w:r>
      <w:r w:rsidR="00F37DF7">
        <w:rPr>
          <w:color w:val="000000" w:themeColor="text1"/>
          <w:shd w:val="clear" w:color="auto" w:fill="FFFFFF"/>
        </w:rPr>
        <w:t xml:space="preserve"> (Equation 2)</w:t>
      </w:r>
      <w:r w:rsidR="00435EC8">
        <w:rPr>
          <w:color w:val="000000" w:themeColor="text1"/>
          <w:shd w:val="clear" w:color="auto" w:fill="FFFFFF"/>
        </w:rPr>
        <w:t>:</w:t>
      </w:r>
    </w:p>
    <w:p w14:paraId="424E22ED" w14:textId="14EE09E3" w:rsidR="00435EC8" w:rsidRDefault="00435EC8" w:rsidP="00435EC8">
      <w:pPr>
        <w:pStyle w:val="NormalWeb"/>
        <w:spacing w:before="240" w:beforeAutospacing="0" w:after="240" w:afterAutospacing="0"/>
        <w:jc w:val="center"/>
        <w:rPr>
          <w:color w:val="000000" w:themeColor="text1"/>
          <w:shd w:val="clear" w:color="auto" w:fill="FFFFFF"/>
        </w:rPr>
      </w:pPr>
      <w:r>
        <w:rPr>
          <w:color w:val="000000" w:themeColor="text1"/>
          <w:shd w:val="clear" w:color="auto" w:fill="FFFFFF"/>
        </w:rPr>
        <w:t xml:space="preserve">Equation </w:t>
      </w:r>
      <w:r w:rsidR="00BB0A5D">
        <w:rPr>
          <w:color w:val="000000" w:themeColor="text1"/>
          <w:shd w:val="clear" w:color="auto" w:fill="FFFFFF"/>
        </w:rPr>
        <w:t>2</w:t>
      </w:r>
      <w:r>
        <w:rPr>
          <w:color w:val="000000" w:themeColor="text1"/>
          <w:shd w:val="clear" w:color="auto" w:fill="FFFFFF"/>
        </w:rPr>
        <w:t xml:space="preserve">: </w:t>
      </w:r>
      <m:oMath>
        <m:r>
          <m:rPr>
            <m:sty m:val="p"/>
          </m:rPr>
          <w:rPr>
            <w:rFonts w:ascii="Cambria Math" w:hAnsi="Cambria Math"/>
            <w:color w:val="000000" w:themeColor="text1"/>
            <w:shd w:val="clear" w:color="auto" w:fill="FFFFFF"/>
          </w:rPr>
          <m:t>Δ</m:t>
        </m:r>
        <m:r>
          <w:rPr>
            <w:rFonts w:ascii="Cambria Math" w:hAnsi="Cambria Math"/>
            <w:color w:val="000000" w:themeColor="text1"/>
            <w:shd w:val="clear" w:color="auto" w:fill="FFFFFF"/>
          </w:rPr>
          <m:t>mortality=</m:t>
        </m:r>
        <m:sSub>
          <m:sSubPr>
            <m:ctrlPr>
              <w:rPr>
                <w:rFonts w:ascii="Cambria Math" w:hAnsi="Cambria Math"/>
                <w:i/>
                <w:color w:val="000000" w:themeColor="text1"/>
                <w:shd w:val="clear" w:color="auto" w:fill="FFFFFF"/>
              </w:rPr>
            </m:ctrlPr>
          </m:sSubPr>
          <m:e>
            <m:r>
              <w:rPr>
                <w:rFonts w:ascii="Cambria Math" w:hAnsi="Cambria Math"/>
                <w:color w:val="000000" w:themeColor="text1"/>
                <w:shd w:val="clear" w:color="auto" w:fill="FFFFFF"/>
              </w:rPr>
              <m:t>y</m:t>
            </m:r>
          </m:e>
          <m:sub>
            <m:r>
              <w:rPr>
                <w:rFonts w:ascii="Cambria Math" w:hAnsi="Cambria Math"/>
                <w:color w:val="000000" w:themeColor="text1"/>
                <w:shd w:val="clear" w:color="auto" w:fill="FFFFFF"/>
              </w:rPr>
              <m:t>0</m:t>
            </m:r>
          </m:sub>
        </m:sSub>
        <m:r>
          <w:rPr>
            <w:rFonts w:ascii="Cambria Math" w:hAnsi="Cambria Math"/>
            <w:color w:val="000000" w:themeColor="text1"/>
            <w:shd w:val="clear" w:color="auto" w:fill="FFFFFF"/>
          </w:rPr>
          <m:t>*pop*HR*</m:t>
        </m:r>
        <m:r>
          <m:rPr>
            <m:sty m:val="p"/>
          </m:rPr>
          <w:rPr>
            <w:rFonts w:ascii="Cambria Math" w:hAnsi="Cambria Math"/>
            <w:color w:val="000000" w:themeColor="text1"/>
            <w:shd w:val="clear" w:color="auto" w:fill="FFFFFF"/>
          </w:rPr>
          <m:t>Δ</m:t>
        </m:r>
        <m:r>
          <w:rPr>
            <w:rFonts w:ascii="Cambria Math" w:hAnsi="Cambria Math"/>
            <w:color w:val="000000" w:themeColor="text1"/>
            <w:shd w:val="clear" w:color="auto" w:fill="FFFFFF"/>
          </w:rPr>
          <m:t>x</m:t>
        </m:r>
      </m:oMath>
      <w:r>
        <w:rPr>
          <w:color w:val="000000" w:themeColor="text1"/>
          <w:shd w:val="clear" w:color="auto" w:fill="FFFFFF"/>
        </w:rPr>
        <w:t>,</w:t>
      </w:r>
    </w:p>
    <w:p w14:paraId="4A9EB90F" w14:textId="621EDDC6" w:rsidR="00435EC8" w:rsidRPr="00800D4D" w:rsidRDefault="00435EC8" w:rsidP="00435EC8">
      <w:pPr>
        <w:pStyle w:val="subheader"/>
        <w:rPr>
          <w:i w:val="0"/>
        </w:rPr>
      </w:pPr>
      <w:r w:rsidRPr="000444D7">
        <w:rPr>
          <w:i w:val="0"/>
          <w:iCs w:val="0"/>
        </w:rPr>
        <w:lastRenderedPageBreak/>
        <w:t xml:space="preserve">where </w:t>
      </w:r>
      <m:oMath>
        <m:r>
          <w:rPr>
            <w:rFonts w:ascii="Cambria Math" w:hAnsi="Cambria Math"/>
          </w:rPr>
          <m:t>Δmortality</m:t>
        </m:r>
      </m:oMath>
      <w:r w:rsidRPr="000444D7">
        <w:rPr>
          <w:i w:val="0"/>
          <w:iCs w:val="0"/>
        </w:rPr>
        <w:t xml:space="preserve"> represents the annual change in mortality for a given city</w:t>
      </w:r>
      <w:r w:rsidR="00733950">
        <w:rPr>
          <w:i w:val="0"/>
          <w:iCs w:val="0"/>
        </w:rPr>
        <w:t xml:space="preserve">. We estimated the change in mortality using </w:t>
      </w:r>
      <w:r w:rsidR="00593670">
        <w:rPr>
          <w:i w:val="0"/>
          <w:iCs w:val="0"/>
        </w:rPr>
        <w:t xml:space="preserve">2020 </w:t>
      </w:r>
      <w:r w:rsidR="00733950">
        <w:rPr>
          <w:i w:val="0"/>
          <w:iCs w:val="0"/>
        </w:rPr>
        <w:t xml:space="preserve">country-level </w:t>
      </w:r>
      <w:r w:rsidRPr="000444D7">
        <w:rPr>
          <w:i w:val="0"/>
          <w:iCs w:val="0"/>
        </w:rPr>
        <w:t>baseline mortality (</w:t>
      </w:r>
      <m:oMath>
        <m:sSub>
          <m:sSubPr>
            <m:ctrlPr>
              <w:rPr>
                <w:rFonts w:ascii="Cambria Math" w:hAnsi="Cambria Math"/>
                <w:i w:val="0"/>
                <w:iCs w:val="0"/>
              </w:rPr>
            </m:ctrlPr>
          </m:sSubPr>
          <m:e>
            <m:r>
              <w:rPr>
                <w:rFonts w:ascii="Cambria Math" w:hAnsi="Cambria Math"/>
              </w:rPr>
              <m:t>y</m:t>
            </m:r>
          </m:e>
          <m:sub>
            <m:r>
              <w:rPr>
                <w:rFonts w:ascii="Cambria Math" w:hAnsi="Cambria Math"/>
              </w:rPr>
              <m:t>0</m:t>
            </m:r>
          </m:sub>
        </m:sSub>
      </m:oMath>
      <w:r w:rsidRPr="000444D7">
        <w:rPr>
          <w:i w:val="0"/>
          <w:iCs w:val="0"/>
        </w:rPr>
        <w:t xml:space="preserve">), </w:t>
      </w:r>
      <w:r w:rsidR="00593670">
        <w:rPr>
          <w:i w:val="0"/>
          <w:iCs w:val="0"/>
        </w:rPr>
        <w:t xml:space="preserve">2020 </w:t>
      </w:r>
      <w:r w:rsidR="00325681">
        <w:rPr>
          <w:i w:val="0"/>
          <w:iCs w:val="0"/>
        </w:rPr>
        <w:t>city</w:t>
      </w:r>
      <w:r>
        <w:rPr>
          <w:i w:val="0"/>
          <w:iCs w:val="0"/>
        </w:rPr>
        <w:t xml:space="preserve"> </w:t>
      </w:r>
      <w:r w:rsidRPr="000444D7">
        <w:rPr>
          <w:i w:val="0"/>
          <w:iCs w:val="0"/>
        </w:rPr>
        <w:t>population</w:t>
      </w:r>
      <w:r>
        <w:rPr>
          <w:i w:val="0"/>
          <w:iCs w:val="0"/>
        </w:rPr>
        <w:t xml:space="preserve"> </w:t>
      </w:r>
      <w:r w:rsidRPr="000444D7">
        <w:rPr>
          <w:i w:val="0"/>
          <w:iCs w:val="0"/>
        </w:rPr>
        <w:t>(</w:t>
      </w:r>
      <m:oMath>
        <m:r>
          <w:rPr>
            <w:rFonts w:ascii="Cambria Math" w:hAnsi="Cambria Math"/>
          </w:rPr>
          <m:t>pop),</m:t>
        </m:r>
      </m:oMath>
      <w:r w:rsidRPr="000444D7">
        <w:rPr>
          <w:i w:val="0"/>
          <w:iCs w:val="0"/>
        </w:rPr>
        <w:t xml:space="preserve"> the </w:t>
      </w:r>
      <w:r>
        <w:rPr>
          <w:i w:val="0"/>
          <w:iCs w:val="0"/>
        </w:rPr>
        <w:t xml:space="preserve">hazard ratio of the protective </w:t>
      </w:r>
      <w:r w:rsidRPr="000444D7">
        <w:rPr>
          <w:i w:val="0"/>
          <w:iCs w:val="0"/>
        </w:rPr>
        <w:t xml:space="preserve">association between </w:t>
      </w:r>
      <w:r>
        <w:rPr>
          <w:i w:val="0"/>
          <w:iCs w:val="0"/>
        </w:rPr>
        <w:t>increased NDVI</w:t>
      </w:r>
      <w:r w:rsidRPr="000444D7">
        <w:rPr>
          <w:i w:val="0"/>
          <w:iCs w:val="0"/>
        </w:rPr>
        <w:t xml:space="preserve"> and all-cause mortality</w:t>
      </w:r>
      <w:r w:rsidR="00593670">
        <w:rPr>
          <w:i w:val="0"/>
          <w:iCs w:val="0"/>
        </w:rPr>
        <w:t xml:space="preserve"> (</w:t>
      </w:r>
      <w:r w:rsidR="00593670" w:rsidRPr="00800D4D">
        <w:t>HR</w:t>
      </w:r>
      <w:r w:rsidR="00593670">
        <w:rPr>
          <w:i w:val="0"/>
          <w:iCs w:val="0"/>
        </w:rPr>
        <w:t>),</w:t>
      </w:r>
      <w:r w:rsidRPr="000444D7">
        <w:rPr>
          <w:i w:val="0"/>
          <w:iCs w:val="0"/>
        </w:rPr>
        <w:t xml:space="preserve"> </w:t>
      </w:r>
      <w:r>
        <w:rPr>
          <w:i w:val="0"/>
          <w:iCs w:val="0"/>
        </w:rPr>
        <w:t xml:space="preserve">and </w:t>
      </w:r>
      <w:r w:rsidR="00733950">
        <w:rPr>
          <w:i w:val="0"/>
          <w:iCs w:val="0"/>
        </w:rPr>
        <w:t>changes</w:t>
      </w:r>
      <w:r>
        <w:rPr>
          <w:i w:val="0"/>
          <w:iCs w:val="0"/>
        </w:rPr>
        <w:t xml:space="preserve"> in </w:t>
      </w:r>
      <w:r w:rsidR="00325681">
        <w:rPr>
          <w:i w:val="0"/>
          <w:iCs w:val="0"/>
        </w:rPr>
        <w:t>population-weighted greenest</w:t>
      </w:r>
      <w:r w:rsidR="000011F2">
        <w:rPr>
          <w:i w:val="0"/>
          <w:iCs w:val="0"/>
        </w:rPr>
        <w:t xml:space="preserve"> </w:t>
      </w:r>
      <w:r w:rsidR="00325681">
        <w:rPr>
          <w:i w:val="0"/>
          <w:iCs w:val="0"/>
        </w:rPr>
        <w:t xml:space="preserve">season </w:t>
      </w:r>
      <w:r>
        <w:rPr>
          <w:i w:val="0"/>
          <w:iCs w:val="0"/>
        </w:rPr>
        <w:t>NDVI</w:t>
      </w:r>
      <w:r w:rsidRPr="000444D7">
        <w:rPr>
          <w:i w:val="0"/>
          <w:iCs w:val="0"/>
        </w:rPr>
        <w:t xml:space="preserve"> (</w:t>
      </w:r>
      <m:oMath>
        <m:r>
          <w:rPr>
            <w:rFonts w:ascii="Cambria Math" w:hAnsi="Cambria Math"/>
          </w:rPr>
          <m:t>Δx</m:t>
        </m:r>
      </m:oMath>
      <w:r w:rsidRPr="000444D7">
        <w:rPr>
          <w:i w:val="0"/>
          <w:iCs w:val="0"/>
        </w:rPr>
        <w:t>).</w:t>
      </w:r>
      <w:r>
        <w:rPr>
          <w:i w:val="0"/>
          <w:iCs w:val="0"/>
        </w:rPr>
        <w:t xml:space="preserve"> </w:t>
      </w:r>
    </w:p>
    <w:p w14:paraId="462E61EB" w14:textId="77777777" w:rsidR="00435EC8" w:rsidRDefault="00435EC8" w:rsidP="00435EC8">
      <w:pPr>
        <w:pStyle w:val="subheader"/>
        <w:rPr>
          <w:i w:val="0"/>
          <w:iCs w:val="0"/>
        </w:rPr>
      </w:pPr>
    </w:p>
    <w:p w14:paraId="642D97C1" w14:textId="5F7AB946" w:rsidR="00632B39" w:rsidRDefault="00435EC8" w:rsidP="00825A98">
      <w:pPr>
        <w:rPr>
          <w:rFonts w:ascii="Times New Roman" w:hAnsi="Times New Roman" w:cs="Times New Roman"/>
        </w:rPr>
      </w:pPr>
      <w:r w:rsidRPr="00435A59">
        <w:rPr>
          <w:rFonts w:ascii="Times New Roman" w:hAnsi="Times New Roman" w:cs="Times New Roman"/>
        </w:rPr>
        <w:t xml:space="preserve">We used baseline mortality </w:t>
      </w:r>
      <w:r w:rsidR="00C90142" w:rsidRPr="00435A59">
        <w:rPr>
          <w:rFonts w:ascii="Times New Roman" w:hAnsi="Times New Roman" w:cs="Times New Roman"/>
        </w:rPr>
        <w:t>estimates</w:t>
      </w:r>
      <w:r w:rsidRPr="00435A59">
        <w:rPr>
          <w:rFonts w:ascii="Times New Roman" w:hAnsi="Times New Roman" w:cs="Times New Roman"/>
        </w:rPr>
        <w:t xml:space="preserve"> from the Global Burden of Disease (GBD) 2021 study</w:t>
      </w:r>
      <w:r w:rsidR="006816E2">
        <w:rPr>
          <w:rFonts w:ascii="Times New Roman" w:hAnsi="Times New Roman" w:cs="Times New Roman"/>
        </w:rPr>
        <w:t>,</w:t>
      </w:r>
      <w:r w:rsidRPr="00435A59">
        <w:rPr>
          <w:rFonts w:ascii="Times New Roman" w:hAnsi="Times New Roman" w:cs="Times New Roman"/>
        </w:rPr>
        <w:t xml:space="preserve"> </w:t>
      </w:r>
      <w:r w:rsidRPr="00435A59">
        <w:rPr>
          <w:rFonts w:ascii="Times New Roman" w:hAnsi="Times New Roman" w:cs="Times New Roman"/>
        </w:rPr>
        <w:fldChar w:fldCharType="begin"/>
      </w:r>
      <w:r w:rsidR="002B7A9A">
        <w:rPr>
          <w:rFonts w:ascii="Times New Roman" w:hAnsi="Times New Roman" w:cs="Times New Roman"/>
        </w:rPr>
        <w:instrText xml:space="preserve"> ADDIN ZOTERO_ITEM CSL_CITATION {"citationID":"hcshdAsl","properties":{"formattedCitation":"\\super 16\\nosupersub{}","plainCitation":"16","noteIndex":0},"citationItems":[{"id":458,"uris":["http://zotero.org/users/10202395/items/SA6HEUQE"],"itemData":{"id":458,"type":"dataset","abstract":"The Global Burden of Disease Study 2019 (GBD 2019), coordinated by the Institute for Health Metrics and Evaluation (IHME), estimated the burden of diseases, injuries, and risk factors for 204 countries and territories and selected subnational locations.\n\nThis reference life table, or theoretical minimum risk life table (TMRLT), is used in GBD to calculate years of life lost (YLLs) due to premature mortality. It was constructed based on the lowest observed age-specific mortality rates by location and sex across all estimation years from all locations with populations over 5 million in 2016. YLLs are computed by multiplying the number of estimated deaths by the reference life table’s life expectancy at age of death. The table includes estimates for life expectancy at age x for ages 0 to 95+ at five-year intervals.","DOI":"10.6069/1D4Y-YQ37","publisher":"Institute for Health Metrics and Evaluation (IHME)","source":"DOI.org (Datacite)","title":"Global Burden of Disease Study 2019 (GBD 2019) Reference Life Table","URL":"http://ghdx.healthdata.org/record/ihme-data/global-burden-disease-study-2019-gbd-2019-reference-life-table","author":[{"family":"Global Burden of Disease Collaborative Network","given":""}],"accessed":{"date-parts":[["2023",3,18]]},"issued":{"date-parts":[["2021"]]}}}],"schema":"https://github.com/citation-style-language/schema/raw/master/csl-citation.json"} </w:instrText>
      </w:r>
      <w:r w:rsidRPr="00435A59">
        <w:rPr>
          <w:rFonts w:ascii="Times New Roman" w:hAnsi="Times New Roman" w:cs="Times New Roman"/>
        </w:rPr>
        <w:fldChar w:fldCharType="separate"/>
      </w:r>
      <w:r w:rsidR="002B7A9A" w:rsidRPr="002B7A9A">
        <w:rPr>
          <w:rFonts w:ascii="Times New Roman" w:hAnsi="Times New Roman" w:cs="Times New Roman"/>
          <w:color w:val="000000"/>
          <w:vertAlign w:val="superscript"/>
        </w:rPr>
        <w:t>16</w:t>
      </w:r>
      <w:r w:rsidRPr="00435A59">
        <w:rPr>
          <w:rFonts w:ascii="Times New Roman" w:hAnsi="Times New Roman" w:cs="Times New Roman"/>
        </w:rPr>
        <w:fldChar w:fldCharType="end"/>
      </w:r>
      <w:r w:rsidRPr="00435A59">
        <w:rPr>
          <w:rFonts w:ascii="Times New Roman" w:hAnsi="Times New Roman" w:cs="Times New Roman"/>
        </w:rPr>
        <w:t xml:space="preserve"> </w:t>
      </w:r>
      <w:r w:rsidR="00C90142" w:rsidRPr="00435A59">
        <w:rPr>
          <w:rFonts w:ascii="Times New Roman" w:hAnsi="Times New Roman" w:cs="Times New Roman"/>
        </w:rPr>
        <w:t>p</w:t>
      </w:r>
      <w:r w:rsidRPr="00435A59">
        <w:rPr>
          <w:rFonts w:ascii="Times New Roman" w:hAnsi="Times New Roman" w:cs="Times New Roman"/>
        </w:rPr>
        <w:t>opulation estimates</w:t>
      </w:r>
      <w:r w:rsidR="006E45F4" w:rsidRPr="00435A59">
        <w:rPr>
          <w:rFonts w:ascii="Times New Roman" w:hAnsi="Times New Roman" w:cs="Times New Roman"/>
        </w:rPr>
        <w:t xml:space="preserve"> from JRC</w:t>
      </w:r>
      <w:r w:rsidRPr="00435A59">
        <w:rPr>
          <w:rFonts w:ascii="Times New Roman" w:hAnsi="Times New Roman" w:cs="Times New Roman"/>
        </w:rPr>
        <w:fldChar w:fldCharType="begin"/>
      </w:r>
      <w:r w:rsidR="002B7A9A">
        <w:rPr>
          <w:rFonts w:ascii="Times New Roman" w:hAnsi="Times New Roman" w:cs="Times New Roman"/>
        </w:rPr>
        <w:instrText xml:space="preserve"> ADDIN ZOTERO_ITEM CSL_CITATION {"citationID":"QexbBpt5","properties":{"formattedCitation":"\\super 17\\nosupersub{}","plainCitation":"17","noteIndex":0},"citationItems":[{"id":453,"uris":["http://zotero.org/users/10202395/items/6HKTCU6S"],"itemData":{"id":453,"type":"document","title":"Population Counts 2020 UN-Adjusted Constrained 1 Available from: www.worldpop.org/doi/10.5258/SOTON/WP00660.","author":[{"literal":"WorldPop"}]}}],"schema":"https://github.com/citation-style-language/schema/raw/master/csl-citation.json"} </w:instrText>
      </w:r>
      <w:r w:rsidRPr="00435A59">
        <w:rPr>
          <w:rFonts w:ascii="Times New Roman" w:hAnsi="Times New Roman" w:cs="Times New Roman"/>
        </w:rPr>
        <w:fldChar w:fldCharType="separate"/>
      </w:r>
      <w:r w:rsidR="002B7A9A" w:rsidRPr="002B7A9A">
        <w:rPr>
          <w:rFonts w:ascii="Times New Roman" w:hAnsi="Times New Roman" w:cs="Times New Roman"/>
          <w:color w:val="000000"/>
          <w:vertAlign w:val="superscript"/>
        </w:rPr>
        <w:t>17</w:t>
      </w:r>
      <w:r w:rsidRPr="00435A59">
        <w:rPr>
          <w:rFonts w:ascii="Times New Roman" w:hAnsi="Times New Roman" w:cs="Times New Roman"/>
        </w:rPr>
        <w:fldChar w:fldCharType="end"/>
      </w:r>
      <w:r w:rsidR="006816E2">
        <w:rPr>
          <w:rFonts w:ascii="Times New Roman" w:hAnsi="Times New Roman" w:cs="Times New Roman"/>
        </w:rPr>
        <w:t>, and a</w:t>
      </w:r>
      <w:r w:rsidRPr="00435A59">
        <w:rPr>
          <w:rFonts w:ascii="Times New Roman" w:hAnsi="Times New Roman" w:cs="Times New Roman"/>
          <w:color w:val="000000" w:themeColor="text1"/>
          <w:shd w:val="clear" w:color="auto" w:fill="FFFFFF"/>
        </w:rPr>
        <w:t xml:space="preserve"> hazard ratio</w:t>
      </w:r>
      <w:r w:rsidR="00847BEB">
        <w:rPr>
          <w:rFonts w:ascii="Times New Roman" w:hAnsi="Times New Roman" w:cs="Times New Roman"/>
          <w:color w:val="000000" w:themeColor="text1"/>
          <w:shd w:val="clear" w:color="auto" w:fill="FFFFFF"/>
        </w:rPr>
        <w:t xml:space="preserve"> from </w:t>
      </w:r>
      <w:r w:rsidR="00AF3074" w:rsidRPr="00435A59">
        <w:rPr>
          <w:rFonts w:ascii="Times New Roman" w:hAnsi="Times New Roman" w:cs="Times New Roman"/>
        </w:rPr>
        <w:t xml:space="preserve">a 2019 meta-analysis of longitudinal </w:t>
      </w:r>
      <w:r w:rsidR="00AF3074" w:rsidRPr="00435A59">
        <w:rPr>
          <w:rFonts w:ascii="Times New Roman" w:hAnsi="Times New Roman" w:cs="Times New Roman"/>
          <w:color w:val="000000"/>
          <w:shd w:val="clear" w:color="auto" w:fill="FFFFFF"/>
        </w:rPr>
        <w:t xml:space="preserve">studies of the association between NDVI and </w:t>
      </w:r>
      <w:r w:rsidR="00613E22">
        <w:rPr>
          <w:rFonts w:ascii="Times New Roman" w:hAnsi="Times New Roman" w:cs="Times New Roman"/>
          <w:color w:val="000000"/>
          <w:shd w:val="clear" w:color="auto" w:fill="FFFFFF"/>
        </w:rPr>
        <w:t xml:space="preserve">adult </w:t>
      </w:r>
      <w:r w:rsidR="00AF3074" w:rsidRPr="00435A59">
        <w:rPr>
          <w:rFonts w:ascii="Times New Roman" w:hAnsi="Times New Roman" w:cs="Times New Roman"/>
          <w:color w:val="000000"/>
          <w:shd w:val="clear" w:color="auto" w:fill="FFFFFF"/>
        </w:rPr>
        <w:t>all-cause mortality</w:t>
      </w:r>
      <w:r w:rsidRPr="00435A59">
        <w:rPr>
          <w:rFonts w:ascii="Times New Roman" w:hAnsi="Times New Roman" w:cs="Times New Roman"/>
          <w:color w:val="000000" w:themeColor="text1"/>
          <w:shd w:val="clear" w:color="auto" w:fill="FFFFFF"/>
        </w:rPr>
        <w:t xml:space="preserve"> derived by Rojas-Rueda and colleagues.</w:t>
      </w:r>
      <w:r w:rsidR="00AF3074" w:rsidRPr="00435A59">
        <w:rPr>
          <w:rFonts w:ascii="Times New Roman" w:hAnsi="Times New Roman" w:cs="Times New Roman"/>
        </w:rPr>
        <w:fldChar w:fldCharType="begin"/>
      </w:r>
      <w:r w:rsidR="002B7A9A">
        <w:rPr>
          <w:rFonts w:ascii="Times New Roman" w:hAnsi="Times New Roman" w:cs="Times New Roman"/>
        </w:rPr>
        <w:instrText xml:space="preserve"> ADDIN ZOTERO_ITEM CSL_CITATION {"citationID":"LKiwaD5p","properties":{"formattedCitation":"\\super 18\\nosupersub{}","plainCitation":"18","noteIndex":0},"citationItems":[{"id":410,"uris":["http://zotero.org/users/10202395/items/Q2YAVJ8R"],"itemData":{"id":410,"type":"article-journal","abstract":"BACKGROUND: Green spaces have been proposed to be a health determinant, improving health and wellbeing through different mechanisms. We aimed to systematically review the epidemiological evidence from longitudinal studies that have investigated green spaces and their association with all-cause mortality. We aimed to evaluate this evidence with a meta-analysis, to determine exposure-response functions for future quantitative health impact assessments.\nMETHODS: We did a systematic review and meta-analysis of cohort studies on green spaces and all-cause mortality. We searched for studies published and indexed in MEDLINE before Aug 20, 2019, which we complemented with an additional search of cited literature. We included studies if their design was longitudinal; the exposure of interest was measured green space; the endpoint of interest was all-cause mortality; they provided a risk estimate (ie, a hazard ratio [HR]) and the corresponding 95% CI for the association between green space exposure and all-cause mortality; and they used normalised difference vegetation index (NDVI) as their green space exposure definition. Two investigators (DR-R and DP-L) independently screened the full-text articles for inclusion. We used a random-effects model to obtain pooled HRs. This study is registered with PROSPERO, CRD42018090315.\nFINDINGS: We identified 9298 studies in MEDLINE and 13 studies that were reported in the literature but not indexed in MEDLINE, of which 9234 (99%) studies were excluded after screening the titles and abstracts and 68 (88%) of 77 remaining studies were excluded after assessment of the full texts. We included nine (12%) studies in our quantitative evaluation, which comprised 8 324 652 individuals from seven countries. Seven (78%) of the nine studies found a significant inverse relationship between an increase in surrounding greenness per 0·1 NDVI in a buffer zone of 500 m or less and the risk of all-cause mortality, but two studies found no association. The pooled HR for all-cause mortality per increment of 0·1 NDVI within a buffer of 500 m or less of a participant's residence was 0·96 (95% CI 0·94-0·97; I2, 95%).\nINTERPRETATION: We found evidence of an inverse association between surrounding greenness and all-cause mortality. Interventions to increase and manage green spaces should therefore be considered as a strategic public health intervention.\nFUNDING: World Health Organization.","container-title":"The Lancet. Planetary Health","DOI":"10.1016/S2542-5196(19)30215-3","ISSN":"2542-5196","issue":"11","journalAbbreviation":"Lancet Planet Health","language":"eng","note":"PMID: 31777338\nPMCID: PMC6873641","page":"e469-e477","source":"PubMed","title":"Green spaces and mortality: a systematic review and meta-analysis of cohort studies","title-short":"Green spaces and mortality","volume":"3","author":[{"family":"Rojas-Rueda","given":"David"},{"family":"Nieuwenhuijsen","given":"Mark J."},{"family":"Gascon","given":"Mireia"},{"family":"Perez-Leon","given":"Daniela"},{"family":"Mudu","given":"Pierpaolo"}],"issued":{"date-parts":[["2019",11]]}}}],"schema":"https://github.com/citation-style-language/schema/raw/master/csl-citation.json"} </w:instrText>
      </w:r>
      <w:r w:rsidR="00AF3074" w:rsidRPr="00435A59">
        <w:rPr>
          <w:rFonts w:ascii="Times New Roman" w:hAnsi="Times New Roman" w:cs="Times New Roman"/>
        </w:rPr>
        <w:fldChar w:fldCharType="separate"/>
      </w:r>
      <w:r w:rsidR="002B7A9A" w:rsidRPr="002B7A9A">
        <w:rPr>
          <w:rFonts w:ascii="Times New Roman" w:hAnsi="Times New Roman" w:cs="Times New Roman"/>
          <w:color w:val="000000"/>
          <w:vertAlign w:val="superscript"/>
        </w:rPr>
        <w:t>18</w:t>
      </w:r>
      <w:r w:rsidR="00AF3074" w:rsidRPr="00435A59">
        <w:rPr>
          <w:rFonts w:ascii="Times New Roman" w:hAnsi="Times New Roman" w:cs="Times New Roman"/>
        </w:rPr>
        <w:fldChar w:fldCharType="end"/>
      </w:r>
      <w:r w:rsidRPr="00435A59">
        <w:rPr>
          <w:rFonts w:ascii="Times New Roman" w:hAnsi="Times New Roman" w:cs="Times New Roman"/>
          <w:color w:val="000000" w:themeColor="text1"/>
          <w:shd w:val="clear" w:color="auto" w:fill="FFFFFF"/>
        </w:rPr>
        <w:t xml:space="preserve"> This study found a pooled hazard ratio of 0.96 (95% confidence interval (CI): 0.94, 0.97) for each 0.1 increase in NDVI within 500m of a person’s home.</w:t>
      </w:r>
      <w:r w:rsidR="00C529F1" w:rsidRPr="00435A59">
        <w:rPr>
          <w:rFonts w:ascii="Times New Roman" w:hAnsi="Times New Roman" w:cs="Times New Roman"/>
        </w:rPr>
        <w:t xml:space="preserve"> Finally, </w:t>
      </w:r>
      <w:r w:rsidR="000626A4" w:rsidRPr="00435A59">
        <w:rPr>
          <w:rFonts w:ascii="Times New Roman" w:hAnsi="Times New Roman" w:cs="Times New Roman"/>
        </w:rPr>
        <w:t>we use</w:t>
      </w:r>
      <w:r w:rsidR="00C529F1" w:rsidRPr="00435A59">
        <w:rPr>
          <w:rFonts w:ascii="Times New Roman" w:hAnsi="Times New Roman" w:cs="Times New Roman"/>
        </w:rPr>
        <w:t>d</w:t>
      </w:r>
      <w:r w:rsidR="000626A4" w:rsidRPr="00435A59">
        <w:rPr>
          <w:rFonts w:ascii="Times New Roman" w:hAnsi="Times New Roman" w:cs="Times New Roman"/>
        </w:rPr>
        <w:t xml:space="preserve"> the</w:t>
      </w:r>
      <w:r w:rsidR="00EE4043" w:rsidRPr="00435A59">
        <w:rPr>
          <w:rFonts w:ascii="Times New Roman" w:hAnsi="Times New Roman" w:cs="Times New Roman"/>
        </w:rPr>
        <w:t xml:space="preserve"> difference </w:t>
      </w:r>
      <w:r w:rsidR="006816E2">
        <w:rPr>
          <w:rFonts w:ascii="Times New Roman" w:hAnsi="Times New Roman" w:cs="Times New Roman"/>
        </w:rPr>
        <w:t>between the</w:t>
      </w:r>
      <w:r w:rsidR="00E57C55">
        <w:rPr>
          <w:rFonts w:ascii="Times New Roman" w:hAnsi="Times New Roman" w:cs="Times New Roman"/>
        </w:rPr>
        <w:t xml:space="preserve"> average</w:t>
      </w:r>
      <w:r w:rsidR="006816E2">
        <w:rPr>
          <w:rFonts w:ascii="Times New Roman" w:hAnsi="Times New Roman" w:cs="Times New Roman"/>
        </w:rPr>
        <w:t xml:space="preserve"> 2014-2018</w:t>
      </w:r>
      <w:r w:rsidR="000626A4" w:rsidRPr="00435A59">
        <w:rPr>
          <w:rFonts w:ascii="Times New Roman" w:hAnsi="Times New Roman" w:cs="Times New Roman"/>
        </w:rPr>
        <w:t xml:space="preserve"> </w:t>
      </w:r>
      <w:r w:rsidR="0071058D">
        <w:rPr>
          <w:rFonts w:ascii="Times New Roman" w:hAnsi="Times New Roman" w:cs="Times New Roman"/>
        </w:rPr>
        <w:t>and</w:t>
      </w:r>
      <w:r w:rsidR="003E788D">
        <w:rPr>
          <w:rFonts w:ascii="Times New Roman" w:hAnsi="Times New Roman" w:cs="Times New Roman"/>
        </w:rPr>
        <w:t xml:space="preserve"> 2019-2023 </w:t>
      </w:r>
      <w:r w:rsidR="000626A4" w:rsidRPr="00435A59">
        <w:rPr>
          <w:rFonts w:ascii="Times New Roman" w:hAnsi="Times New Roman" w:cs="Times New Roman"/>
        </w:rPr>
        <w:t xml:space="preserve">population-weighted </w:t>
      </w:r>
      <w:r w:rsidR="006816E2">
        <w:rPr>
          <w:rFonts w:ascii="Times New Roman" w:hAnsi="Times New Roman" w:cs="Times New Roman"/>
        </w:rPr>
        <w:t>greenest</w:t>
      </w:r>
      <w:r w:rsidR="000011F2">
        <w:rPr>
          <w:rFonts w:ascii="Times New Roman" w:hAnsi="Times New Roman" w:cs="Times New Roman"/>
        </w:rPr>
        <w:t xml:space="preserve"> </w:t>
      </w:r>
      <w:r w:rsidR="006816E2">
        <w:rPr>
          <w:rFonts w:ascii="Times New Roman" w:hAnsi="Times New Roman" w:cs="Times New Roman"/>
        </w:rPr>
        <w:t>season</w:t>
      </w:r>
      <w:r w:rsidR="000626A4" w:rsidRPr="00435A59">
        <w:rPr>
          <w:rFonts w:ascii="Times New Roman" w:hAnsi="Times New Roman" w:cs="Times New Roman"/>
        </w:rPr>
        <w:t xml:space="preserve"> NDVI </w:t>
      </w:r>
      <w:r w:rsidR="00EE4043" w:rsidRPr="00435A59">
        <w:rPr>
          <w:rFonts w:ascii="Times New Roman" w:hAnsi="Times New Roman" w:cs="Times New Roman"/>
        </w:rPr>
        <w:t xml:space="preserve">to define changes in urban greenspace. </w:t>
      </w:r>
      <w:r w:rsidR="003C2F7C">
        <w:rPr>
          <w:rFonts w:ascii="Times New Roman" w:hAnsi="Times New Roman" w:cs="Times New Roman"/>
        </w:rPr>
        <w:t xml:space="preserve">We opted to use a five-year average rather than compare individual years, because we observed large inter-annual </w:t>
      </w:r>
      <w:r w:rsidR="003E788D">
        <w:rPr>
          <w:rFonts w:ascii="Times New Roman" w:hAnsi="Times New Roman" w:cs="Times New Roman"/>
        </w:rPr>
        <w:t xml:space="preserve">variability </w:t>
      </w:r>
      <w:r w:rsidR="003C2F7C">
        <w:rPr>
          <w:rFonts w:ascii="Times New Roman" w:hAnsi="Times New Roman" w:cs="Times New Roman"/>
        </w:rPr>
        <w:t>in NDVI</w:t>
      </w:r>
      <w:r w:rsidR="00F856B5">
        <w:rPr>
          <w:rFonts w:ascii="Times New Roman" w:hAnsi="Times New Roman" w:cs="Times New Roman"/>
        </w:rPr>
        <w:t>.</w:t>
      </w:r>
    </w:p>
    <w:p w14:paraId="3DDDFDB0" w14:textId="77777777" w:rsidR="005A1DF9" w:rsidRDefault="005A1DF9" w:rsidP="00825A98">
      <w:pPr>
        <w:rPr>
          <w:rFonts w:ascii="Times New Roman" w:hAnsi="Times New Roman" w:cs="Times New Roman"/>
        </w:rPr>
      </w:pPr>
    </w:p>
    <w:p w14:paraId="033A51E3" w14:textId="2A294DE7" w:rsidR="005A1DF9" w:rsidRPr="005A1DF9" w:rsidRDefault="005A1DF9" w:rsidP="00825A98">
      <w:pPr>
        <w:rPr>
          <w:rFonts w:ascii="Times New Roman" w:hAnsi="Times New Roman" w:cs="Times New Roman"/>
          <w:i/>
          <w:iCs/>
        </w:rPr>
      </w:pPr>
      <w:r>
        <w:rPr>
          <w:rFonts w:ascii="Times New Roman" w:hAnsi="Times New Roman" w:cs="Times New Roman"/>
          <w:i/>
          <w:iCs/>
        </w:rPr>
        <w:t>Urban area groupings</w:t>
      </w:r>
    </w:p>
    <w:p w14:paraId="33D1D9C0" w14:textId="77777777" w:rsidR="003C7B28" w:rsidRDefault="003C7B28" w:rsidP="00847BEB">
      <w:pPr>
        <w:rPr>
          <w:rFonts w:ascii="Times New Roman" w:hAnsi="Times New Roman" w:cs="Times New Roman"/>
        </w:rPr>
      </w:pPr>
    </w:p>
    <w:p w14:paraId="455ED61F" w14:textId="4CE4B45E" w:rsidR="003C7B28" w:rsidRDefault="003C7B28" w:rsidP="00847BEB">
      <w:pPr>
        <w:rPr>
          <w:rFonts w:ascii="Times New Roman" w:hAnsi="Times New Roman" w:cs="Times New Roman"/>
        </w:rPr>
      </w:pPr>
      <w:r>
        <w:rPr>
          <w:rFonts w:ascii="Times New Roman" w:hAnsi="Times New Roman" w:cs="Times New Roman"/>
        </w:rPr>
        <w:t xml:space="preserve">We </w:t>
      </w:r>
      <w:r w:rsidR="00A625BD">
        <w:rPr>
          <w:rFonts w:ascii="Times New Roman" w:hAnsi="Times New Roman" w:cs="Times New Roman"/>
        </w:rPr>
        <w:t xml:space="preserve">categorize cities by geographic region using the </w:t>
      </w:r>
      <w:r w:rsidR="00265E16">
        <w:rPr>
          <w:rFonts w:ascii="Times New Roman" w:hAnsi="Times New Roman" w:cs="Times New Roman"/>
        </w:rPr>
        <w:t>United Nations Statistical Division</w:t>
      </w:r>
      <w:r>
        <w:rPr>
          <w:rFonts w:ascii="Times New Roman" w:hAnsi="Times New Roman" w:cs="Times New Roman"/>
        </w:rPr>
        <w:t xml:space="preserve"> sub-regional </w:t>
      </w:r>
      <w:r w:rsidR="00AA5506">
        <w:rPr>
          <w:rFonts w:ascii="Times New Roman" w:hAnsi="Times New Roman" w:cs="Times New Roman"/>
        </w:rPr>
        <w:t>definitions</w:t>
      </w:r>
      <w:r w:rsidR="00225861">
        <w:rPr>
          <w:rFonts w:ascii="Times New Roman" w:hAnsi="Times New Roman" w:cs="Times New Roman"/>
        </w:rPr>
        <w:t xml:space="preserve"> (</w:t>
      </w:r>
      <w:r w:rsidR="00AC0A44">
        <w:rPr>
          <w:rFonts w:ascii="Times New Roman" w:hAnsi="Times New Roman" w:cs="Times New Roman"/>
        </w:rPr>
        <w:t>Fig. S</w:t>
      </w:r>
      <w:r w:rsidR="00736C52">
        <w:rPr>
          <w:rFonts w:ascii="Times New Roman" w:hAnsi="Times New Roman" w:cs="Times New Roman"/>
        </w:rPr>
        <w:t>1</w:t>
      </w:r>
      <w:r w:rsidR="00225861">
        <w:rPr>
          <w:rFonts w:ascii="Times New Roman" w:hAnsi="Times New Roman" w:cs="Times New Roman"/>
        </w:rPr>
        <w:t>)</w:t>
      </w:r>
      <w:r w:rsidR="00265E16">
        <w:rPr>
          <w:rFonts w:ascii="Times New Roman" w:hAnsi="Times New Roman" w:cs="Times New Roman"/>
        </w:rPr>
        <w:fldChar w:fldCharType="begin"/>
      </w:r>
      <w:r w:rsidR="002B7A9A">
        <w:rPr>
          <w:rFonts w:ascii="Times New Roman" w:hAnsi="Times New Roman" w:cs="Times New Roman"/>
        </w:rPr>
        <w:instrText xml:space="preserve"> ADDIN ZOTERO_ITEM CSL_CITATION {"citationID":"RvaAKQDF","properties":{"formattedCitation":"\\super 19\\nosupersub{}","plainCitation":"19","noteIndex":0},"citationItems":[{"id":764,"uris":["http://zotero.org/users/10202395/items/DXZ976R9"],"itemData":{"id":764,"type":"dataset","title":"Standard Country or Area Codes for Statistical Use (M49)","URL":"https://unstats.un.org/unsd/methodology/m49","author":[{"literal":"United Nations Statistics Division"}]}}],"schema":"https://github.com/citation-style-language/schema/raw/master/csl-citation.json"} </w:instrText>
      </w:r>
      <w:r w:rsidR="00265E16">
        <w:rPr>
          <w:rFonts w:ascii="Times New Roman" w:hAnsi="Times New Roman" w:cs="Times New Roman"/>
        </w:rPr>
        <w:fldChar w:fldCharType="separate"/>
      </w:r>
      <w:r w:rsidR="002B7A9A" w:rsidRPr="002B7A9A">
        <w:rPr>
          <w:rFonts w:ascii="Times New Roman" w:hAnsi="Times New Roman" w:cs="Times New Roman"/>
          <w:vertAlign w:val="superscript"/>
        </w:rPr>
        <w:t>19</w:t>
      </w:r>
      <w:r w:rsidR="00265E16">
        <w:rPr>
          <w:rFonts w:ascii="Times New Roman" w:hAnsi="Times New Roman" w:cs="Times New Roman"/>
        </w:rPr>
        <w:fldChar w:fldCharType="end"/>
      </w:r>
      <w:r w:rsidR="00225861">
        <w:rPr>
          <w:rFonts w:ascii="Times New Roman" w:hAnsi="Times New Roman" w:cs="Times New Roman"/>
        </w:rPr>
        <w:t xml:space="preserve"> </w:t>
      </w:r>
      <w:r w:rsidR="00A625BD">
        <w:rPr>
          <w:rFonts w:ascii="Times New Roman" w:hAnsi="Times New Roman" w:cs="Times New Roman"/>
        </w:rPr>
        <w:t xml:space="preserve">and </w:t>
      </w:r>
      <w:r w:rsidR="003E788D">
        <w:rPr>
          <w:rFonts w:ascii="Times New Roman" w:hAnsi="Times New Roman" w:cs="Times New Roman"/>
        </w:rPr>
        <w:t xml:space="preserve">by </w:t>
      </w:r>
      <w:r w:rsidR="00E63731">
        <w:rPr>
          <w:rFonts w:ascii="Times New Roman" w:hAnsi="Times New Roman" w:cs="Times New Roman"/>
        </w:rPr>
        <w:t xml:space="preserve">climate region </w:t>
      </w:r>
      <w:r w:rsidR="00A625BD">
        <w:rPr>
          <w:rFonts w:ascii="Times New Roman" w:hAnsi="Times New Roman" w:cs="Times New Roman"/>
        </w:rPr>
        <w:t xml:space="preserve">using </w:t>
      </w:r>
      <w:r w:rsidR="00E63731">
        <w:rPr>
          <w:rFonts w:ascii="Times New Roman" w:hAnsi="Times New Roman" w:cs="Times New Roman"/>
        </w:rPr>
        <w:t>the</w:t>
      </w:r>
      <w:r>
        <w:rPr>
          <w:rFonts w:ascii="Times New Roman" w:hAnsi="Times New Roman" w:cs="Times New Roman"/>
        </w:rPr>
        <w:t xml:space="preserve"> </w:t>
      </w:r>
      <w:r w:rsidR="0019782A" w:rsidRPr="001F69F2">
        <w:rPr>
          <w:rFonts w:ascii="Times New Roman" w:hAnsi="Times New Roman" w:cs="Times New Roman"/>
        </w:rPr>
        <w:t>Köppen</w:t>
      </w:r>
      <w:r w:rsidR="00E63731">
        <w:rPr>
          <w:rFonts w:ascii="Times New Roman" w:hAnsi="Times New Roman" w:cs="Times New Roman"/>
        </w:rPr>
        <w:t>-Geiger</w:t>
      </w:r>
      <w:r w:rsidR="0019782A" w:rsidRPr="001F69F2">
        <w:rPr>
          <w:rFonts w:ascii="Times New Roman" w:hAnsi="Times New Roman" w:cs="Times New Roman"/>
        </w:rPr>
        <w:t xml:space="preserve"> Climate Classification System</w:t>
      </w:r>
      <w:r w:rsidR="004C2D43">
        <w:rPr>
          <w:rFonts w:ascii="Times New Roman" w:hAnsi="Times New Roman" w:cs="Times New Roman"/>
        </w:rPr>
        <w:t xml:space="preserve"> (</w:t>
      </w:r>
      <w:r w:rsidR="00AC0A44">
        <w:rPr>
          <w:rFonts w:ascii="Times New Roman" w:hAnsi="Times New Roman" w:cs="Times New Roman"/>
        </w:rPr>
        <w:t>Fig. S</w:t>
      </w:r>
      <w:r w:rsidR="00736C52">
        <w:rPr>
          <w:rFonts w:ascii="Times New Roman" w:hAnsi="Times New Roman" w:cs="Times New Roman"/>
        </w:rPr>
        <w:t>2</w:t>
      </w:r>
      <w:r w:rsidR="004C2D43">
        <w:rPr>
          <w:rFonts w:ascii="Times New Roman" w:hAnsi="Times New Roman" w:cs="Times New Roman"/>
        </w:rPr>
        <w:t>)</w:t>
      </w:r>
      <w:r>
        <w:rPr>
          <w:rFonts w:ascii="Times New Roman" w:hAnsi="Times New Roman" w:cs="Times New Roman"/>
        </w:rPr>
        <w:t>.</w:t>
      </w:r>
      <w:r w:rsidR="004C2D43">
        <w:rPr>
          <w:rFonts w:ascii="Times New Roman" w:hAnsi="Times New Roman" w:cs="Times New Roman"/>
        </w:rPr>
        <w:fldChar w:fldCharType="begin"/>
      </w:r>
      <w:r w:rsidR="002B7A9A">
        <w:rPr>
          <w:rFonts w:ascii="Times New Roman" w:hAnsi="Times New Roman" w:cs="Times New Roman"/>
        </w:rPr>
        <w:instrText xml:space="preserve"> ADDIN ZOTERO_ITEM CSL_CITATION {"citationID":"STzXovLg","properties":{"formattedCitation":"\\super 20\\nosupersub{}","plainCitation":"20","noteIndex":0},"citationItems":[{"id":765,"uris":["http://zotero.org/users/10202395/items/D9BXIT3D"],"itemData":{"id":765,"type":"article-journal","abstract":"We present new global maps of the Köppen-Geiger climate classification at an unprecedented 1-km resolution for the present-day (1980–2016) and for projected future conditions (2071–2100) under climate change. The present-day map is derived from an ...","container-title":"Scientific Data","DOI":"10.1038/sdata.2018.214","language":"en","note":"PMID: 30375988","page":"180214","source":"pmc.ncbi.nlm.nih.gov","title":"Present and future Köppen-Geiger climate classification maps at 1-km resolution","volume":"5","author":[{"family":"Beck","given":"Hylke E."},{"family":"Zimmermann","given":"Niklaus E."},{"family":"McVicar","given":"Tim R."},{"family":"Vergopolan","given":"Noemi"},{"family":"Berg","given":"Alexis"},{"family":"Wood","given":"Eric F."}],"issued":{"date-parts":[["2018",10,30]]}}}],"schema":"https://github.com/citation-style-language/schema/raw/master/csl-citation.json"} </w:instrText>
      </w:r>
      <w:r w:rsidR="004C2D43">
        <w:rPr>
          <w:rFonts w:ascii="Times New Roman" w:hAnsi="Times New Roman" w:cs="Times New Roman"/>
        </w:rPr>
        <w:fldChar w:fldCharType="separate"/>
      </w:r>
      <w:r w:rsidR="002B7A9A" w:rsidRPr="002B7A9A">
        <w:rPr>
          <w:rFonts w:ascii="Times New Roman" w:hAnsi="Times New Roman" w:cs="Times New Roman"/>
          <w:vertAlign w:val="superscript"/>
        </w:rPr>
        <w:t>20</w:t>
      </w:r>
      <w:r w:rsidR="004C2D43">
        <w:rPr>
          <w:rFonts w:ascii="Times New Roman" w:hAnsi="Times New Roman" w:cs="Times New Roman"/>
        </w:rPr>
        <w:fldChar w:fldCharType="end"/>
      </w:r>
      <w:r>
        <w:rPr>
          <w:rFonts w:ascii="Times New Roman" w:hAnsi="Times New Roman" w:cs="Times New Roman"/>
        </w:rPr>
        <w:t xml:space="preserve"> </w:t>
      </w:r>
    </w:p>
    <w:p w14:paraId="50382E95" w14:textId="7C8F5BFC" w:rsidR="000B6E75" w:rsidRPr="00E150CA" w:rsidRDefault="000B6E75" w:rsidP="00551D54">
      <w:pPr>
        <w:rPr>
          <w:rFonts w:ascii="Times New Roman" w:hAnsi="Times New Roman" w:cs="Times New Roman"/>
        </w:rPr>
      </w:pPr>
    </w:p>
    <w:p w14:paraId="287F2031" w14:textId="77777777" w:rsidR="00551D54" w:rsidRDefault="00551D54" w:rsidP="00551D54">
      <w:pPr>
        <w:rPr>
          <w:rFonts w:ascii="Times New Roman" w:hAnsi="Times New Roman" w:cs="Times New Roman"/>
          <w:b/>
          <w:bCs/>
        </w:rPr>
      </w:pPr>
      <w:r w:rsidRPr="00E150CA">
        <w:rPr>
          <w:rFonts w:ascii="Times New Roman" w:hAnsi="Times New Roman" w:cs="Times New Roman"/>
          <w:b/>
          <w:bCs/>
        </w:rPr>
        <w:t>Results</w:t>
      </w:r>
    </w:p>
    <w:p w14:paraId="383955B0" w14:textId="77777777" w:rsidR="000C6A15" w:rsidRDefault="000C6A15" w:rsidP="00551D54">
      <w:pPr>
        <w:rPr>
          <w:rFonts w:ascii="Times New Roman" w:hAnsi="Times New Roman" w:cs="Times New Roman"/>
          <w:b/>
          <w:bCs/>
        </w:rPr>
      </w:pPr>
    </w:p>
    <w:p w14:paraId="10CB154E" w14:textId="2387798D" w:rsidR="000C6A15" w:rsidRDefault="000C6A15" w:rsidP="00551D54">
      <w:pPr>
        <w:rPr>
          <w:rFonts w:ascii="Times New Roman" w:hAnsi="Times New Roman" w:cs="Times New Roman"/>
        </w:rPr>
      </w:pPr>
      <w:r w:rsidRPr="001D035D">
        <w:rPr>
          <w:rFonts w:ascii="Times New Roman" w:hAnsi="Times New Roman" w:cs="Times New Roman"/>
        </w:rPr>
        <w:t xml:space="preserve">Globally, the annual average population-weighted greenest season NDVI has remained </w:t>
      </w:r>
      <w:r w:rsidR="001470F7" w:rsidRPr="001D035D">
        <w:rPr>
          <w:rFonts w:ascii="Times New Roman" w:hAnsi="Times New Roman" w:cs="Times New Roman"/>
        </w:rPr>
        <w:t>relatively</w:t>
      </w:r>
      <w:r w:rsidRPr="001D035D">
        <w:rPr>
          <w:rFonts w:ascii="Times New Roman" w:hAnsi="Times New Roman" w:cs="Times New Roman"/>
        </w:rPr>
        <w:t xml:space="preserve"> consistent over the past decade</w:t>
      </w:r>
      <w:r w:rsidR="006B4603">
        <w:rPr>
          <w:rFonts w:ascii="Times New Roman" w:hAnsi="Times New Roman" w:cs="Times New Roman"/>
        </w:rPr>
        <w:t xml:space="preserve"> (Fig. 1)</w:t>
      </w:r>
      <w:r w:rsidRPr="001D035D">
        <w:rPr>
          <w:rFonts w:ascii="Times New Roman" w:hAnsi="Times New Roman" w:cs="Times New Roman"/>
        </w:rPr>
        <w:t xml:space="preserve">. </w:t>
      </w:r>
      <w:r w:rsidR="006B4603">
        <w:rPr>
          <w:rFonts w:ascii="Times New Roman" w:hAnsi="Times New Roman" w:cs="Times New Roman"/>
        </w:rPr>
        <w:t xml:space="preserve">The lowest global average in this period was </w:t>
      </w:r>
      <w:r w:rsidRPr="001D035D">
        <w:rPr>
          <w:rFonts w:ascii="Times New Roman" w:hAnsi="Times New Roman" w:cs="Times New Roman"/>
        </w:rPr>
        <w:t xml:space="preserve">0.276 </w:t>
      </w:r>
      <w:r w:rsidR="006B4603">
        <w:rPr>
          <w:rFonts w:ascii="Times New Roman" w:hAnsi="Times New Roman" w:cs="Times New Roman"/>
        </w:rPr>
        <w:t>(years 2018 and 2023) and the highest was</w:t>
      </w:r>
      <w:r w:rsidRPr="001D035D">
        <w:rPr>
          <w:rFonts w:ascii="Times New Roman" w:hAnsi="Times New Roman" w:cs="Times New Roman"/>
        </w:rPr>
        <w:t xml:space="preserve"> 0.281</w:t>
      </w:r>
      <w:r w:rsidR="006B4603">
        <w:rPr>
          <w:rFonts w:ascii="Times New Roman" w:hAnsi="Times New Roman" w:cs="Times New Roman"/>
        </w:rPr>
        <w:t>(years 2014 and 2015).</w:t>
      </w:r>
      <w:commentRangeStart w:id="9"/>
      <w:r w:rsidR="00E72C97">
        <w:rPr>
          <w:rFonts w:ascii="Times New Roman" w:hAnsi="Times New Roman" w:cs="Times New Roman"/>
        </w:rPr>
        <w:t xml:space="preserve"> The </w:t>
      </w:r>
      <w:r w:rsidR="00410AAC">
        <w:rPr>
          <w:rFonts w:ascii="Times New Roman" w:hAnsi="Times New Roman" w:cs="Times New Roman"/>
        </w:rPr>
        <w:t xml:space="preserve">average </w:t>
      </w:r>
      <w:r w:rsidR="00E72C97">
        <w:rPr>
          <w:rFonts w:ascii="Times New Roman" w:hAnsi="Times New Roman" w:cs="Times New Roman"/>
        </w:rPr>
        <w:t xml:space="preserve">spread in NDVI across all cities was </w:t>
      </w:r>
      <w:ins w:id="10" w:author="Anenberg, Susan Casper" w:date="2024-11-05T06:33:00Z">
        <w:r w:rsidR="0090348C">
          <w:rPr>
            <w:rFonts w:ascii="Times New Roman" w:hAnsi="Times New Roman" w:cs="Times New Roman"/>
          </w:rPr>
          <w:t>0</w:t>
        </w:r>
      </w:ins>
      <w:r w:rsidR="00E72C97">
        <w:rPr>
          <w:rFonts w:ascii="Times New Roman" w:hAnsi="Times New Roman" w:cs="Times New Roman"/>
        </w:rPr>
        <w:t>.05</w:t>
      </w:r>
      <w:r w:rsidR="00410AAC">
        <w:rPr>
          <w:rFonts w:ascii="Times New Roman" w:hAnsi="Times New Roman" w:cs="Times New Roman"/>
        </w:rPr>
        <w:t>6</w:t>
      </w:r>
      <w:r w:rsidR="00E72C97">
        <w:rPr>
          <w:rFonts w:ascii="Times New Roman" w:hAnsi="Times New Roman" w:cs="Times New Roman"/>
        </w:rPr>
        <w:t xml:space="preserve">, with some cities changing less than </w:t>
      </w:r>
      <w:ins w:id="11" w:author="Anenberg, Susan Casper" w:date="2024-11-05T06:33:00Z">
        <w:r w:rsidR="0090348C">
          <w:rPr>
            <w:rFonts w:ascii="Times New Roman" w:hAnsi="Times New Roman" w:cs="Times New Roman"/>
          </w:rPr>
          <w:t>0</w:t>
        </w:r>
      </w:ins>
      <w:r w:rsidR="00E72C97">
        <w:rPr>
          <w:rFonts w:ascii="Times New Roman" w:hAnsi="Times New Roman" w:cs="Times New Roman"/>
        </w:rPr>
        <w:t xml:space="preserve">.01 over the past decade, and others experiencing swings of </w:t>
      </w:r>
      <w:r w:rsidR="00410AAC">
        <w:rPr>
          <w:rFonts w:ascii="Times New Roman" w:hAnsi="Times New Roman" w:cs="Times New Roman"/>
        </w:rPr>
        <w:t>over 0.2</w:t>
      </w:r>
      <w:r w:rsidR="00E72C97">
        <w:rPr>
          <w:rFonts w:ascii="Times New Roman" w:hAnsi="Times New Roman" w:cs="Times New Roman"/>
        </w:rPr>
        <w:t xml:space="preserve">. </w:t>
      </w:r>
      <w:commentRangeEnd w:id="9"/>
      <w:r w:rsidR="0090348C">
        <w:rPr>
          <w:rStyle w:val="CommentReference"/>
        </w:rPr>
        <w:commentReference w:id="9"/>
      </w:r>
      <w:r w:rsidR="005548B0">
        <w:rPr>
          <w:rFonts w:ascii="Times New Roman" w:hAnsi="Times New Roman" w:cs="Times New Roman"/>
        </w:rPr>
        <w:t xml:space="preserve">Regionally, </w:t>
      </w:r>
      <w:r w:rsidR="00436152">
        <w:rPr>
          <w:rFonts w:ascii="Times New Roman" w:hAnsi="Times New Roman" w:cs="Times New Roman"/>
        </w:rPr>
        <w:t xml:space="preserve">cities in </w:t>
      </w:r>
      <w:r w:rsidR="005548B0">
        <w:rPr>
          <w:rFonts w:ascii="Times New Roman" w:hAnsi="Times New Roman" w:cs="Times New Roman"/>
        </w:rPr>
        <w:t>Sub-Saharan Africa</w:t>
      </w:r>
      <w:r w:rsidR="00F75F1A">
        <w:rPr>
          <w:rFonts w:ascii="Times New Roman" w:hAnsi="Times New Roman" w:cs="Times New Roman"/>
        </w:rPr>
        <w:t xml:space="preserve">, Eastern Asia, </w:t>
      </w:r>
      <w:r w:rsidR="005548B0">
        <w:rPr>
          <w:rFonts w:ascii="Times New Roman" w:hAnsi="Times New Roman" w:cs="Times New Roman"/>
        </w:rPr>
        <w:t xml:space="preserve">and Southern Asia </w:t>
      </w:r>
      <w:r w:rsidR="00626371">
        <w:rPr>
          <w:rFonts w:ascii="Times New Roman" w:hAnsi="Times New Roman" w:cs="Times New Roman"/>
        </w:rPr>
        <w:t>had larger inter-annual variation, with a</w:t>
      </w:r>
      <w:r w:rsidR="00410AAC">
        <w:rPr>
          <w:rFonts w:ascii="Times New Roman" w:hAnsi="Times New Roman" w:cs="Times New Roman"/>
        </w:rPr>
        <w:t xml:space="preserve">n </w:t>
      </w:r>
      <w:commentRangeStart w:id="12"/>
      <w:r w:rsidR="00410AAC">
        <w:rPr>
          <w:rFonts w:ascii="Times New Roman" w:hAnsi="Times New Roman" w:cs="Times New Roman"/>
        </w:rPr>
        <w:t xml:space="preserve">average </w:t>
      </w:r>
      <w:r w:rsidR="00E72C97">
        <w:rPr>
          <w:rFonts w:ascii="Times New Roman" w:hAnsi="Times New Roman" w:cs="Times New Roman"/>
        </w:rPr>
        <w:t xml:space="preserve">decadal </w:t>
      </w:r>
      <w:r w:rsidR="00626371">
        <w:rPr>
          <w:rFonts w:ascii="Times New Roman" w:hAnsi="Times New Roman" w:cs="Times New Roman"/>
        </w:rPr>
        <w:t xml:space="preserve">NDVI spread </w:t>
      </w:r>
      <w:commentRangeEnd w:id="12"/>
      <w:r w:rsidR="00A87190">
        <w:rPr>
          <w:rStyle w:val="CommentReference"/>
        </w:rPr>
        <w:commentReference w:id="12"/>
      </w:r>
      <w:r w:rsidR="00626371">
        <w:rPr>
          <w:rFonts w:ascii="Times New Roman" w:hAnsi="Times New Roman" w:cs="Times New Roman"/>
        </w:rPr>
        <w:t xml:space="preserve">of </w:t>
      </w:r>
      <w:r w:rsidR="00410AAC">
        <w:rPr>
          <w:rFonts w:ascii="Times New Roman" w:hAnsi="Times New Roman" w:cs="Times New Roman"/>
        </w:rPr>
        <w:t>~</w:t>
      </w:r>
      <w:r w:rsidR="00626371">
        <w:rPr>
          <w:rFonts w:ascii="Times New Roman" w:hAnsi="Times New Roman" w:cs="Times New Roman"/>
        </w:rPr>
        <w:t>0.07</w:t>
      </w:r>
      <w:r w:rsidR="005548B0">
        <w:rPr>
          <w:rFonts w:ascii="Times New Roman" w:hAnsi="Times New Roman" w:cs="Times New Roman"/>
        </w:rPr>
        <w:t xml:space="preserve">, while </w:t>
      </w:r>
      <w:r w:rsidR="00436152">
        <w:rPr>
          <w:rFonts w:ascii="Times New Roman" w:hAnsi="Times New Roman" w:cs="Times New Roman"/>
        </w:rPr>
        <w:t xml:space="preserve">cities in </w:t>
      </w:r>
      <w:r w:rsidR="005548B0">
        <w:rPr>
          <w:rFonts w:ascii="Times New Roman" w:hAnsi="Times New Roman" w:cs="Times New Roman"/>
        </w:rPr>
        <w:t>Northern Africa</w:t>
      </w:r>
      <w:r w:rsidR="00F75F1A">
        <w:rPr>
          <w:rFonts w:ascii="Times New Roman" w:hAnsi="Times New Roman" w:cs="Times New Roman"/>
        </w:rPr>
        <w:t xml:space="preserve"> and Central Asia </w:t>
      </w:r>
      <w:r w:rsidR="00626371">
        <w:rPr>
          <w:rFonts w:ascii="Times New Roman" w:hAnsi="Times New Roman" w:cs="Times New Roman"/>
        </w:rPr>
        <w:t xml:space="preserve">generally </w:t>
      </w:r>
      <w:r w:rsidR="005548B0">
        <w:rPr>
          <w:rFonts w:ascii="Times New Roman" w:hAnsi="Times New Roman" w:cs="Times New Roman"/>
        </w:rPr>
        <w:t>show a flatter trend</w:t>
      </w:r>
      <w:r w:rsidR="00337DBF">
        <w:rPr>
          <w:rFonts w:ascii="Times New Roman" w:hAnsi="Times New Roman" w:cs="Times New Roman"/>
        </w:rPr>
        <w:t xml:space="preserve"> (</w:t>
      </w:r>
      <w:commentRangeStart w:id="13"/>
      <w:r w:rsidR="00410AAC">
        <w:rPr>
          <w:rFonts w:ascii="Times New Roman" w:hAnsi="Times New Roman" w:cs="Times New Roman"/>
        </w:rPr>
        <w:t xml:space="preserve">average </w:t>
      </w:r>
      <w:r w:rsidR="00626371">
        <w:rPr>
          <w:rFonts w:ascii="Times New Roman" w:hAnsi="Times New Roman" w:cs="Times New Roman"/>
        </w:rPr>
        <w:t>decadal spread</w:t>
      </w:r>
      <w:commentRangeEnd w:id="13"/>
      <w:r w:rsidR="00A87190">
        <w:rPr>
          <w:rStyle w:val="CommentReference"/>
        </w:rPr>
        <w:commentReference w:id="13"/>
      </w:r>
      <w:r w:rsidR="00337DBF">
        <w:rPr>
          <w:rFonts w:ascii="Times New Roman" w:hAnsi="Times New Roman" w:cs="Times New Roman"/>
        </w:rPr>
        <w:t xml:space="preserve">: </w:t>
      </w:r>
      <w:r w:rsidR="00410AAC">
        <w:rPr>
          <w:rFonts w:ascii="Times New Roman" w:hAnsi="Times New Roman" w:cs="Times New Roman"/>
        </w:rPr>
        <w:t>~</w:t>
      </w:r>
      <w:r w:rsidR="00337DBF">
        <w:rPr>
          <w:rFonts w:ascii="Times New Roman" w:hAnsi="Times New Roman" w:cs="Times New Roman"/>
        </w:rPr>
        <w:t>0.0</w:t>
      </w:r>
      <w:r w:rsidR="00410AAC">
        <w:rPr>
          <w:rFonts w:ascii="Times New Roman" w:hAnsi="Times New Roman" w:cs="Times New Roman"/>
        </w:rPr>
        <w:t>3</w:t>
      </w:r>
      <w:r w:rsidR="00337DBF">
        <w:rPr>
          <w:rFonts w:ascii="Times New Roman" w:hAnsi="Times New Roman" w:cs="Times New Roman"/>
        </w:rPr>
        <w:t>)</w:t>
      </w:r>
      <w:r w:rsidR="005548B0">
        <w:rPr>
          <w:rFonts w:ascii="Times New Roman" w:hAnsi="Times New Roman" w:cs="Times New Roman"/>
        </w:rPr>
        <w:t xml:space="preserve">. </w:t>
      </w:r>
      <w:r w:rsidR="00626371">
        <w:rPr>
          <w:rFonts w:ascii="Times New Roman" w:hAnsi="Times New Roman" w:cs="Times New Roman"/>
        </w:rPr>
        <w:t>NDVI has remained comparatively stable in arid cities, with a</w:t>
      </w:r>
      <w:r w:rsidR="002E5555">
        <w:rPr>
          <w:rFonts w:ascii="Times New Roman" w:hAnsi="Times New Roman" w:cs="Times New Roman"/>
        </w:rPr>
        <w:t xml:space="preserve">n average </w:t>
      </w:r>
      <w:r w:rsidR="00626371">
        <w:rPr>
          <w:rFonts w:ascii="Times New Roman" w:hAnsi="Times New Roman" w:cs="Times New Roman"/>
        </w:rPr>
        <w:t>city 10-year spread of 0.03</w:t>
      </w:r>
      <w:r w:rsidR="002E5555">
        <w:rPr>
          <w:rFonts w:ascii="Times New Roman" w:hAnsi="Times New Roman" w:cs="Times New Roman"/>
        </w:rPr>
        <w:t>7</w:t>
      </w:r>
      <w:r w:rsidR="00626371">
        <w:rPr>
          <w:rFonts w:ascii="Times New Roman" w:hAnsi="Times New Roman" w:cs="Times New Roman"/>
        </w:rPr>
        <w:t xml:space="preserve">, about half that of cities in other climate zones. </w:t>
      </w:r>
      <w:r w:rsidR="00674F78">
        <w:rPr>
          <w:rFonts w:ascii="Times New Roman" w:hAnsi="Times New Roman" w:cs="Times New Roman"/>
        </w:rPr>
        <w:t>All climate classifications and roughly half the geographic</w:t>
      </w:r>
      <w:r w:rsidR="00436152">
        <w:rPr>
          <w:rFonts w:ascii="Times New Roman" w:hAnsi="Times New Roman" w:cs="Times New Roman"/>
        </w:rPr>
        <w:t xml:space="preserve"> regions </w:t>
      </w:r>
      <w:r w:rsidR="00674F78">
        <w:rPr>
          <w:rFonts w:ascii="Times New Roman" w:hAnsi="Times New Roman" w:cs="Times New Roman"/>
        </w:rPr>
        <w:t>had</w:t>
      </w:r>
      <w:r w:rsidR="00436152">
        <w:rPr>
          <w:rFonts w:ascii="Times New Roman" w:hAnsi="Times New Roman" w:cs="Times New Roman"/>
        </w:rPr>
        <w:t xml:space="preserve"> individual cities </w:t>
      </w:r>
      <w:r w:rsidR="00674F78">
        <w:rPr>
          <w:rFonts w:ascii="Times New Roman" w:hAnsi="Times New Roman" w:cs="Times New Roman"/>
        </w:rPr>
        <w:t>with changes in NDVI of over 0.1 from 2014-2023</w:t>
      </w:r>
      <w:r w:rsidR="00436152">
        <w:rPr>
          <w:rFonts w:ascii="Times New Roman" w:hAnsi="Times New Roman" w:cs="Times New Roman"/>
        </w:rPr>
        <w:t xml:space="preserve">. </w:t>
      </w:r>
      <w:r w:rsidR="00182372">
        <w:rPr>
          <w:rFonts w:ascii="Times New Roman" w:hAnsi="Times New Roman" w:cs="Times New Roman"/>
        </w:rPr>
        <w:t xml:space="preserve">Considering the </w:t>
      </w:r>
      <w:r w:rsidR="009F540B">
        <w:rPr>
          <w:rFonts w:ascii="Times New Roman" w:hAnsi="Times New Roman" w:cs="Times New Roman"/>
        </w:rPr>
        <w:t xml:space="preserve">interannual </w:t>
      </w:r>
      <w:r w:rsidR="00182372">
        <w:rPr>
          <w:rFonts w:ascii="Times New Roman" w:hAnsi="Times New Roman" w:cs="Times New Roman"/>
        </w:rPr>
        <w:t xml:space="preserve">percent change in peak season NDVI (Fig. S3), </w:t>
      </w:r>
      <w:commentRangeStart w:id="14"/>
      <w:r w:rsidR="00182372">
        <w:rPr>
          <w:rFonts w:ascii="Times New Roman" w:hAnsi="Times New Roman" w:cs="Times New Roman"/>
        </w:rPr>
        <w:t>it was not uncommon</w:t>
      </w:r>
      <w:commentRangeEnd w:id="14"/>
      <w:r w:rsidR="002D2AF2">
        <w:rPr>
          <w:rStyle w:val="CommentReference"/>
        </w:rPr>
        <w:commentReference w:id="14"/>
      </w:r>
      <w:r w:rsidR="00182372">
        <w:rPr>
          <w:rFonts w:ascii="Times New Roman" w:hAnsi="Times New Roman" w:cs="Times New Roman"/>
        </w:rPr>
        <w:t xml:space="preserve"> for cities of all regions and climate classifications to have </w:t>
      </w:r>
      <w:r w:rsidR="00F00C39">
        <w:rPr>
          <w:rFonts w:ascii="Times New Roman" w:hAnsi="Times New Roman" w:cs="Times New Roman"/>
        </w:rPr>
        <w:t xml:space="preserve">yearly </w:t>
      </w:r>
      <w:r w:rsidR="00182372">
        <w:rPr>
          <w:rFonts w:ascii="Times New Roman" w:hAnsi="Times New Roman" w:cs="Times New Roman"/>
        </w:rPr>
        <w:t xml:space="preserve">changes of 20% in either direction. </w:t>
      </w:r>
    </w:p>
    <w:p w14:paraId="7B4371F0" w14:textId="77777777" w:rsidR="00410AAC" w:rsidRPr="00410AAC" w:rsidRDefault="00410AAC" w:rsidP="00410AAC">
      <w:pPr>
        <w:rPr>
          <w:rFonts w:ascii="Times New Roman" w:hAnsi="Times New Roman" w:cs="Times New Roman"/>
        </w:rPr>
      </w:pPr>
    </w:p>
    <w:p w14:paraId="230FB525" w14:textId="77777777" w:rsidR="00410AAC" w:rsidRDefault="00410AAC" w:rsidP="00410AAC">
      <w:pPr>
        <w:rPr>
          <w:rFonts w:ascii="Times New Roman" w:hAnsi="Times New Roman" w:cs="Times New Roman"/>
        </w:rPr>
      </w:pPr>
    </w:p>
    <w:p w14:paraId="53702FB8" w14:textId="22A93702" w:rsidR="00410AAC" w:rsidRPr="00410AAC" w:rsidRDefault="00410AAC" w:rsidP="002E5555">
      <w:pPr>
        <w:jc w:val="center"/>
        <w:rPr>
          <w:rFonts w:ascii="Times New Roman" w:hAnsi="Times New Roman" w:cs="Times New Roman"/>
        </w:rPr>
      </w:pPr>
    </w:p>
    <w:p w14:paraId="435EF839" w14:textId="19D213E3" w:rsidR="00083DB1" w:rsidRPr="00E150CA" w:rsidRDefault="007A0072" w:rsidP="00551D54">
      <w:pPr>
        <w:rPr>
          <w:rFonts w:ascii="Times New Roman" w:hAnsi="Times New Roman" w:cs="Times New Roman"/>
          <w:b/>
          <w:bCs/>
        </w:rPr>
      </w:pPr>
      <w:r>
        <w:rPr>
          <w:rFonts w:ascii="Times New Roman" w:hAnsi="Times New Roman" w:cs="Times New Roman"/>
          <w:b/>
          <w:bCs/>
          <w:i/>
          <w:iCs/>
          <w:noProof/>
        </w:rPr>
        <w:lastRenderedPageBreak/>
        <w:drawing>
          <wp:inline distT="0" distB="0" distL="0" distR="0" wp14:anchorId="7814AE7A" wp14:editId="60B69D84">
            <wp:extent cx="5943600" cy="3742055"/>
            <wp:effectExtent l="0" t="0" r="0" b="4445"/>
            <wp:docPr id="152322958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229588" name="Picture 1523229588"/>
                    <pic:cNvPicPr/>
                  </pic:nvPicPr>
                  <pic:blipFill>
                    <a:blip r:embed="rId10"/>
                    <a:stretch>
                      <a:fillRect/>
                    </a:stretch>
                  </pic:blipFill>
                  <pic:spPr>
                    <a:xfrm>
                      <a:off x="0" y="0"/>
                      <a:ext cx="5943600" cy="3742055"/>
                    </a:xfrm>
                    <a:prstGeom prst="rect">
                      <a:avLst/>
                    </a:prstGeom>
                  </pic:spPr>
                </pic:pic>
              </a:graphicData>
            </a:graphic>
          </wp:inline>
        </w:drawing>
      </w:r>
    </w:p>
    <w:p w14:paraId="3CBD27E3" w14:textId="295D75DB" w:rsidR="0047751C" w:rsidRDefault="00083DB1" w:rsidP="00551D54">
      <w:pPr>
        <w:rPr>
          <w:rFonts w:ascii="Times New Roman" w:hAnsi="Times New Roman" w:cs="Times New Roman"/>
        </w:rPr>
      </w:pPr>
      <w:commentRangeStart w:id="15"/>
      <w:r w:rsidRPr="0092228D">
        <w:rPr>
          <w:rFonts w:ascii="Times New Roman" w:hAnsi="Times New Roman" w:cs="Times New Roman"/>
          <w:b/>
          <w:bCs/>
          <w:i/>
          <w:iCs/>
        </w:rPr>
        <w:t>Fig</w:t>
      </w:r>
      <w:r>
        <w:rPr>
          <w:rFonts w:ascii="Times New Roman" w:hAnsi="Times New Roman" w:cs="Times New Roman"/>
          <w:b/>
          <w:bCs/>
          <w:i/>
          <w:iCs/>
        </w:rPr>
        <w:t>ure</w:t>
      </w:r>
      <w:r w:rsidRPr="0092228D">
        <w:rPr>
          <w:rFonts w:ascii="Times New Roman" w:hAnsi="Times New Roman" w:cs="Times New Roman"/>
          <w:b/>
          <w:bCs/>
          <w:i/>
          <w:iCs/>
        </w:rPr>
        <w:t xml:space="preserve"> </w:t>
      </w:r>
      <w:commentRangeEnd w:id="15"/>
      <w:r w:rsidR="00F12484">
        <w:rPr>
          <w:rStyle w:val="CommentReference"/>
        </w:rPr>
        <w:commentReference w:id="15"/>
      </w:r>
      <w:r w:rsidRPr="0092228D">
        <w:rPr>
          <w:rFonts w:ascii="Times New Roman" w:hAnsi="Times New Roman" w:cs="Times New Roman"/>
          <w:b/>
          <w:bCs/>
          <w:i/>
          <w:iCs/>
        </w:rPr>
        <w:t>1.</w:t>
      </w:r>
      <w:r>
        <w:rPr>
          <w:rFonts w:ascii="Times New Roman" w:hAnsi="Times New Roman" w:cs="Times New Roman"/>
          <w:i/>
          <w:iCs/>
        </w:rPr>
        <w:t xml:space="preserve"> Population-weighted greenest season average </w:t>
      </w:r>
      <w:r w:rsidR="00597DB0">
        <w:rPr>
          <w:rFonts w:ascii="Times New Roman" w:hAnsi="Times New Roman" w:cs="Times New Roman"/>
          <w:i/>
          <w:iCs/>
        </w:rPr>
        <w:t xml:space="preserve">Normalized </w:t>
      </w:r>
      <w:r>
        <w:rPr>
          <w:rFonts w:ascii="Times New Roman" w:hAnsi="Times New Roman" w:cs="Times New Roman"/>
          <w:i/>
          <w:iCs/>
        </w:rPr>
        <w:t>D</w:t>
      </w:r>
      <w:r w:rsidR="00597DB0">
        <w:rPr>
          <w:rFonts w:ascii="Times New Roman" w:hAnsi="Times New Roman" w:cs="Times New Roman"/>
          <w:i/>
          <w:iCs/>
        </w:rPr>
        <w:t xml:space="preserve">ifference </w:t>
      </w:r>
      <w:r>
        <w:rPr>
          <w:rFonts w:ascii="Times New Roman" w:hAnsi="Times New Roman" w:cs="Times New Roman"/>
          <w:i/>
          <w:iCs/>
        </w:rPr>
        <w:t>V</w:t>
      </w:r>
      <w:r w:rsidR="00597DB0">
        <w:rPr>
          <w:rFonts w:ascii="Times New Roman" w:hAnsi="Times New Roman" w:cs="Times New Roman"/>
          <w:i/>
          <w:iCs/>
        </w:rPr>
        <w:t xml:space="preserve">egetation </w:t>
      </w:r>
      <w:r>
        <w:rPr>
          <w:rFonts w:ascii="Times New Roman" w:hAnsi="Times New Roman" w:cs="Times New Roman"/>
          <w:i/>
          <w:iCs/>
        </w:rPr>
        <w:t>I</w:t>
      </w:r>
      <w:r w:rsidR="00597DB0">
        <w:rPr>
          <w:rFonts w:ascii="Times New Roman" w:hAnsi="Times New Roman" w:cs="Times New Roman"/>
          <w:i/>
          <w:iCs/>
        </w:rPr>
        <w:t>ndex (NDVI)</w:t>
      </w:r>
      <w:r>
        <w:rPr>
          <w:rFonts w:ascii="Times New Roman" w:hAnsi="Times New Roman" w:cs="Times New Roman"/>
          <w:i/>
          <w:iCs/>
        </w:rPr>
        <w:t xml:space="preserve"> from 2014-2023 by geographic region. Each thin line represents an individual city within the geographic region, while each thick line shows the average NDVI for all cities in that region, colored by </w:t>
      </w:r>
      <w:r w:rsidR="007923E0">
        <w:rPr>
          <w:rFonts w:ascii="Times New Roman" w:hAnsi="Times New Roman" w:cs="Times New Roman"/>
          <w:i/>
          <w:iCs/>
        </w:rPr>
        <w:t>climate classification</w:t>
      </w:r>
      <w:r>
        <w:rPr>
          <w:rFonts w:ascii="Times New Roman" w:hAnsi="Times New Roman" w:cs="Times New Roman"/>
          <w:i/>
          <w:iCs/>
        </w:rPr>
        <w:t xml:space="preserve">. </w:t>
      </w:r>
    </w:p>
    <w:p w14:paraId="66BC6136" w14:textId="77777777" w:rsidR="00083DB1" w:rsidRDefault="00083DB1" w:rsidP="00551D54">
      <w:pPr>
        <w:rPr>
          <w:rFonts w:ascii="Times New Roman" w:hAnsi="Times New Roman" w:cs="Times New Roman"/>
        </w:rPr>
      </w:pPr>
    </w:p>
    <w:p w14:paraId="2F87ED76" w14:textId="7E95A387" w:rsidR="00560272" w:rsidRDefault="00F533A8" w:rsidP="00551D54">
      <w:pPr>
        <w:rPr>
          <w:rFonts w:ascii="Times New Roman" w:hAnsi="Times New Roman" w:cs="Times New Roman"/>
        </w:rPr>
      </w:pPr>
      <w:r>
        <w:rPr>
          <w:rFonts w:ascii="Times New Roman" w:hAnsi="Times New Roman" w:cs="Times New Roman"/>
        </w:rPr>
        <w:t>The average</w:t>
      </w:r>
      <w:r w:rsidR="00744A00">
        <w:rPr>
          <w:rFonts w:ascii="Times New Roman" w:hAnsi="Times New Roman" w:cs="Times New Roman"/>
        </w:rPr>
        <w:t xml:space="preserve"> population-weighted peak</w:t>
      </w:r>
      <w:r w:rsidR="00505E9F">
        <w:rPr>
          <w:rFonts w:ascii="Times New Roman" w:hAnsi="Times New Roman" w:cs="Times New Roman"/>
        </w:rPr>
        <w:t xml:space="preserve"> season</w:t>
      </w:r>
      <w:r>
        <w:rPr>
          <w:rFonts w:ascii="Times New Roman" w:hAnsi="Times New Roman" w:cs="Times New Roman"/>
        </w:rPr>
        <w:t xml:space="preserve"> NDVI varies greatly across global c</w:t>
      </w:r>
      <w:r w:rsidR="00933741">
        <w:rPr>
          <w:rFonts w:ascii="Times New Roman" w:hAnsi="Times New Roman" w:cs="Times New Roman"/>
        </w:rPr>
        <w:t>ities (Fig</w:t>
      </w:r>
      <w:r w:rsidR="00992BCB">
        <w:rPr>
          <w:rFonts w:ascii="Times New Roman" w:hAnsi="Times New Roman" w:cs="Times New Roman"/>
        </w:rPr>
        <w:t>.</w:t>
      </w:r>
      <w:r w:rsidR="00933741">
        <w:rPr>
          <w:rFonts w:ascii="Times New Roman" w:hAnsi="Times New Roman" w:cs="Times New Roman"/>
        </w:rPr>
        <w:t xml:space="preserve"> </w:t>
      </w:r>
      <w:r w:rsidR="006C67EB">
        <w:rPr>
          <w:rFonts w:ascii="Times New Roman" w:hAnsi="Times New Roman" w:cs="Times New Roman"/>
        </w:rPr>
        <w:t>2</w:t>
      </w:r>
      <w:r w:rsidR="00933741">
        <w:rPr>
          <w:rFonts w:ascii="Times New Roman" w:hAnsi="Times New Roman" w:cs="Times New Roman"/>
        </w:rPr>
        <w:t>). In the most recent 5-year period, the global average greenest season NDVI was 0.270, ranging from 0.07</w:t>
      </w:r>
      <w:r w:rsidR="00D2161E">
        <w:rPr>
          <w:rFonts w:ascii="Times New Roman" w:hAnsi="Times New Roman" w:cs="Times New Roman"/>
        </w:rPr>
        <w:t>2</w:t>
      </w:r>
      <w:r w:rsidR="00933741">
        <w:rPr>
          <w:rFonts w:ascii="Times New Roman" w:hAnsi="Times New Roman" w:cs="Times New Roman"/>
        </w:rPr>
        <w:t xml:space="preserve"> to 0.58</w:t>
      </w:r>
      <w:r w:rsidR="00D2161E">
        <w:rPr>
          <w:rFonts w:ascii="Times New Roman" w:hAnsi="Times New Roman" w:cs="Times New Roman"/>
        </w:rPr>
        <w:t>0</w:t>
      </w:r>
      <w:r w:rsidR="00362015">
        <w:rPr>
          <w:rFonts w:ascii="Times New Roman" w:hAnsi="Times New Roman" w:cs="Times New Roman"/>
        </w:rPr>
        <w:t xml:space="preserve"> across cities</w:t>
      </w:r>
      <w:r w:rsidR="00933741">
        <w:rPr>
          <w:rFonts w:ascii="Times New Roman" w:hAnsi="Times New Roman" w:cs="Times New Roman"/>
        </w:rPr>
        <w:t xml:space="preserve">. </w:t>
      </w:r>
      <w:r w:rsidR="00B86455">
        <w:rPr>
          <w:rFonts w:ascii="Times New Roman" w:hAnsi="Times New Roman" w:cs="Times New Roman"/>
        </w:rPr>
        <w:t>Peak season NDVI is correlated with geographic region (Fig. S</w:t>
      </w:r>
      <w:r w:rsidR="00736C52">
        <w:rPr>
          <w:rFonts w:ascii="Times New Roman" w:hAnsi="Times New Roman" w:cs="Times New Roman"/>
        </w:rPr>
        <w:t>4</w:t>
      </w:r>
      <w:r w:rsidR="00B86455">
        <w:rPr>
          <w:rFonts w:ascii="Times New Roman" w:hAnsi="Times New Roman" w:cs="Times New Roman"/>
        </w:rPr>
        <w:t>) and Köppen-Geiger climate classification (Fig. S5). Peak-season 2019-2023 NDVI was highest on average in Melanesia (0.417), North America (0.384), and</w:t>
      </w:r>
      <w:r w:rsidR="00560272">
        <w:rPr>
          <w:rFonts w:ascii="Times New Roman" w:hAnsi="Times New Roman" w:cs="Times New Roman"/>
        </w:rPr>
        <w:t xml:space="preserve"> most of</w:t>
      </w:r>
      <w:r w:rsidR="00B86455">
        <w:rPr>
          <w:rFonts w:ascii="Times New Roman" w:hAnsi="Times New Roman" w:cs="Times New Roman"/>
        </w:rPr>
        <w:t xml:space="preserve"> Europe including Eastern (0.354), Northern (0.350), and Western (0.346) Europe.</w:t>
      </w:r>
      <w:r w:rsidR="00BA124C">
        <w:rPr>
          <w:rFonts w:ascii="Times New Roman" w:hAnsi="Times New Roman" w:cs="Times New Roman"/>
        </w:rPr>
        <w:t xml:space="preserve"> </w:t>
      </w:r>
      <w:r w:rsidR="00A04320">
        <w:rPr>
          <w:rFonts w:ascii="Times New Roman" w:hAnsi="Times New Roman" w:cs="Times New Roman"/>
        </w:rPr>
        <w:t xml:space="preserve">Western Asia and North Africa were the least green, </w:t>
      </w:r>
      <w:r w:rsidR="00736C52">
        <w:rPr>
          <w:rFonts w:ascii="Times New Roman" w:hAnsi="Times New Roman" w:cs="Times New Roman"/>
        </w:rPr>
        <w:t xml:space="preserve">with NDVI </w:t>
      </w:r>
      <w:r w:rsidR="00A04320">
        <w:rPr>
          <w:rFonts w:ascii="Times New Roman" w:hAnsi="Times New Roman" w:cs="Times New Roman"/>
        </w:rPr>
        <w:t xml:space="preserve">averages of 0.149 and 0.175 across their cities, respectively. </w:t>
      </w:r>
      <w:r w:rsidR="00560272">
        <w:rPr>
          <w:rFonts w:ascii="Times New Roman" w:hAnsi="Times New Roman" w:cs="Times New Roman"/>
        </w:rPr>
        <w:t>In terms of climate classification</w:t>
      </w:r>
      <w:r w:rsidR="00A40822">
        <w:rPr>
          <w:rFonts w:ascii="Times New Roman" w:hAnsi="Times New Roman" w:cs="Times New Roman"/>
        </w:rPr>
        <w:t>, t</w:t>
      </w:r>
      <w:r w:rsidR="00202B9E">
        <w:rPr>
          <w:rFonts w:ascii="Times New Roman" w:hAnsi="Times New Roman" w:cs="Times New Roman"/>
        </w:rPr>
        <w:t>he average greenest</w:t>
      </w:r>
      <w:r w:rsidR="000011F2">
        <w:rPr>
          <w:rFonts w:ascii="Times New Roman" w:hAnsi="Times New Roman" w:cs="Times New Roman"/>
        </w:rPr>
        <w:t xml:space="preserve"> </w:t>
      </w:r>
      <w:r w:rsidR="00202B9E">
        <w:rPr>
          <w:rFonts w:ascii="Times New Roman" w:hAnsi="Times New Roman" w:cs="Times New Roman"/>
        </w:rPr>
        <w:t xml:space="preserve">season NDVI for 2019-2023 was 0.193 in arid, 0.281 in temperate, 0.319 in tropical, and 0.327 </w:t>
      </w:r>
      <w:r w:rsidR="004E6D40">
        <w:rPr>
          <w:rFonts w:ascii="Times New Roman" w:hAnsi="Times New Roman" w:cs="Times New Roman"/>
        </w:rPr>
        <w:t>across</w:t>
      </w:r>
      <w:r w:rsidR="00202B9E">
        <w:rPr>
          <w:rFonts w:ascii="Times New Roman" w:hAnsi="Times New Roman" w:cs="Times New Roman"/>
        </w:rPr>
        <w:t xml:space="preserve"> continental cities.</w:t>
      </w:r>
      <w:r w:rsidR="0087108D">
        <w:rPr>
          <w:rFonts w:ascii="Times New Roman" w:hAnsi="Times New Roman" w:cs="Times New Roman"/>
        </w:rPr>
        <w:t xml:space="preserve"> </w:t>
      </w:r>
    </w:p>
    <w:p w14:paraId="28B46418" w14:textId="77777777" w:rsidR="00560272" w:rsidRDefault="00560272" w:rsidP="00551D54">
      <w:pPr>
        <w:rPr>
          <w:rFonts w:ascii="Times New Roman" w:hAnsi="Times New Roman" w:cs="Times New Roman"/>
        </w:rPr>
      </w:pPr>
    </w:p>
    <w:p w14:paraId="05C2EE37" w14:textId="5C8B0460" w:rsidR="00A43575" w:rsidRDefault="00A43575" w:rsidP="00551D54">
      <w:pPr>
        <w:rPr>
          <w:rFonts w:ascii="Times New Roman" w:hAnsi="Times New Roman" w:cs="Times New Roman"/>
        </w:rPr>
      </w:pPr>
      <w:r>
        <w:rPr>
          <w:rFonts w:ascii="Times New Roman" w:hAnsi="Times New Roman" w:cs="Times New Roman"/>
        </w:rPr>
        <w:t>Globally, the five-year greenest season average NDVI decreased slightly from 0.279 in 2014-2018 to 0.270 in 2019 to 2023</w:t>
      </w:r>
      <w:r w:rsidR="00D11EF4">
        <w:rPr>
          <w:rFonts w:ascii="Times New Roman" w:hAnsi="Times New Roman" w:cs="Times New Roman"/>
        </w:rPr>
        <w:t>, with an average city-level percent change of -0.46%</w:t>
      </w:r>
      <w:r w:rsidR="006C67EB">
        <w:rPr>
          <w:rFonts w:ascii="Times New Roman" w:hAnsi="Times New Roman" w:cs="Times New Roman"/>
        </w:rPr>
        <w:t xml:space="preserve">. </w:t>
      </w:r>
      <w:r w:rsidR="00560272">
        <w:rPr>
          <w:rFonts w:ascii="Times New Roman" w:hAnsi="Times New Roman" w:cs="Times New Roman"/>
        </w:rPr>
        <w:t>However, th</w:t>
      </w:r>
      <w:r w:rsidR="006C67EB">
        <w:rPr>
          <w:rFonts w:ascii="Times New Roman" w:hAnsi="Times New Roman" w:cs="Times New Roman"/>
        </w:rPr>
        <w:t>is</w:t>
      </w:r>
      <w:r w:rsidR="005F46DB">
        <w:rPr>
          <w:rFonts w:ascii="Times New Roman" w:hAnsi="Times New Roman" w:cs="Times New Roman"/>
        </w:rPr>
        <w:t xml:space="preserve"> </w:t>
      </w:r>
      <w:r w:rsidR="00560272">
        <w:rPr>
          <w:rFonts w:ascii="Times New Roman" w:hAnsi="Times New Roman" w:cs="Times New Roman"/>
        </w:rPr>
        <w:t>relatively small global change</w:t>
      </w:r>
      <w:r w:rsidR="005F46DB">
        <w:rPr>
          <w:rFonts w:ascii="Times New Roman" w:hAnsi="Times New Roman" w:cs="Times New Roman"/>
        </w:rPr>
        <w:t>s</w:t>
      </w:r>
      <w:r w:rsidR="00560272">
        <w:rPr>
          <w:rFonts w:ascii="Times New Roman" w:hAnsi="Times New Roman" w:cs="Times New Roman"/>
        </w:rPr>
        <w:t xml:space="preserve"> mask</w:t>
      </w:r>
      <w:r w:rsidR="006C67EB">
        <w:rPr>
          <w:rFonts w:ascii="Times New Roman" w:hAnsi="Times New Roman" w:cs="Times New Roman"/>
        </w:rPr>
        <w:t>s</w:t>
      </w:r>
      <w:r w:rsidR="00560272">
        <w:rPr>
          <w:rFonts w:ascii="Times New Roman" w:hAnsi="Times New Roman" w:cs="Times New Roman"/>
        </w:rPr>
        <w:t xml:space="preserve"> large differences across individual cities. </w:t>
      </w:r>
      <w:r w:rsidR="005F46DB">
        <w:rPr>
          <w:rFonts w:ascii="Times New Roman" w:hAnsi="Times New Roman" w:cs="Times New Roman"/>
        </w:rPr>
        <w:t>T</w:t>
      </w:r>
      <w:r>
        <w:rPr>
          <w:rFonts w:ascii="Times New Roman" w:hAnsi="Times New Roman" w:cs="Times New Roman"/>
        </w:rPr>
        <w:t xml:space="preserve">he percent change </w:t>
      </w:r>
      <w:r w:rsidR="005F46DB">
        <w:rPr>
          <w:rFonts w:ascii="Times New Roman" w:hAnsi="Times New Roman" w:cs="Times New Roman"/>
        </w:rPr>
        <w:t xml:space="preserve">between these two periods ranged from </w:t>
      </w:r>
      <w:r>
        <w:rPr>
          <w:rFonts w:ascii="Times New Roman" w:hAnsi="Times New Roman" w:cs="Times New Roman"/>
        </w:rPr>
        <w:t>-22.29% to 29.38%</w:t>
      </w:r>
      <w:r w:rsidR="005F46DB">
        <w:rPr>
          <w:rFonts w:ascii="Times New Roman" w:hAnsi="Times New Roman" w:cs="Times New Roman"/>
        </w:rPr>
        <w:t xml:space="preserve"> across the 1,041 cities</w:t>
      </w:r>
      <w:r>
        <w:rPr>
          <w:rFonts w:ascii="Times New Roman" w:hAnsi="Times New Roman" w:cs="Times New Roman"/>
        </w:rPr>
        <w:t>.</w:t>
      </w:r>
      <w:r w:rsidR="00E83875">
        <w:rPr>
          <w:rFonts w:ascii="Times New Roman" w:hAnsi="Times New Roman" w:cs="Times New Roman"/>
        </w:rPr>
        <w:t xml:space="preserve"> </w:t>
      </w:r>
    </w:p>
    <w:p w14:paraId="50D6EB31" w14:textId="77777777" w:rsidR="00ED662B" w:rsidRDefault="00ED662B" w:rsidP="00551D54">
      <w:pPr>
        <w:rPr>
          <w:rFonts w:ascii="Times New Roman" w:hAnsi="Times New Roman" w:cs="Times New Roman"/>
        </w:rPr>
      </w:pPr>
    </w:p>
    <w:p w14:paraId="04BD5B0C" w14:textId="410699AE" w:rsidR="00ED662B" w:rsidRDefault="00BC4AFA" w:rsidP="00551D54">
      <w:pPr>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658240" behindDoc="1" locked="0" layoutInCell="1" allowOverlap="1" wp14:anchorId="64279C0C" wp14:editId="0804BA30">
            <wp:simplePos x="0" y="0"/>
            <wp:positionH relativeFrom="column">
              <wp:posOffset>0</wp:posOffset>
            </wp:positionH>
            <wp:positionV relativeFrom="paragraph">
              <wp:posOffset>0</wp:posOffset>
            </wp:positionV>
            <wp:extent cx="6339840" cy="6339840"/>
            <wp:effectExtent l="0" t="0" r="0" b="0"/>
            <wp:wrapTight wrapText="bothSides">
              <wp:wrapPolygon edited="0">
                <wp:start x="130" y="0"/>
                <wp:lineTo x="0" y="303"/>
                <wp:lineTo x="0" y="433"/>
                <wp:lineTo x="260" y="692"/>
                <wp:lineTo x="260" y="6880"/>
                <wp:lineTo x="10774" y="6923"/>
                <wp:lineTo x="0" y="7139"/>
                <wp:lineTo x="0" y="7615"/>
                <wp:lineTo x="260" y="8308"/>
                <wp:lineTo x="260" y="13846"/>
                <wp:lineTo x="0" y="14538"/>
                <wp:lineTo x="0" y="14712"/>
                <wp:lineTo x="216" y="15231"/>
                <wp:lineTo x="260" y="21288"/>
                <wp:lineTo x="16053" y="21288"/>
                <wp:lineTo x="20813" y="21115"/>
                <wp:lineTo x="20813" y="14712"/>
                <wp:lineTo x="16096" y="14582"/>
                <wp:lineTo x="3808" y="14538"/>
                <wp:lineTo x="21418" y="13976"/>
                <wp:lineTo x="21505" y="7442"/>
                <wp:lineTo x="10774" y="6923"/>
                <wp:lineTo x="21505" y="6793"/>
                <wp:lineTo x="21505" y="260"/>
                <wp:lineTo x="433" y="0"/>
                <wp:lineTo x="130" y="0"/>
              </wp:wrapPolygon>
            </wp:wrapTight>
            <wp:docPr id="12760182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018255" name="Picture 1276018255"/>
                    <pic:cNvPicPr/>
                  </pic:nvPicPr>
                  <pic:blipFill>
                    <a:blip r:embed="rId11"/>
                    <a:stretch>
                      <a:fillRect/>
                    </a:stretch>
                  </pic:blipFill>
                  <pic:spPr>
                    <a:xfrm>
                      <a:off x="0" y="0"/>
                      <a:ext cx="6339840" cy="6339840"/>
                    </a:xfrm>
                    <a:prstGeom prst="rect">
                      <a:avLst/>
                    </a:prstGeom>
                  </pic:spPr>
                </pic:pic>
              </a:graphicData>
            </a:graphic>
            <wp14:sizeRelH relativeFrom="page">
              <wp14:pctWidth>0</wp14:pctWidth>
            </wp14:sizeRelH>
            <wp14:sizeRelV relativeFrom="page">
              <wp14:pctHeight>0</wp14:pctHeight>
            </wp14:sizeRelV>
          </wp:anchor>
        </w:drawing>
      </w:r>
    </w:p>
    <w:p w14:paraId="4CC64F68" w14:textId="0962D6C5" w:rsidR="00ED662B" w:rsidRPr="00ED662B" w:rsidRDefault="00ED662B" w:rsidP="00ED662B">
      <w:pPr>
        <w:rPr>
          <w:rFonts w:ascii="Times New Roman" w:hAnsi="Times New Roman" w:cs="Times New Roman"/>
          <w:b/>
          <w:bCs/>
          <w:i/>
          <w:iCs/>
        </w:rPr>
      </w:pPr>
      <w:r w:rsidRPr="00ED662B">
        <w:rPr>
          <w:rFonts w:ascii="Times New Roman" w:hAnsi="Times New Roman" w:cs="Times New Roman"/>
          <w:b/>
          <w:bCs/>
          <w:i/>
          <w:iCs/>
        </w:rPr>
        <w:t xml:space="preserve">Figure </w:t>
      </w:r>
      <w:r w:rsidR="00015676">
        <w:rPr>
          <w:rFonts w:ascii="Times New Roman" w:hAnsi="Times New Roman" w:cs="Times New Roman"/>
          <w:b/>
          <w:bCs/>
          <w:i/>
          <w:iCs/>
        </w:rPr>
        <w:t>2</w:t>
      </w:r>
      <w:r w:rsidRPr="00ED662B">
        <w:rPr>
          <w:rFonts w:ascii="Times New Roman" w:hAnsi="Times New Roman" w:cs="Times New Roman"/>
          <w:b/>
          <w:bCs/>
          <w:i/>
          <w:iCs/>
        </w:rPr>
        <w:t xml:space="preserve">. </w:t>
      </w:r>
      <w:r w:rsidR="00D05A94">
        <w:rPr>
          <w:rFonts w:ascii="Times New Roman" w:hAnsi="Times New Roman" w:cs="Times New Roman"/>
          <w:i/>
          <w:iCs/>
        </w:rPr>
        <w:t>Average p</w:t>
      </w:r>
      <w:r w:rsidRPr="00ED662B">
        <w:rPr>
          <w:rFonts w:ascii="Times New Roman" w:hAnsi="Times New Roman" w:cs="Times New Roman"/>
          <w:i/>
          <w:iCs/>
        </w:rPr>
        <w:t xml:space="preserve">opulation-weighted </w:t>
      </w:r>
      <w:r w:rsidR="00DE5536">
        <w:rPr>
          <w:rFonts w:ascii="Times New Roman" w:hAnsi="Times New Roman" w:cs="Times New Roman"/>
          <w:i/>
          <w:iCs/>
        </w:rPr>
        <w:t>greenest season</w:t>
      </w:r>
      <w:r w:rsidRPr="00ED662B">
        <w:rPr>
          <w:rFonts w:ascii="Times New Roman" w:hAnsi="Times New Roman" w:cs="Times New Roman"/>
          <w:i/>
          <w:iCs/>
        </w:rPr>
        <w:t xml:space="preserve"> N</w:t>
      </w:r>
      <w:r w:rsidR="00670F3D">
        <w:rPr>
          <w:rFonts w:ascii="Times New Roman" w:hAnsi="Times New Roman" w:cs="Times New Roman"/>
          <w:i/>
          <w:iCs/>
        </w:rPr>
        <w:t xml:space="preserve">ormalized </w:t>
      </w:r>
      <w:r w:rsidRPr="00ED662B">
        <w:rPr>
          <w:rFonts w:ascii="Times New Roman" w:hAnsi="Times New Roman" w:cs="Times New Roman"/>
          <w:i/>
          <w:iCs/>
        </w:rPr>
        <w:t>D</w:t>
      </w:r>
      <w:r w:rsidR="00670F3D">
        <w:rPr>
          <w:rFonts w:ascii="Times New Roman" w:hAnsi="Times New Roman" w:cs="Times New Roman"/>
          <w:i/>
          <w:iCs/>
        </w:rPr>
        <w:t xml:space="preserve">ifference </w:t>
      </w:r>
      <w:r w:rsidR="00670F3D" w:rsidRPr="00ED662B">
        <w:rPr>
          <w:rFonts w:ascii="Times New Roman" w:hAnsi="Times New Roman" w:cs="Times New Roman"/>
          <w:i/>
          <w:iCs/>
        </w:rPr>
        <w:t>V</w:t>
      </w:r>
      <w:r w:rsidR="00670F3D">
        <w:rPr>
          <w:rFonts w:ascii="Times New Roman" w:hAnsi="Times New Roman" w:cs="Times New Roman"/>
          <w:i/>
          <w:iCs/>
        </w:rPr>
        <w:t xml:space="preserve">egetation </w:t>
      </w:r>
      <w:r w:rsidRPr="00ED662B">
        <w:rPr>
          <w:rFonts w:ascii="Times New Roman" w:hAnsi="Times New Roman" w:cs="Times New Roman"/>
          <w:i/>
          <w:iCs/>
        </w:rPr>
        <w:t>I</w:t>
      </w:r>
      <w:r w:rsidR="00670F3D">
        <w:rPr>
          <w:rFonts w:ascii="Times New Roman" w:hAnsi="Times New Roman" w:cs="Times New Roman"/>
          <w:i/>
          <w:iCs/>
        </w:rPr>
        <w:t>ndex</w:t>
      </w:r>
      <w:r w:rsidR="00DE5536">
        <w:rPr>
          <w:rFonts w:ascii="Times New Roman" w:hAnsi="Times New Roman" w:cs="Times New Roman"/>
          <w:i/>
          <w:iCs/>
        </w:rPr>
        <w:t xml:space="preserve"> for 2014-2018</w:t>
      </w:r>
      <w:r w:rsidR="00EE198F">
        <w:rPr>
          <w:rFonts w:ascii="Times New Roman" w:hAnsi="Times New Roman" w:cs="Times New Roman"/>
          <w:i/>
          <w:iCs/>
        </w:rPr>
        <w:t xml:space="preserve"> (panel A)</w:t>
      </w:r>
      <w:r w:rsidR="00DE5536">
        <w:rPr>
          <w:rFonts w:ascii="Times New Roman" w:hAnsi="Times New Roman" w:cs="Times New Roman"/>
          <w:i/>
          <w:iCs/>
        </w:rPr>
        <w:t xml:space="preserve"> and 2019-2023 </w:t>
      </w:r>
      <w:r w:rsidR="00EE198F">
        <w:rPr>
          <w:rFonts w:ascii="Times New Roman" w:hAnsi="Times New Roman" w:cs="Times New Roman"/>
          <w:i/>
          <w:iCs/>
        </w:rPr>
        <w:t xml:space="preserve">(panel B) </w:t>
      </w:r>
      <w:r w:rsidR="00DE5536">
        <w:rPr>
          <w:rFonts w:ascii="Times New Roman" w:hAnsi="Times New Roman" w:cs="Times New Roman"/>
          <w:i/>
          <w:iCs/>
        </w:rPr>
        <w:t>and the percent change between the two time periods</w:t>
      </w:r>
      <w:r w:rsidR="00EE198F">
        <w:rPr>
          <w:rFonts w:ascii="Times New Roman" w:hAnsi="Times New Roman" w:cs="Times New Roman"/>
          <w:i/>
          <w:iCs/>
        </w:rPr>
        <w:t xml:space="preserve"> (panel C)</w:t>
      </w:r>
      <w:r w:rsidR="00575730">
        <w:rPr>
          <w:rFonts w:ascii="Times New Roman" w:hAnsi="Times New Roman" w:cs="Times New Roman"/>
          <w:i/>
          <w:iCs/>
        </w:rPr>
        <w:t xml:space="preserve"> for 1,041 cities globally</w:t>
      </w:r>
      <w:r w:rsidR="00DE5536">
        <w:rPr>
          <w:rFonts w:ascii="Times New Roman" w:hAnsi="Times New Roman" w:cs="Times New Roman"/>
          <w:i/>
          <w:iCs/>
        </w:rPr>
        <w:t>.</w:t>
      </w:r>
      <w:r w:rsidR="00EE198F">
        <w:rPr>
          <w:rFonts w:ascii="Times New Roman" w:hAnsi="Times New Roman" w:cs="Times New Roman"/>
          <w:i/>
          <w:iCs/>
        </w:rPr>
        <w:t xml:space="preserve"> </w:t>
      </w:r>
    </w:p>
    <w:p w14:paraId="4D355332" w14:textId="77777777" w:rsidR="006C67EB" w:rsidRDefault="006C67EB" w:rsidP="003771C7">
      <w:pPr>
        <w:rPr>
          <w:rFonts w:ascii="Times New Roman" w:hAnsi="Times New Roman" w:cs="Times New Roman"/>
        </w:rPr>
      </w:pPr>
    </w:p>
    <w:p w14:paraId="1E45EFD8" w14:textId="555E4F6F" w:rsidR="006C67EB" w:rsidRDefault="006C67EB" w:rsidP="003771C7">
      <w:pPr>
        <w:rPr>
          <w:rFonts w:ascii="Times New Roman" w:hAnsi="Times New Roman" w:cs="Times New Roman"/>
        </w:rPr>
      </w:pPr>
      <w:r>
        <w:rPr>
          <w:rFonts w:ascii="Times New Roman" w:hAnsi="Times New Roman" w:cs="Times New Roman"/>
        </w:rPr>
        <w:t xml:space="preserve">Regional </w:t>
      </w:r>
      <w:commentRangeStart w:id="16"/>
      <w:r>
        <w:rPr>
          <w:rFonts w:ascii="Times New Roman" w:hAnsi="Times New Roman" w:cs="Times New Roman"/>
        </w:rPr>
        <w:t xml:space="preserve">city averages </w:t>
      </w:r>
      <w:commentRangeEnd w:id="16"/>
      <w:r w:rsidR="00B86E60">
        <w:rPr>
          <w:rStyle w:val="CommentReference"/>
        </w:rPr>
        <w:commentReference w:id="16"/>
      </w:r>
      <w:r>
        <w:rPr>
          <w:rFonts w:ascii="Times New Roman" w:hAnsi="Times New Roman" w:cs="Times New Roman"/>
        </w:rPr>
        <w:t>across the two 5-year periods were relatively stable</w:t>
      </w:r>
      <w:r w:rsidR="00402760">
        <w:rPr>
          <w:rFonts w:ascii="Times New Roman" w:hAnsi="Times New Roman" w:cs="Times New Roman"/>
        </w:rPr>
        <w:t xml:space="preserve"> (Fig 3A)</w:t>
      </w:r>
      <w:r>
        <w:rPr>
          <w:rFonts w:ascii="Times New Roman" w:hAnsi="Times New Roman" w:cs="Times New Roman"/>
        </w:rPr>
        <w:t xml:space="preserve">. </w:t>
      </w:r>
      <w:r w:rsidR="00C10E7C">
        <w:rPr>
          <w:rFonts w:ascii="Times New Roman" w:hAnsi="Times New Roman" w:cs="Times New Roman"/>
        </w:rPr>
        <w:t xml:space="preserve">The median regional </w:t>
      </w:r>
      <w:r>
        <w:rPr>
          <w:rFonts w:ascii="Times New Roman" w:hAnsi="Times New Roman" w:cs="Times New Roman"/>
        </w:rPr>
        <w:t>NDVI changed by more than 0.01 in only four geographic regions: Melanesia (-0.01</w:t>
      </w:r>
      <w:r w:rsidR="00C10E7C">
        <w:rPr>
          <w:rFonts w:ascii="Times New Roman" w:hAnsi="Times New Roman" w:cs="Times New Roman"/>
        </w:rPr>
        <w:t>8</w:t>
      </w:r>
      <w:r>
        <w:rPr>
          <w:rFonts w:ascii="Times New Roman" w:hAnsi="Times New Roman" w:cs="Times New Roman"/>
        </w:rPr>
        <w:t>), South-eastern Asia (-0.0</w:t>
      </w:r>
      <w:r w:rsidR="00C10E7C">
        <w:rPr>
          <w:rFonts w:ascii="Times New Roman" w:hAnsi="Times New Roman" w:cs="Times New Roman"/>
        </w:rPr>
        <w:t>22</w:t>
      </w:r>
      <w:r>
        <w:rPr>
          <w:rFonts w:ascii="Times New Roman" w:hAnsi="Times New Roman" w:cs="Times New Roman"/>
        </w:rPr>
        <w:t>), Sub-Saharan Africa (-0.01</w:t>
      </w:r>
      <w:r w:rsidR="00C10E7C">
        <w:rPr>
          <w:rFonts w:ascii="Times New Roman" w:hAnsi="Times New Roman" w:cs="Times New Roman"/>
        </w:rPr>
        <w:t>0</w:t>
      </w:r>
      <w:r>
        <w:rPr>
          <w:rFonts w:ascii="Times New Roman" w:hAnsi="Times New Roman" w:cs="Times New Roman"/>
        </w:rPr>
        <w:t xml:space="preserve">) and Eastern Asia (+0.014). </w:t>
      </w:r>
      <w:r w:rsidR="00C10E7C">
        <w:rPr>
          <w:rFonts w:ascii="Times New Roman" w:hAnsi="Times New Roman" w:cs="Times New Roman"/>
        </w:rPr>
        <w:t xml:space="preserve">The </w:t>
      </w:r>
      <w:r w:rsidR="003A4C10">
        <w:rPr>
          <w:rFonts w:ascii="Times New Roman" w:hAnsi="Times New Roman" w:cs="Times New Roman"/>
        </w:rPr>
        <w:t xml:space="preserve">regional </w:t>
      </w:r>
      <w:r w:rsidR="00C10E7C">
        <w:rPr>
          <w:rFonts w:ascii="Times New Roman" w:hAnsi="Times New Roman" w:cs="Times New Roman"/>
        </w:rPr>
        <w:t xml:space="preserve">spread </w:t>
      </w:r>
      <w:r w:rsidR="003A4C10">
        <w:rPr>
          <w:rFonts w:ascii="Times New Roman" w:hAnsi="Times New Roman" w:cs="Times New Roman"/>
        </w:rPr>
        <w:t xml:space="preserve">of absolute changes in NDVI ranged from 0.028 in Southern Europe to 0.095 in </w:t>
      </w:r>
      <w:r w:rsidR="00812492">
        <w:rPr>
          <w:rFonts w:ascii="Times New Roman" w:hAnsi="Times New Roman" w:cs="Times New Roman"/>
        </w:rPr>
        <w:lastRenderedPageBreak/>
        <w:t>E</w:t>
      </w:r>
      <w:r w:rsidR="003A4C10">
        <w:rPr>
          <w:rFonts w:ascii="Times New Roman" w:hAnsi="Times New Roman" w:cs="Times New Roman"/>
        </w:rPr>
        <w:t xml:space="preserve">astern Asia. </w:t>
      </w:r>
      <w:r w:rsidR="00A70F65">
        <w:rPr>
          <w:rFonts w:ascii="Times New Roman" w:hAnsi="Times New Roman" w:cs="Times New Roman"/>
        </w:rPr>
        <w:t>Every region had cities that became greener and others that became less green from 2014-2018 to 2019-2023.</w:t>
      </w:r>
    </w:p>
    <w:p w14:paraId="583E63A8" w14:textId="77777777" w:rsidR="00A70F65" w:rsidRDefault="00A70F65" w:rsidP="003771C7">
      <w:pPr>
        <w:rPr>
          <w:rFonts w:ascii="Times New Roman" w:hAnsi="Times New Roman" w:cs="Times New Roman"/>
        </w:rPr>
      </w:pPr>
    </w:p>
    <w:p w14:paraId="68FB2AF5" w14:textId="22777FD7" w:rsidR="004902E4" w:rsidRDefault="00812492" w:rsidP="003771C7">
      <w:pPr>
        <w:rPr>
          <w:rFonts w:ascii="Times New Roman" w:hAnsi="Times New Roman" w:cs="Times New Roman"/>
        </w:rPr>
      </w:pPr>
      <w:r>
        <w:rPr>
          <w:rFonts w:ascii="Times New Roman" w:hAnsi="Times New Roman" w:cs="Times New Roman"/>
        </w:rPr>
        <w:t>There was a similarly</w:t>
      </w:r>
      <w:r w:rsidR="009E57CF">
        <w:rPr>
          <w:rFonts w:ascii="Times New Roman" w:hAnsi="Times New Roman" w:cs="Times New Roman"/>
        </w:rPr>
        <w:t xml:space="preserve"> large spread </w:t>
      </w:r>
      <w:r w:rsidR="00180E9E">
        <w:rPr>
          <w:rFonts w:ascii="Times New Roman" w:hAnsi="Times New Roman" w:cs="Times New Roman"/>
        </w:rPr>
        <w:t>within each</w:t>
      </w:r>
      <w:r w:rsidR="009E57CF">
        <w:rPr>
          <w:rFonts w:ascii="Times New Roman" w:hAnsi="Times New Roman" w:cs="Times New Roman"/>
        </w:rPr>
        <w:t xml:space="preserve"> region and notable </w:t>
      </w:r>
      <w:r w:rsidR="00180E9E">
        <w:rPr>
          <w:rFonts w:ascii="Times New Roman" w:hAnsi="Times New Roman" w:cs="Times New Roman"/>
        </w:rPr>
        <w:t xml:space="preserve">differences across regions </w:t>
      </w:r>
      <w:r w:rsidR="00E16E03">
        <w:rPr>
          <w:rFonts w:ascii="Times New Roman" w:hAnsi="Times New Roman" w:cs="Times New Roman"/>
        </w:rPr>
        <w:t xml:space="preserve">in </w:t>
      </w:r>
      <w:commentRangeStart w:id="17"/>
      <w:r w:rsidR="00E16E03">
        <w:rPr>
          <w:rFonts w:ascii="Times New Roman" w:hAnsi="Times New Roman" w:cs="Times New Roman"/>
        </w:rPr>
        <w:t>percent change</w:t>
      </w:r>
      <w:commentRangeEnd w:id="17"/>
      <w:r w:rsidR="00B86E60">
        <w:rPr>
          <w:rStyle w:val="CommentReference"/>
        </w:rPr>
        <w:commentReference w:id="17"/>
      </w:r>
      <w:r w:rsidR="00E16E03">
        <w:rPr>
          <w:rFonts w:ascii="Times New Roman" w:hAnsi="Times New Roman" w:cs="Times New Roman"/>
        </w:rPr>
        <w:t xml:space="preserve"> </w:t>
      </w:r>
      <w:r w:rsidR="0087108D">
        <w:rPr>
          <w:rFonts w:ascii="Times New Roman" w:hAnsi="Times New Roman" w:cs="Times New Roman"/>
        </w:rPr>
        <w:t xml:space="preserve">(Fig. </w:t>
      </w:r>
      <w:r w:rsidR="006F2027">
        <w:rPr>
          <w:rFonts w:ascii="Times New Roman" w:hAnsi="Times New Roman" w:cs="Times New Roman"/>
        </w:rPr>
        <w:t>3B</w:t>
      </w:r>
      <w:r w:rsidR="0087108D">
        <w:rPr>
          <w:rFonts w:ascii="Times New Roman" w:hAnsi="Times New Roman" w:cs="Times New Roman"/>
        </w:rPr>
        <w:t>)</w:t>
      </w:r>
      <w:r w:rsidR="00E16E03">
        <w:rPr>
          <w:rFonts w:ascii="Times New Roman" w:hAnsi="Times New Roman" w:cs="Times New Roman"/>
        </w:rPr>
        <w:t xml:space="preserve">. </w:t>
      </w:r>
      <w:r w:rsidR="004339B3">
        <w:rPr>
          <w:rFonts w:ascii="Times New Roman" w:hAnsi="Times New Roman" w:cs="Times New Roman"/>
        </w:rPr>
        <w:t xml:space="preserve">The median percent change was greater than 5% in South-eastern Asia (-6.3%) and Eastern Asia (+6.2%). </w:t>
      </w:r>
      <w:r w:rsidR="00E16E03">
        <w:rPr>
          <w:rFonts w:ascii="Times New Roman" w:hAnsi="Times New Roman" w:cs="Times New Roman"/>
        </w:rPr>
        <w:t>Sub-Saharan Africa ha</w:t>
      </w:r>
      <w:r w:rsidR="00CB3595">
        <w:rPr>
          <w:rFonts w:ascii="Times New Roman" w:hAnsi="Times New Roman" w:cs="Times New Roman"/>
        </w:rPr>
        <w:t>d</w:t>
      </w:r>
      <w:r w:rsidR="00E16E03">
        <w:rPr>
          <w:rFonts w:ascii="Times New Roman" w:hAnsi="Times New Roman" w:cs="Times New Roman"/>
        </w:rPr>
        <w:t xml:space="preserve"> 6 of the 10 cities with the largest </w:t>
      </w:r>
      <w:r w:rsidR="00533BBB">
        <w:rPr>
          <w:rFonts w:ascii="Times New Roman" w:hAnsi="Times New Roman" w:cs="Times New Roman"/>
        </w:rPr>
        <w:t xml:space="preserve">percent </w:t>
      </w:r>
      <w:r w:rsidR="00E16E03">
        <w:rPr>
          <w:rFonts w:ascii="Times New Roman" w:hAnsi="Times New Roman" w:cs="Times New Roman"/>
        </w:rPr>
        <w:t>decreases</w:t>
      </w:r>
      <w:ins w:id="18" w:author="Anenberg, Susan Casper" w:date="2024-11-05T06:40:00Z">
        <w:r w:rsidR="00B86E60">
          <w:rPr>
            <w:rFonts w:ascii="Times New Roman" w:hAnsi="Times New Roman" w:cs="Times New Roman"/>
          </w:rPr>
          <w:t xml:space="preserve"> in NDVI</w:t>
        </w:r>
      </w:ins>
      <w:r w:rsidR="00E16E03">
        <w:rPr>
          <w:rFonts w:ascii="Times New Roman" w:hAnsi="Times New Roman" w:cs="Times New Roman"/>
        </w:rPr>
        <w:t xml:space="preserve"> from 2014-18 to 2019-23. By contrast, 39 of the top 50 cities with the greatest percent increase in NDVI between these two time period</w:t>
      </w:r>
      <w:r w:rsidR="00EB7037">
        <w:rPr>
          <w:rFonts w:ascii="Times New Roman" w:hAnsi="Times New Roman" w:cs="Times New Roman"/>
        </w:rPr>
        <w:t>s</w:t>
      </w:r>
      <w:r w:rsidR="00E16E03">
        <w:rPr>
          <w:rFonts w:ascii="Times New Roman" w:hAnsi="Times New Roman" w:cs="Times New Roman"/>
        </w:rPr>
        <w:t xml:space="preserve"> </w:t>
      </w:r>
      <w:r w:rsidR="00CB3595">
        <w:rPr>
          <w:rFonts w:ascii="Times New Roman" w:hAnsi="Times New Roman" w:cs="Times New Roman"/>
        </w:rPr>
        <w:t xml:space="preserve">were </w:t>
      </w:r>
      <w:r w:rsidR="00E16E03">
        <w:rPr>
          <w:rFonts w:ascii="Times New Roman" w:hAnsi="Times New Roman" w:cs="Times New Roman"/>
        </w:rPr>
        <w:t>in Eastern Asia</w:t>
      </w:r>
      <w:r w:rsidR="0087108D">
        <w:rPr>
          <w:rFonts w:ascii="Times New Roman" w:hAnsi="Times New Roman" w:cs="Times New Roman"/>
        </w:rPr>
        <w:t>.</w:t>
      </w:r>
      <w:r>
        <w:rPr>
          <w:rFonts w:ascii="Times New Roman" w:hAnsi="Times New Roman" w:cs="Times New Roman"/>
        </w:rPr>
        <w:t xml:space="preserve"> </w:t>
      </w:r>
      <w:r w:rsidR="00220EF2">
        <w:rPr>
          <w:rFonts w:ascii="Times New Roman" w:hAnsi="Times New Roman" w:cs="Times New Roman"/>
        </w:rPr>
        <w:t xml:space="preserve">The relative magnitude of percent changes in NDVI generally mirrored changes in absolute terms. </w:t>
      </w:r>
      <w:commentRangeStart w:id="19"/>
      <w:r w:rsidR="00220EF2">
        <w:rPr>
          <w:rFonts w:ascii="Times New Roman" w:hAnsi="Times New Roman" w:cs="Times New Roman"/>
        </w:rPr>
        <w:t>However</w:t>
      </w:r>
      <w:r w:rsidR="00EC78C9">
        <w:rPr>
          <w:rFonts w:ascii="Times New Roman" w:hAnsi="Times New Roman" w:cs="Times New Roman"/>
        </w:rPr>
        <w:t>,</w:t>
      </w:r>
      <w:r w:rsidR="00220EF2">
        <w:rPr>
          <w:rFonts w:ascii="Times New Roman" w:hAnsi="Times New Roman" w:cs="Times New Roman"/>
        </w:rPr>
        <w:t xml:space="preserve"> there were more positive outliers and fewer negative outliers when considering </w:t>
      </w:r>
      <w:r w:rsidR="00533BBB">
        <w:rPr>
          <w:rFonts w:ascii="Times New Roman" w:hAnsi="Times New Roman" w:cs="Times New Roman"/>
        </w:rPr>
        <w:t>relative</w:t>
      </w:r>
      <w:r w:rsidR="00220EF2">
        <w:rPr>
          <w:rFonts w:ascii="Times New Roman" w:hAnsi="Times New Roman" w:cs="Times New Roman"/>
        </w:rPr>
        <w:t xml:space="preserve"> compared to absolute changes.  </w:t>
      </w:r>
      <w:r>
        <w:rPr>
          <w:rFonts w:ascii="Times New Roman" w:hAnsi="Times New Roman" w:cs="Times New Roman"/>
        </w:rPr>
        <w:t xml:space="preserve"> </w:t>
      </w:r>
      <w:commentRangeEnd w:id="19"/>
      <w:r w:rsidR="00B86E60">
        <w:rPr>
          <w:rStyle w:val="CommentReference"/>
        </w:rPr>
        <w:commentReference w:id="19"/>
      </w:r>
    </w:p>
    <w:p w14:paraId="083DCD71" w14:textId="2EE96D3E" w:rsidR="00CB3595" w:rsidRDefault="008772E9" w:rsidP="003771C7">
      <w:pPr>
        <w:rPr>
          <w:rFonts w:ascii="Times New Roman" w:hAnsi="Times New Roman" w:cs="Times New Roman"/>
        </w:rPr>
      </w:pPr>
      <w:r>
        <w:rPr>
          <w:rFonts w:ascii="Times New Roman" w:hAnsi="Times New Roman" w:cs="Times New Roman"/>
          <w:b/>
          <w:bCs/>
          <w:i/>
          <w:iCs/>
          <w:noProof/>
        </w:rPr>
        <w:drawing>
          <wp:anchor distT="0" distB="0" distL="114300" distR="114300" simplePos="0" relativeHeight="251669504" behindDoc="1" locked="0" layoutInCell="1" allowOverlap="1" wp14:anchorId="341388A9" wp14:editId="3ABDF135">
            <wp:simplePos x="0" y="0"/>
            <wp:positionH relativeFrom="column">
              <wp:posOffset>-50800</wp:posOffset>
            </wp:positionH>
            <wp:positionV relativeFrom="paragraph">
              <wp:posOffset>222885</wp:posOffset>
            </wp:positionV>
            <wp:extent cx="5943600" cy="5943600"/>
            <wp:effectExtent l="0" t="0" r="0" b="0"/>
            <wp:wrapTight wrapText="bothSides">
              <wp:wrapPolygon edited="0">
                <wp:start x="138" y="0"/>
                <wp:lineTo x="0" y="323"/>
                <wp:lineTo x="0" y="554"/>
                <wp:lineTo x="2031" y="738"/>
                <wp:lineTo x="2031" y="1015"/>
                <wp:lineTo x="4846" y="1477"/>
                <wp:lineTo x="4200" y="1615"/>
                <wp:lineTo x="4200" y="1985"/>
                <wp:lineTo x="6554" y="2215"/>
                <wp:lineTo x="3877" y="2215"/>
                <wp:lineTo x="692" y="2631"/>
                <wp:lineTo x="692" y="3185"/>
                <wp:lineTo x="3462" y="3692"/>
                <wp:lineTo x="4569" y="3692"/>
                <wp:lineTo x="3738" y="4062"/>
                <wp:lineTo x="3785" y="4431"/>
                <wp:lineTo x="6554" y="4431"/>
                <wp:lineTo x="3323" y="4615"/>
                <wp:lineTo x="3323" y="4985"/>
                <wp:lineTo x="6554" y="5169"/>
                <wp:lineTo x="3646" y="5215"/>
                <wp:lineTo x="2954" y="5354"/>
                <wp:lineTo x="2954" y="6138"/>
                <wp:lineTo x="3646" y="6646"/>
                <wp:lineTo x="3923" y="6646"/>
                <wp:lineTo x="2862" y="7800"/>
                <wp:lineTo x="3000" y="8077"/>
                <wp:lineTo x="4062" y="8262"/>
                <wp:lineTo x="4062" y="8631"/>
                <wp:lineTo x="6554" y="8862"/>
                <wp:lineTo x="3600" y="8862"/>
                <wp:lineTo x="3646" y="9462"/>
                <wp:lineTo x="6969" y="9600"/>
                <wp:lineTo x="6877" y="9831"/>
                <wp:lineTo x="8538" y="10338"/>
                <wp:lineTo x="0" y="10754"/>
                <wp:lineTo x="0" y="11446"/>
                <wp:lineTo x="6554" y="11815"/>
                <wp:lineTo x="4523" y="11815"/>
                <wp:lineTo x="4154" y="11908"/>
                <wp:lineTo x="4154" y="12554"/>
                <wp:lineTo x="3738" y="13015"/>
                <wp:lineTo x="738" y="13615"/>
                <wp:lineTo x="738" y="14031"/>
                <wp:lineTo x="6554" y="14031"/>
                <wp:lineTo x="4615" y="14215"/>
                <wp:lineTo x="4615" y="14585"/>
                <wp:lineTo x="6554" y="14769"/>
                <wp:lineTo x="3923" y="14815"/>
                <wp:lineTo x="3277" y="14954"/>
                <wp:lineTo x="3277" y="15508"/>
                <wp:lineTo x="3462" y="16246"/>
                <wp:lineTo x="3000" y="16708"/>
                <wp:lineTo x="3046" y="17446"/>
                <wp:lineTo x="4431" y="17723"/>
                <wp:lineTo x="3462" y="17862"/>
                <wp:lineTo x="3462" y="18277"/>
                <wp:lineTo x="6554" y="18462"/>
                <wp:lineTo x="2908" y="18462"/>
                <wp:lineTo x="2862" y="18831"/>
                <wp:lineTo x="4062" y="19200"/>
                <wp:lineTo x="3646" y="19662"/>
                <wp:lineTo x="3554" y="19800"/>
                <wp:lineTo x="3600" y="20031"/>
                <wp:lineTo x="7154" y="20677"/>
                <wp:lineTo x="7523" y="20677"/>
                <wp:lineTo x="7523" y="21046"/>
                <wp:lineTo x="9415" y="21369"/>
                <wp:lineTo x="11492" y="21462"/>
                <wp:lineTo x="11723" y="21462"/>
                <wp:lineTo x="18138" y="21369"/>
                <wp:lineTo x="21462" y="21138"/>
                <wp:lineTo x="21462" y="11031"/>
                <wp:lineTo x="20031" y="9738"/>
                <wp:lineTo x="21508" y="9462"/>
                <wp:lineTo x="21508" y="185"/>
                <wp:lineTo x="415" y="0"/>
                <wp:lineTo x="138" y="0"/>
              </wp:wrapPolygon>
            </wp:wrapTight>
            <wp:docPr id="74786409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864092" name="Picture 747864092"/>
                    <pic:cNvPicPr/>
                  </pic:nvPicPr>
                  <pic:blipFill>
                    <a:blip r:embed="rId12"/>
                    <a:stretch>
                      <a:fillRect/>
                    </a:stretch>
                  </pic:blipFill>
                  <pic:spPr>
                    <a:xfrm>
                      <a:off x="0" y="0"/>
                      <a:ext cx="5943600" cy="5943600"/>
                    </a:xfrm>
                    <a:prstGeom prst="rect">
                      <a:avLst/>
                    </a:prstGeom>
                  </pic:spPr>
                </pic:pic>
              </a:graphicData>
            </a:graphic>
            <wp14:sizeRelH relativeFrom="page">
              <wp14:pctWidth>0</wp14:pctWidth>
            </wp14:sizeRelH>
            <wp14:sizeRelV relativeFrom="page">
              <wp14:pctHeight>0</wp14:pctHeight>
            </wp14:sizeRelV>
          </wp:anchor>
        </w:drawing>
      </w:r>
    </w:p>
    <w:p w14:paraId="331211FB" w14:textId="1463C3BC" w:rsidR="007C73A9" w:rsidRDefault="007C73A9" w:rsidP="00551D54">
      <w:pPr>
        <w:rPr>
          <w:rFonts w:ascii="Times New Roman" w:hAnsi="Times New Roman" w:cs="Times New Roman"/>
        </w:rPr>
      </w:pPr>
    </w:p>
    <w:p w14:paraId="1904F4FD" w14:textId="5F5978AA" w:rsidR="005B2BD0" w:rsidRDefault="005B2BD0" w:rsidP="00551D54">
      <w:pPr>
        <w:rPr>
          <w:rFonts w:ascii="Times New Roman" w:hAnsi="Times New Roman" w:cs="Times New Roman"/>
          <w:i/>
          <w:iCs/>
        </w:rPr>
      </w:pPr>
    </w:p>
    <w:p w14:paraId="199095B6" w14:textId="6623924C" w:rsidR="0049174D" w:rsidRDefault="0049174D" w:rsidP="00551D54">
      <w:pPr>
        <w:rPr>
          <w:rFonts w:ascii="Times New Roman" w:hAnsi="Times New Roman" w:cs="Times New Roman"/>
        </w:rPr>
      </w:pPr>
    </w:p>
    <w:p w14:paraId="5E7D9206" w14:textId="77777777" w:rsidR="004902E4" w:rsidRDefault="004902E4" w:rsidP="00551D54">
      <w:pPr>
        <w:rPr>
          <w:rFonts w:ascii="Times New Roman" w:hAnsi="Times New Roman" w:cs="Times New Roman"/>
          <w:b/>
          <w:bCs/>
          <w:i/>
          <w:iCs/>
        </w:rPr>
      </w:pPr>
    </w:p>
    <w:p w14:paraId="72F33471" w14:textId="394A7890" w:rsidR="004902E4" w:rsidRDefault="004902E4" w:rsidP="00551D54">
      <w:pPr>
        <w:rPr>
          <w:rFonts w:ascii="Times New Roman" w:hAnsi="Times New Roman" w:cs="Times New Roman"/>
          <w:b/>
          <w:bCs/>
          <w:i/>
          <w:iCs/>
        </w:rPr>
      </w:pPr>
    </w:p>
    <w:p w14:paraId="7CEE42A4" w14:textId="77777777" w:rsidR="004902E4" w:rsidRDefault="004902E4" w:rsidP="00551D54">
      <w:pPr>
        <w:rPr>
          <w:rFonts w:ascii="Times New Roman" w:hAnsi="Times New Roman" w:cs="Times New Roman"/>
          <w:b/>
          <w:bCs/>
          <w:i/>
          <w:iCs/>
        </w:rPr>
      </w:pPr>
    </w:p>
    <w:p w14:paraId="467D8E44" w14:textId="77777777" w:rsidR="004902E4" w:rsidRDefault="004902E4" w:rsidP="00551D54">
      <w:pPr>
        <w:rPr>
          <w:rFonts w:ascii="Times New Roman" w:hAnsi="Times New Roman" w:cs="Times New Roman"/>
          <w:b/>
          <w:bCs/>
          <w:i/>
          <w:iCs/>
        </w:rPr>
      </w:pPr>
    </w:p>
    <w:p w14:paraId="76C55FA4" w14:textId="77777777" w:rsidR="004902E4" w:rsidRDefault="004902E4" w:rsidP="00551D54">
      <w:pPr>
        <w:rPr>
          <w:rFonts w:ascii="Times New Roman" w:hAnsi="Times New Roman" w:cs="Times New Roman"/>
          <w:b/>
          <w:bCs/>
          <w:i/>
          <w:iCs/>
        </w:rPr>
      </w:pPr>
    </w:p>
    <w:p w14:paraId="61009364" w14:textId="77777777" w:rsidR="004902E4" w:rsidRDefault="004902E4" w:rsidP="00551D54">
      <w:pPr>
        <w:rPr>
          <w:rFonts w:ascii="Times New Roman" w:hAnsi="Times New Roman" w:cs="Times New Roman"/>
          <w:b/>
          <w:bCs/>
          <w:i/>
          <w:iCs/>
        </w:rPr>
      </w:pPr>
    </w:p>
    <w:p w14:paraId="587EADB0" w14:textId="77777777" w:rsidR="004902E4" w:rsidRDefault="004902E4" w:rsidP="00551D54">
      <w:pPr>
        <w:rPr>
          <w:rFonts w:ascii="Times New Roman" w:hAnsi="Times New Roman" w:cs="Times New Roman"/>
          <w:b/>
          <w:bCs/>
          <w:i/>
          <w:iCs/>
        </w:rPr>
      </w:pPr>
    </w:p>
    <w:p w14:paraId="3F570FEC" w14:textId="58DCF198" w:rsidR="004902E4" w:rsidRDefault="004902E4" w:rsidP="00551D54">
      <w:pPr>
        <w:rPr>
          <w:rFonts w:ascii="Times New Roman" w:hAnsi="Times New Roman" w:cs="Times New Roman"/>
          <w:b/>
          <w:bCs/>
          <w:i/>
          <w:iCs/>
        </w:rPr>
      </w:pPr>
    </w:p>
    <w:p w14:paraId="44EAF2DA" w14:textId="50A3BF32" w:rsidR="004902E4" w:rsidRDefault="004902E4" w:rsidP="00551D54">
      <w:pPr>
        <w:rPr>
          <w:rFonts w:ascii="Times New Roman" w:hAnsi="Times New Roman" w:cs="Times New Roman"/>
          <w:b/>
          <w:bCs/>
          <w:i/>
          <w:iCs/>
        </w:rPr>
      </w:pPr>
    </w:p>
    <w:p w14:paraId="58FC3A85" w14:textId="35A59BF3" w:rsidR="004902E4" w:rsidRDefault="004902E4" w:rsidP="00551D54">
      <w:pPr>
        <w:rPr>
          <w:rFonts w:ascii="Times New Roman" w:hAnsi="Times New Roman" w:cs="Times New Roman"/>
          <w:b/>
          <w:bCs/>
          <w:i/>
          <w:iCs/>
        </w:rPr>
      </w:pPr>
    </w:p>
    <w:p w14:paraId="32B731F7" w14:textId="6EAC7607" w:rsidR="004902E4" w:rsidRDefault="004902E4" w:rsidP="00551D54">
      <w:pPr>
        <w:rPr>
          <w:rFonts w:ascii="Times New Roman" w:hAnsi="Times New Roman" w:cs="Times New Roman"/>
          <w:b/>
          <w:bCs/>
          <w:i/>
          <w:iCs/>
        </w:rPr>
      </w:pPr>
    </w:p>
    <w:p w14:paraId="029A9A04" w14:textId="77777777" w:rsidR="004902E4" w:rsidRDefault="004902E4" w:rsidP="00551D54">
      <w:pPr>
        <w:rPr>
          <w:rFonts w:ascii="Times New Roman" w:hAnsi="Times New Roman" w:cs="Times New Roman"/>
          <w:b/>
          <w:bCs/>
          <w:i/>
          <w:iCs/>
        </w:rPr>
      </w:pPr>
    </w:p>
    <w:p w14:paraId="7FA3C823" w14:textId="77777777" w:rsidR="004902E4" w:rsidRDefault="004902E4" w:rsidP="00551D54">
      <w:pPr>
        <w:rPr>
          <w:rFonts w:ascii="Times New Roman" w:hAnsi="Times New Roman" w:cs="Times New Roman"/>
          <w:b/>
          <w:bCs/>
          <w:i/>
          <w:iCs/>
        </w:rPr>
      </w:pPr>
    </w:p>
    <w:p w14:paraId="34563256" w14:textId="77777777" w:rsidR="004902E4" w:rsidRDefault="004902E4" w:rsidP="00551D54">
      <w:pPr>
        <w:rPr>
          <w:rFonts w:ascii="Times New Roman" w:hAnsi="Times New Roman" w:cs="Times New Roman"/>
          <w:b/>
          <w:bCs/>
          <w:i/>
          <w:iCs/>
        </w:rPr>
      </w:pPr>
    </w:p>
    <w:p w14:paraId="4CAA7256" w14:textId="77777777" w:rsidR="004902E4" w:rsidRDefault="004902E4" w:rsidP="00551D54">
      <w:pPr>
        <w:rPr>
          <w:rFonts w:ascii="Times New Roman" w:hAnsi="Times New Roman" w:cs="Times New Roman"/>
          <w:b/>
          <w:bCs/>
          <w:i/>
          <w:iCs/>
        </w:rPr>
      </w:pPr>
    </w:p>
    <w:p w14:paraId="5C928683" w14:textId="23F1C6B4" w:rsidR="004902E4" w:rsidRDefault="004902E4" w:rsidP="00551D54">
      <w:pPr>
        <w:rPr>
          <w:rFonts w:ascii="Times New Roman" w:hAnsi="Times New Roman" w:cs="Times New Roman"/>
          <w:b/>
          <w:bCs/>
          <w:i/>
          <w:iCs/>
        </w:rPr>
      </w:pPr>
    </w:p>
    <w:p w14:paraId="224FA2A8" w14:textId="77777777" w:rsidR="004902E4" w:rsidRDefault="004902E4" w:rsidP="00551D54">
      <w:pPr>
        <w:rPr>
          <w:rFonts w:ascii="Times New Roman" w:hAnsi="Times New Roman" w:cs="Times New Roman"/>
          <w:b/>
          <w:bCs/>
          <w:i/>
          <w:iCs/>
        </w:rPr>
      </w:pPr>
    </w:p>
    <w:p w14:paraId="310C15D9" w14:textId="77777777" w:rsidR="004902E4" w:rsidRDefault="004902E4" w:rsidP="00551D54">
      <w:pPr>
        <w:rPr>
          <w:rFonts w:ascii="Times New Roman" w:hAnsi="Times New Roman" w:cs="Times New Roman"/>
          <w:b/>
          <w:bCs/>
          <w:i/>
          <w:iCs/>
        </w:rPr>
      </w:pPr>
    </w:p>
    <w:p w14:paraId="3A29B291" w14:textId="77777777" w:rsidR="004902E4" w:rsidRDefault="004902E4" w:rsidP="00551D54">
      <w:pPr>
        <w:rPr>
          <w:rFonts w:ascii="Times New Roman" w:hAnsi="Times New Roman" w:cs="Times New Roman"/>
          <w:b/>
          <w:bCs/>
          <w:i/>
          <w:iCs/>
        </w:rPr>
      </w:pPr>
    </w:p>
    <w:p w14:paraId="575F5BB0" w14:textId="77777777" w:rsidR="004902E4" w:rsidRDefault="004902E4" w:rsidP="00551D54">
      <w:pPr>
        <w:rPr>
          <w:rFonts w:ascii="Times New Roman" w:hAnsi="Times New Roman" w:cs="Times New Roman"/>
          <w:b/>
          <w:bCs/>
          <w:i/>
          <w:iCs/>
        </w:rPr>
      </w:pPr>
    </w:p>
    <w:p w14:paraId="6B5716CF" w14:textId="77777777" w:rsidR="00702E03" w:rsidRDefault="00702E03" w:rsidP="00551D54">
      <w:pPr>
        <w:rPr>
          <w:rFonts w:ascii="Times New Roman" w:hAnsi="Times New Roman" w:cs="Times New Roman"/>
          <w:b/>
          <w:bCs/>
          <w:i/>
          <w:iCs/>
        </w:rPr>
      </w:pPr>
    </w:p>
    <w:p w14:paraId="11ACC793" w14:textId="5388A93F" w:rsidR="00702E03" w:rsidRDefault="00702E03" w:rsidP="00551D54">
      <w:pPr>
        <w:rPr>
          <w:rFonts w:ascii="Times New Roman" w:hAnsi="Times New Roman" w:cs="Times New Roman"/>
          <w:b/>
          <w:bCs/>
          <w:i/>
          <w:iCs/>
        </w:rPr>
      </w:pPr>
    </w:p>
    <w:p w14:paraId="70001C0B" w14:textId="77777777" w:rsidR="004902E4" w:rsidRDefault="004902E4" w:rsidP="00551D54">
      <w:pPr>
        <w:rPr>
          <w:rFonts w:ascii="Times New Roman" w:hAnsi="Times New Roman" w:cs="Times New Roman"/>
          <w:b/>
          <w:bCs/>
          <w:i/>
          <w:iCs/>
        </w:rPr>
      </w:pPr>
    </w:p>
    <w:p w14:paraId="166927ED" w14:textId="77777777" w:rsidR="00A014FF" w:rsidRDefault="00A014FF" w:rsidP="00551D54">
      <w:pPr>
        <w:rPr>
          <w:rFonts w:ascii="Times New Roman" w:hAnsi="Times New Roman" w:cs="Times New Roman"/>
          <w:b/>
          <w:bCs/>
          <w:i/>
          <w:iCs/>
        </w:rPr>
      </w:pPr>
    </w:p>
    <w:p w14:paraId="04D379BA" w14:textId="77777777" w:rsidR="00A014FF" w:rsidRDefault="00A014FF" w:rsidP="00551D54">
      <w:pPr>
        <w:rPr>
          <w:rFonts w:ascii="Times New Roman" w:hAnsi="Times New Roman" w:cs="Times New Roman"/>
          <w:b/>
          <w:bCs/>
          <w:i/>
          <w:iCs/>
        </w:rPr>
      </w:pPr>
    </w:p>
    <w:p w14:paraId="58261D5C" w14:textId="681C9078" w:rsidR="0049174D" w:rsidRDefault="0049174D" w:rsidP="00551D54">
      <w:pPr>
        <w:rPr>
          <w:rFonts w:ascii="Times New Roman" w:hAnsi="Times New Roman" w:cs="Times New Roman"/>
          <w:i/>
          <w:iCs/>
        </w:rPr>
      </w:pPr>
      <w:r w:rsidRPr="0049174D">
        <w:rPr>
          <w:rFonts w:ascii="Times New Roman" w:hAnsi="Times New Roman" w:cs="Times New Roman"/>
          <w:b/>
          <w:bCs/>
          <w:i/>
          <w:iCs/>
        </w:rPr>
        <w:t xml:space="preserve">Figure </w:t>
      </w:r>
      <w:r w:rsidR="00015676">
        <w:rPr>
          <w:rFonts w:ascii="Times New Roman" w:hAnsi="Times New Roman" w:cs="Times New Roman"/>
          <w:b/>
          <w:bCs/>
          <w:i/>
          <w:iCs/>
        </w:rPr>
        <w:t>3</w:t>
      </w:r>
      <w:r w:rsidRPr="0049174D">
        <w:rPr>
          <w:rFonts w:ascii="Times New Roman" w:hAnsi="Times New Roman" w:cs="Times New Roman"/>
          <w:b/>
          <w:bCs/>
          <w:i/>
          <w:iCs/>
        </w:rPr>
        <w:t>.</w:t>
      </w:r>
      <w:r w:rsidRPr="0049174D">
        <w:rPr>
          <w:rFonts w:ascii="Times New Roman" w:hAnsi="Times New Roman" w:cs="Times New Roman"/>
          <w:i/>
          <w:iCs/>
        </w:rPr>
        <w:t xml:space="preserve"> </w:t>
      </w:r>
      <w:r w:rsidR="00597DB0">
        <w:rPr>
          <w:rFonts w:ascii="Times New Roman" w:hAnsi="Times New Roman" w:cs="Times New Roman"/>
          <w:i/>
          <w:iCs/>
        </w:rPr>
        <w:t>C</w:t>
      </w:r>
      <w:r w:rsidR="00A014FF">
        <w:rPr>
          <w:rFonts w:ascii="Times New Roman" w:hAnsi="Times New Roman" w:cs="Times New Roman"/>
          <w:i/>
          <w:iCs/>
        </w:rPr>
        <w:t xml:space="preserve">hange in </w:t>
      </w:r>
      <w:r w:rsidR="003074C8">
        <w:rPr>
          <w:rFonts w:ascii="Times New Roman" w:hAnsi="Times New Roman" w:cs="Times New Roman"/>
          <w:i/>
          <w:iCs/>
        </w:rPr>
        <w:t xml:space="preserve">average </w:t>
      </w:r>
      <w:r w:rsidR="00A014FF">
        <w:rPr>
          <w:rFonts w:ascii="Times New Roman" w:hAnsi="Times New Roman" w:cs="Times New Roman"/>
          <w:i/>
          <w:iCs/>
        </w:rPr>
        <w:t xml:space="preserve">population-weighted greenest season Normalized Difference Vegetation Index from 2014-2018 to 2019-2023 </w:t>
      </w:r>
      <w:r w:rsidR="00597DB0">
        <w:rPr>
          <w:rFonts w:ascii="Times New Roman" w:hAnsi="Times New Roman" w:cs="Times New Roman"/>
          <w:i/>
          <w:iCs/>
        </w:rPr>
        <w:t xml:space="preserve">in absolute </w:t>
      </w:r>
      <w:r w:rsidR="00A014FF">
        <w:rPr>
          <w:rFonts w:ascii="Times New Roman" w:hAnsi="Times New Roman" w:cs="Times New Roman"/>
          <w:i/>
          <w:iCs/>
        </w:rPr>
        <w:t xml:space="preserve">(panel A) </w:t>
      </w:r>
      <w:r w:rsidR="00597DB0">
        <w:rPr>
          <w:rFonts w:ascii="Times New Roman" w:hAnsi="Times New Roman" w:cs="Times New Roman"/>
          <w:i/>
          <w:iCs/>
        </w:rPr>
        <w:t>and relative</w:t>
      </w:r>
      <w:r w:rsidR="00A014FF">
        <w:rPr>
          <w:rFonts w:ascii="Times New Roman" w:hAnsi="Times New Roman" w:cs="Times New Roman"/>
          <w:i/>
          <w:iCs/>
        </w:rPr>
        <w:t xml:space="preserve"> (panel B)</w:t>
      </w:r>
      <w:r w:rsidR="001A3B3D">
        <w:rPr>
          <w:rFonts w:ascii="Times New Roman" w:hAnsi="Times New Roman" w:cs="Times New Roman"/>
          <w:i/>
          <w:iCs/>
        </w:rPr>
        <w:t xml:space="preserve"> </w:t>
      </w:r>
      <w:r w:rsidR="00597DB0">
        <w:rPr>
          <w:rFonts w:ascii="Times New Roman" w:hAnsi="Times New Roman" w:cs="Times New Roman"/>
          <w:i/>
          <w:iCs/>
        </w:rPr>
        <w:t xml:space="preserve">terms, </w:t>
      </w:r>
      <w:r w:rsidR="00A014FF">
        <w:rPr>
          <w:rFonts w:ascii="Times New Roman" w:hAnsi="Times New Roman" w:cs="Times New Roman"/>
          <w:i/>
          <w:iCs/>
        </w:rPr>
        <w:t>by geographic region</w:t>
      </w:r>
      <w:ins w:id="20" w:author="Anenberg, Susan Casper" w:date="2024-11-05T06:42:00Z">
        <w:r w:rsidR="00E6576A">
          <w:rPr>
            <w:rFonts w:ascii="Times New Roman" w:hAnsi="Times New Roman" w:cs="Times New Roman"/>
            <w:i/>
            <w:iCs/>
          </w:rPr>
          <w:t>, for 1,041 cities globally</w:t>
        </w:r>
      </w:ins>
      <w:r w:rsidR="003A6EB2">
        <w:rPr>
          <w:rFonts w:ascii="Times New Roman" w:hAnsi="Times New Roman" w:cs="Times New Roman"/>
          <w:i/>
          <w:iCs/>
        </w:rPr>
        <w:t xml:space="preserve">. </w:t>
      </w:r>
    </w:p>
    <w:p w14:paraId="55E71BF5" w14:textId="0095E804" w:rsidR="00346FF4" w:rsidRDefault="00346FF4" w:rsidP="006A4AC4">
      <w:pPr>
        <w:rPr>
          <w:rFonts w:ascii="Times New Roman" w:hAnsi="Times New Roman" w:cs="Times New Roman"/>
        </w:rPr>
      </w:pPr>
    </w:p>
    <w:p w14:paraId="7414928F" w14:textId="21AD693C" w:rsidR="006A4AC4" w:rsidRDefault="006A4AC4" w:rsidP="00551D54">
      <w:pPr>
        <w:rPr>
          <w:rFonts w:ascii="Times New Roman" w:hAnsi="Times New Roman" w:cs="Times New Roman"/>
        </w:rPr>
      </w:pPr>
      <w:r>
        <w:rPr>
          <w:rFonts w:ascii="Times New Roman" w:hAnsi="Times New Roman" w:cs="Times New Roman"/>
        </w:rPr>
        <w:t>In general, cities classified as “Arid” by the Köppen-Geiger climate classification did not experience large changes in NDVI between the two time periods (median change</w:t>
      </w:r>
      <w:r w:rsidR="00632344">
        <w:rPr>
          <w:rFonts w:ascii="Times New Roman" w:hAnsi="Times New Roman" w:cs="Times New Roman"/>
        </w:rPr>
        <w:t>:</w:t>
      </w:r>
      <w:r>
        <w:rPr>
          <w:rFonts w:ascii="Times New Roman" w:hAnsi="Times New Roman" w:cs="Times New Roman"/>
        </w:rPr>
        <w:t xml:space="preserve"> &lt;0.00</w:t>
      </w:r>
      <w:r w:rsidR="004E0137">
        <w:rPr>
          <w:rFonts w:ascii="Times New Roman" w:hAnsi="Times New Roman" w:cs="Times New Roman"/>
        </w:rPr>
        <w:t>0</w:t>
      </w:r>
      <w:r w:rsidR="00632344">
        <w:rPr>
          <w:rFonts w:ascii="Times New Roman" w:hAnsi="Times New Roman" w:cs="Times New Roman"/>
        </w:rPr>
        <w:t>, range: -0.046, 0.041</w:t>
      </w:r>
      <w:r>
        <w:rPr>
          <w:rFonts w:ascii="Times New Roman" w:hAnsi="Times New Roman" w:cs="Times New Roman"/>
        </w:rPr>
        <w:t>)</w:t>
      </w:r>
      <w:r w:rsidR="0031206C">
        <w:rPr>
          <w:rFonts w:ascii="Times New Roman" w:hAnsi="Times New Roman" w:cs="Times New Roman"/>
        </w:rPr>
        <w:t xml:space="preserve"> </w:t>
      </w:r>
      <w:r>
        <w:rPr>
          <w:rFonts w:ascii="Times New Roman" w:hAnsi="Times New Roman" w:cs="Times New Roman"/>
        </w:rPr>
        <w:t xml:space="preserve">(Fig. </w:t>
      </w:r>
      <w:r w:rsidR="00346FF4">
        <w:rPr>
          <w:rFonts w:ascii="Times New Roman" w:hAnsi="Times New Roman" w:cs="Times New Roman"/>
        </w:rPr>
        <w:t>4A</w:t>
      </w:r>
      <w:r>
        <w:rPr>
          <w:rFonts w:ascii="Times New Roman" w:hAnsi="Times New Roman" w:cs="Times New Roman"/>
        </w:rPr>
        <w:t xml:space="preserve">). </w:t>
      </w:r>
      <w:r w:rsidR="00661877">
        <w:rPr>
          <w:rFonts w:ascii="Times New Roman" w:hAnsi="Times New Roman" w:cs="Times New Roman"/>
        </w:rPr>
        <w:t xml:space="preserve">The tropical climate classification </w:t>
      </w:r>
      <w:r w:rsidR="00632344">
        <w:rPr>
          <w:rFonts w:ascii="Times New Roman" w:hAnsi="Times New Roman" w:cs="Times New Roman"/>
        </w:rPr>
        <w:t xml:space="preserve">became less green </w:t>
      </w:r>
      <w:r w:rsidR="00661877">
        <w:rPr>
          <w:rFonts w:ascii="Times New Roman" w:hAnsi="Times New Roman" w:cs="Times New Roman"/>
        </w:rPr>
        <w:t>from 2014-8 to 2019-23,</w:t>
      </w:r>
      <w:r w:rsidR="00632344">
        <w:rPr>
          <w:rFonts w:ascii="Times New Roman" w:hAnsi="Times New Roman" w:cs="Times New Roman"/>
        </w:rPr>
        <w:t xml:space="preserve"> with a median city change of -.010 (range: -.077, 0.033)</w:t>
      </w:r>
      <w:r w:rsidR="004E0137">
        <w:rPr>
          <w:rFonts w:ascii="Times New Roman" w:hAnsi="Times New Roman" w:cs="Times New Roman"/>
        </w:rPr>
        <w:t xml:space="preserve">, while continental cities generally increased in NDVI (median: 0.006, range: -.035, 0.048). Like arid cities, the median change in urban greenspace across temperate cities was close to zero (-0.001), </w:t>
      </w:r>
      <w:r w:rsidR="009937AF">
        <w:rPr>
          <w:rFonts w:ascii="Times New Roman" w:hAnsi="Times New Roman" w:cs="Times New Roman"/>
        </w:rPr>
        <w:t xml:space="preserve">with increases and decreases across individual cities </w:t>
      </w:r>
      <w:r w:rsidR="004E0137">
        <w:rPr>
          <w:rFonts w:ascii="Times New Roman" w:hAnsi="Times New Roman" w:cs="Times New Roman"/>
        </w:rPr>
        <w:t>(range: -0.045, .064).</w:t>
      </w:r>
    </w:p>
    <w:p w14:paraId="5F4F61FE" w14:textId="77777777" w:rsidR="00D81AD7" w:rsidRDefault="00D81AD7" w:rsidP="00551D54">
      <w:pPr>
        <w:rPr>
          <w:rFonts w:ascii="Times New Roman" w:hAnsi="Times New Roman" w:cs="Times New Roman"/>
        </w:rPr>
      </w:pPr>
    </w:p>
    <w:p w14:paraId="728AACCD" w14:textId="56078A71" w:rsidR="00D81AD7" w:rsidRDefault="00D81AD7" w:rsidP="00551D54">
      <w:pPr>
        <w:rPr>
          <w:rFonts w:ascii="Times New Roman" w:hAnsi="Times New Roman" w:cs="Times New Roman"/>
          <w:i/>
          <w:iCs/>
        </w:rPr>
      </w:pPr>
      <w:r>
        <w:rPr>
          <w:rFonts w:ascii="Times New Roman" w:hAnsi="Times New Roman" w:cs="Times New Roman"/>
        </w:rPr>
        <w:t xml:space="preserve">In relative terms, arid cities </w:t>
      </w:r>
      <w:commentRangeStart w:id="21"/>
      <w:r w:rsidR="00661877">
        <w:rPr>
          <w:rFonts w:ascii="Times New Roman" w:hAnsi="Times New Roman" w:cs="Times New Roman"/>
        </w:rPr>
        <w:t>more closely resembled</w:t>
      </w:r>
      <w:r>
        <w:rPr>
          <w:rFonts w:ascii="Times New Roman" w:hAnsi="Times New Roman" w:cs="Times New Roman"/>
        </w:rPr>
        <w:t xml:space="preserve"> </w:t>
      </w:r>
      <w:commentRangeEnd w:id="21"/>
      <w:r w:rsidR="00685CAB">
        <w:rPr>
          <w:rStyle w:val="CommentReference"/>
        </w:rPr>
        <w:commentReference w:id="21"/>
      </w:r>
      <w:r>
        <w:rPr>
          <w:rFonts w:ascii="Times New Roman" w:hAnsi="Times New Roman" w:cs="Times New Roman"/>
        </w:rPr>
        <w:t xml:space="preserve">cities in the other climate zones (Fig. 4B). </w:t>
      </w:r>
      <w:r w:rsidR="00E8527A">
        <w:rPr>
          <w:rFonts w:ascii="Times New Roman" w:hAnsi="Times New Roman" w:cs="Times New Roman"/>
        </w:rPr>
        <w:t xml:space="preserve">The median percent change in population-weighted peak season NDVI was -0.01% in arid, -.2% in temperate, +1.7% in continental, and -3.1% in tropical cities. </w:t>
      </w:r>
      <w:r w:rsidR="00241086">
        <w:rPr>
          <w:rFonts w:ascii="Times New Roman" w:hAnsi="Times New Roman" w:cs="Times New Roman"/>
        </w:rPr>
        <w:t xml:space="preserve">Temperate cities had the largest spread in relative terms (44.8 percentage points) compared to continental (20.8), tropical (37.4) and arid (29.1) cities. </w:t>
      </w:r>
      <w:r w:rsidR="002F18D4">
        <w:rPr>
          <w:rFonts w:ascii="Times New Roman" w:hAnsi="Times New Roman" w:cs="Times New Roman"/>
        </w:rPr>
        <w:t xml:space="preserve">NDVI decreased by about 20% in three tropical cities (Goma, Democratic Republic of the Congo; Yaounde, Cameroon; and Mataram, Indonesia) and increased by over 20% in </w:t>
      </w:r>
      <w:r w:rsidR="006C1F22">
        <w:rPr>
          <w:rFonts w:ascii="Times New Roman" w:hAnsi="Times New Roman" w:cs="Times New Roman"/>
        </w:rPr>
        <w:t>three temperate cities (Zhengzhou, Shiyan, and Zhenjiang, China) and two continental cities (Pyongyang, North Korea</w:t>
      </w:r>
      <w:r w:rsidR="00DC3D1D">
        <w:rPr>
          <w:rFonts w:ascii="Times New Roman" w:hAnsi="Times New Roman" w:cs="Times New Roman"/>
        </w:rPr>
        <w:t xml:space="preserve">; and </w:t>
      </w:r>
      <w:r w:rsidR="006C1F22" w:rsidRPr="006C1F22">
        <w:rPr>
          <w:rFonts w:ascii="Times New Roman" w:hAnsi="Times New Roman" w:cs="Times New Roman"/>
        </w:rPr>
        <w:t>Rizhao</w:t>
      </w:r>
      <w:r w:rsidR="006C1F22">
        <w:rPr>
          <w:rFonts w:ascii="Times New Roman" w:hAnsi="Times New Roman" w:cs="Times New Roman"/>
        </w:rPr>
        <w:t xml:space="preserve">, China).  </w:t>
      </w:r>
    </w:p>
    <w:p w14:paraId="7B7D81F4" w14:textId="3567860A" w:rsidR="00346FF4" w:rsidRDefault="00346FF4" w:rsidP="00551D54">
      <w:pPr>
        <w:rPr>
          <w:rFonts w:ascii="Times New Roman" w:hAnsi="Times New Roman" w:cs="Times New Roman"/>
          <w:i/>
          <w:iCs/>
        </w:rPr>
      </w:pPr>
    </w:p>
    <w:p w14:paraId="70CC2C59" w14:textId="5F8FEBED" w:rsidR="00346FF4" w:rsidRDefault="00346FF4" w:rsidP="00551D54">
      <w:pPr>
        <w:rPr>
          <w:rFonts w:ascii="Times New Roman" w:hAnsi="Times New Roman" w:cs="Times New Roman"/>
          <w:i/>
          <w:iCs/>
        </w:rPr>
      </w:pPr>
    </w:p>
    <w:p w14:paraId="678D4FA7" w14:textId="584F5744" w:rsidR="00346FF4" w:rsidRDefault="00346FF4" w:rsidP="00551D54">
      <w:pPr>
        <w:rPr>
          <w:rFonts w:ascii="Times New Roman" w:hAnsi="Times New Roman" w:cs="Times New Roman"/>
          <w:i/>
          <w:iCs/>
        </w:rPr>
      </w:pPr>
    </w:p>
    <w:p w14:paraId="2D30E13B" w14:textId="562C9687" w:rsidR="00346FF4" w:rsidRDefault="00346FF4" w:rsidP="00551D54">
      <w:pPr>
        <w:rPr>
          <w:rFonts w:ascii="Times New Roman" w:hAnsi="Times New Roman" w:cs="Times New Roman"/>
          <w:i/>
          <w:iCs/>
        </w:rPr>
      </w:pPr>
    </w:p>
    <w:p w14:paraId="1663D727" w14:textId="20C1B61F" w:rsidR="00346FF4" w:rsidRDefault="00346FF4" w:rsidP="00551D54">
      <w:pPr>
        <w:rPr>
          <w:rFonts w:ascii="Times New Roman" w:hAnsi="Times New Roman" w:cs="Times New Roman"/>
          <w:i/>
          <w:iCs/>
        </w:rPr>
      </w:pPr>
    </w:p>
    <w:p w14:paraId="67DBD47F" w14:textId="39E7C8FD" w:rsidR="00346FF4" w:rsidRDefault="00346FF4" w:rsidP="00551D54">
      <w:pPr>
        <w:rPr>
          <w:rFonts w:ascii="Times New Roman" w:hAnsi="Times New Roman" w:cs="Times New Roman"/>
          <w:i/>
          <w:iCs/>
        </w:rPr>
      </w:pPr>
    </w:p>
    <w:p w14:paraId="35334F05" w14:textId="661A75CD" w:rsidR="00346FF4" w:rsidRDefault="00346FF4" w:rsidP="00551D54">
      <w:pPr>
        <w:rPr>
          <w:rFonts w:ascii="Times New Roman" w:hAnsi="Times New Roman" w:cs="Times New Roman"/>
          <w:i/>
          <w:iCs/>
        </w:rPr>
      </w:pPr>
    </w:p>
    <w:p w14:paraId="075249C8" w14:textId="77777777" w:rsidR="00346FF4" w:rsidRDefault="00346FF4" w:rsidP="00551D54">
      <w:pPr>
        <w:rPr>
          <w:rFonts w:ascii="Times New Roman" w:hAnsi="Times New Roman" w:cs="Times New Roman"/>
          <w:i/>
          <w:iCs/>
        </w:rPr>
      </w:pPr>
    </w:p>
    <w:p w14:paraId="461EF113" w14:textId="2CF9ABDB" w:rsidR="00346FF4" w:rsidRDefault="00346FF4" w:rsidP="00551D54">
      <w:pPr>
        <w:rPr>
          <w:rFonts w:ascii="Times New Roman" w:hAnsi="Times New Roman" w:cs="Times New Roman"/>
          <w:i/>
          <w:iCs/>
        </w:rPr>
      </w:pPr>
    </w:p>
    <w:p w14:paraId="79C62A97" w14:textId="163B5D2B" w:rsidR="00346FF4" w:rsidRDefault="00346FF4" w:rsidP="00551D54">
      <w:pPr>
        <w:rPr>
          <w:rFonts w:ascii="Times New Roman" w:hAnsi="Times New Roman" w:cs="Times New Roman"/>
          <w:i/>
          <w:iCs/>
        </w:rPr>
      </w:pPr>
    </w:p>
    <w:p w14:paraId="7D1B6F40" w14:textId="05554540" w:rsidR="00346FF4" w:rsidRDefault="00346FF4" w:rsidP="00551D54">
      <w:pPr>
        <w:rPr>
          <w:rFonts w:ascii="Times New Roman" w:hAnsi="Times New Roman" w:cs="Times New Roman"/>
          <w:i/>
          <w:iCs/>
        </w:rPr>
      </w:pPr>
    </w:p>
    <w:p w14:paraId="16FE2F8D" w14:textId="77777777" w:rsidR="00346FF4" w:rsidRDefault="00346FF4" w:rsidP="00551D54">
      <w:pPr>
        <w:rPr>
          <w:rFonts w:ascii="Times New Roman" w:hAnsi="Times New Roman" w:cs="Times New Roman"/>
          <w:i/>
          <w:iCs/>
        </w:rPr>
      </w:pPr>
    </w:p>
    <w:p w14:paraId="45491784" w14:textId="77777777" w:rsidR="00346FF4" w:rsidRDefault="00346FF4" w:rsidP="00551D54">
      <w:pPr>
        <w:rPr>
          <w:rFonts w:ascii="Times New Roman" w:hAnsi="Times New Roman" w:cs="Times New Roman"/>
          <w:i/>
          <w:iCs/>
        </w:rPr>
      </w:pPr>
    </w:p>
    <w:p w14:paraId="52B73003" w14:textId="77777777" w:rsidR="00346FF4" w:rsidRDefault="00346FF4" w:rsidP="00551D54">
      <w:pPr>
        <w:rPr>
          <w:rFonts w:ascii="Times New Roman" w:hAnsi="Times New Roman" w:cs="Times New Roman"/>
          <w:i/>
          <w:iCs/>
        </w:rPr>
      </w:pPr>
    </w:p>
    <w:p w14:paraId="6B40C939" w14:textId="77777777" w:rsidR="00346FF4" w:rsidRDefault="00346FF4" w:rsidP="00551D54">
      <w:pPr>
        <w:rPr>
          <w:rFonts w:ascii="Times New Roman" w:hAnsi="Times New Roman" w:cs="Times New Roman"/>
          <w:i/>
          <w:iCs/>
        </w:rPr>
      </w:pPr>
    </w:p>
    <w:p w14:paraId="21D0BCB6" w14:textId="77777777" w:rsidR="00346FF4" w:rsidRDefault="00346FF4" w:rsidP="00551D54">
      <w:pPr>
        <w:rPr>
          <w:rFonts w:ascii="Times New Roman" w:hAnsi="Times New Roman" w:cs="Times New Roman"/>
          <w:i/>
          <w:iCs/>
        </w:rPr>
      </w:pPr>
    </w:p>
    <w:p w14:paraId="574B1BFB" w14:textId="77777777" w:rsidR="00346FF4" w:rsidRDefault="00346FF4" w:rsidP="00551D54">
      <w:pPr>
        <w:rPr>
          <w:rFonts w:ascii="Times New Roman" w:hAnsi="Times New Roman" w:cs="Times New Roman"/>
          <w:i/>
          <w:iCs/>
        </w:rPr>
      </w:pPr>
    </w:p>
    <w:p w14:paraId="3B2056F8" w14:textId="77777777" w:rsidR="00346FF4" w:rsidRDefault="00346FF4" w:rsidP="00551D54">
      <w:pPr>
        <w:rPr>
          <w:rFonts w:ascii="Times New Roman" w:hAnsi="Times New Roman" w:cs="Times New Roman"/>
          <w:i/>
          <w:iCs/>
        </w:rPr>
      </w:pPr>
    </w:p>
    <w:p w14:paraId="5D1431FD" w14:textId="52B23E12" w:rsidR="00346FF4" w:rsidRDefault="00346FF4" w:rsidP="00551D54">
      <w:pPr>
        <w:rPr>
          <w:rFonts w:ascii="Times New Roman" w:hAnsi="Times New Roman" w:cs="Times New Roman"/>
          <w:i/>
          <w:iCs/>
        </w:rPr>
      </w:pPr>
    </w:p>
    <w:p w14:paraId="21534338" w14:textId="77777777" w:rsidR="00346FF4" w:rsidRDefault="00346FF4" w:rsidP="00551D54">
      <w:pPr>
        <w:rPr>
          <w:rFonts w:ascii="Times New Roman" w:hAnsi="Times New Roman" w:cs="Times New Roman"/>
          <w:i/>
          <w:iCs/>
        </w:rPr>
      </w:pPr>
    </w:p>
    <w:p w14:paraId="37B68AAE" w14:textId="76E5E8E3" w:rsidR="00346FF4" w:rsidRDefault="00346FF4" w:rsidP="00551D54">
      <w:pPr>
        <w:rPr>
          <w:rFonts w:ascii="Times New Roman" w:hAnsi="Times New Roman" w:cs="Times New Roman"/>
          <w:i/>
          <w:iCs/>
        </w:rPr>
      </w:pPr>
    </w:p>
    <w:p w14:paraId="3608893E" w14:textId="77777777" w:rsidR="00346FF4" w:rsidRDefault="00346FF4" w:rsidP="00551D54">
      <w:pPr>
        <w:rPr>
          <w:rFonts w:ascii="Times New Roman" w:hAnsi="Times New Roman" w:cs="Times New Roman"/>
          <w:i/>
          <w:iCs/>
        </w:rPr>
      </w:pPr>
    </w:p>
    <w:p w14:paraId="6C14BFC8" w14:textId="5E65F192" w:rsidR="00346FF4" w:rsidRDefault="00346FF4" w:rsidP="00551D54">
      <w:pPr>
        <w:rPr>
          <w:rFonts w:ascii="Times New Roman" w:hAnsi="Times New Roman" w:cs="Times New Roman"/>
          <w:i/>
          <w:iCs/>
        </w:rPr>
      </w:pPr>
    </w:p>
    <w:p w14:paraId="0917B666" w14:textId="01D27101" w:rsidR="00346FF4" w:rsidRDefault="00346FF4" w:rsidP="00551D54">
      <w:pPr>
        <w:rPr>
          <w:rFonts w:ascii="Times New Roman" w:hAnsi="Times New Roman" w:cs="Times New Roman"/>
          <w:i/>
          <w:iCs/>
        </w:rPr>
      </w:pPr>
    </w:p>
    <w:p w14:paraId="0BA11A38" w14:textId="6676A85F" w:rsidR="00346FF4" w:rsidRDefault="007E27F5" w:rsidP="00551D54">
      <w:pPr>
        <w:rPr>
          <w:rFonts w:ascii="Times New Roman" w:hAnsi="Times New Roman" w:cs="Times New Roman"/>
          <w:i/>
          <w:iCs/>
        </w:rPr>
      </w:pPr>
      <w:r>
        <w:rPr>
          <w:rFonts w:ascii="Times New Roman" w:hAnsi="Times New Roman" w:cs="Times New Roman"/>
          <w:i/>
          <w:iCs/>
          <w:noProof/>
        </w:rPr>
        <w:lastRenderedPageBreak/>
        <w:drawing>
          <wp:anchor distT="0" distB="0" distL="114300" distR="114300" simplePos="0" relativeHeight="251670528" behindDoc="1" locked="0" layoutInCell="1" allowOverlap="1" wp14:anchorId="0758034D" wp14:editId="39977281">
            <wp:simplePos x="0" y="0"/>
            <wp:positionH relativeFrom="column">
              <wp:posOffset>599440</wp:posOffset>
            </wp:positionH>
            <wp:positionV relativeFrom="paragraph">
              <wp:posOffset>0</wp:posOffset>
            </wp:positionV>
            <wp:extent cx="4917440" cy="4917440"/>
            <wp:effectExtent l="0" t="0" r="0" b="0"/>
            <wp:wrapTight wrapText="bothSides">
              <wp:wrapPolygon edited="0">
                <wp:start x="112" y="0"/>
                <wp:lineTo x="0" y="279"/>
                <wp:lineTo x="0" y="446"/>
                <wp:lineTo x="2845" y="893"/>
                <wp:lineTo x="1952" y="1450"/>
                <wp:lineTo x="1952" y="1729"/>
                <wp:lineTo x="2845" y="1785"/>
                <wp:lineTo x="2845" y="2678"/>
                <wp:lineTo x="725" y="3570"/>
                <wp:lineTo x="725" y="3849"/>
                <wp:lineTo x="2231" y="4463"/>
                <wp:lineTo x="2845" y="4463"/>
                <wp:lineTo x="2845" y="5355"/>
                <wp:lineTo x="837" y="5690"/>
                <wp:lineTo x="837" y="6136"/>
                <wp:lineTo x="2845" y="6248"/>
                <wp:lineTo x="2845" y="7140"/>
                <wp:lineTo x="1283" y="7921"/>
                <wp:lineTo x="1395" y="8200"/>
                <wp:lineTo x="2566" y="8926"/>
                <wp:lineTo x="2845" y="8926"/>
                <wp:lineTo x="2845" y="9260"/>
                <wp:lineTo x="3180" y="9818"/>
                <wp:lineTo x="3347" y="10041"/>
                <wp:lineTo x="8758" y="10711"/>
                <wp:lineTo x="0" y="10767"/>
                <wp:lineTo x="0" y="11269"/>
                <wp:lineTo x="2845" y="11603"/>
                <wp:lineTo x="2008" y="12217"/>
                <wp:lineTo x="1952" y="12496"/>
                <wp:lineTo x="2455" y="12496"/>
                <wp:lineTo x="2845" y="13388"/>
                <wp:lineTo x="2845" y="14281"/>
                <wp:lineTo x="725" y="14281"/>
                <wp:lineTo x="725" y="14671"/>
                <wp:lineTo x="2845" y="15174"/>
                <wp:lineTo x="2845" y="16066"/>
                <wp:lineTo x="837" y="16512"/>
                <wp:lineTo x="837" y="16959"/>
                <wp:lineTo x="2845" y="16959"/>
                <wp:lineTo x="2845" y="17851"/>
                <wp:lineTo x="1283" y="18744"/>
                <wp:lineTo x="1283" y="18967"/>
                <wp:lineTo x="2455" y="19636"/>
                <wp:lineTo x="2845" y="19636"/>
                <wp:lineTo x="2845" y="20194"/>
                <wp:lineTo x="3347" y="20529"/>
                <wp:lineTo x="3905" y="20585"/>
                <wp:lineTo x="4574" y="21254"/>
                <wp:lineTo x="9539" y="21421"/>
                <wp:lineTo x="9930" y="21421"/>
                <wp:lineTo x="17070" y="21310"/>
                <wp:lineTo x="21254" y="20752"/>
                <wp:lineTo x="21421" y="19860"/>
                <wp:lineTo x="21533" y="10934"/>
                <wp:lineTo x="10767" y="10711"/>
                <wp:lineTo x="15452" y="10711"/>
                <wp:lineTo x="19525" y="10320"/>
                <wp:lineTo x="19469" y="9818"/>
                <wp:lineTo x="20473" y="9818"/>
                <wp:lineTo x="21477" y="9372"/>
                <wp:lineTo x="21533" y="167"/>
                <wp:lineTo x="446" y="0"/>
                <wp:lineTo x="112" y="0"/>
              </wp:wrapPolygon>
            </wp:wrapTight>
            <wp:docPr id="153144896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448967" name="Picture 1531448967"/>
                    <pic:cNvPicPr/>
                  </pic:nvPicPr>
                  <pic:blipFill>
                    <a:blip r:embed="rId13"/>
                    <a:stretch>
                      <a:fillRect/>
                    </a:stretch>
                  </pic:blipFill>
                  <pic:spPr>
                    <a:xfrm>
                      <a:off x="0" y="0"/>
                      <a:ext cx="4917440" cy="4917440"/>
                    </a:xfrm>
                    <a:prstGeom prst="rect">
                      <a:avLst/>
                    </a:prstGeom>
                  </pic:spPr>
                </pic:pic>
              </a:graphicData>
            </a:graphic>
            <wp14:sizeRelH relativeFrom="page">
              <wp14:pctWidth>0</wp14:pctWidth>
            </wp14:sizeRelH>
            <wp14:sizeRelV relativeFrom="page">
              <wp14:pctHeight>0</wp14:pctHeight>
            </wp14:sizeRelV>
          </wp:anchor>
        </w:drawing>
      </w:r>
    </w:p>
    <w:p w14:paraId="0EA2EBAC" w14:textId="067BCBD3" w:rsidR="00346FF4" w:rsidRDefault="00346FF4" w:rsidP="00551D54">
      <w:pPr>
        <w:rPr>
          <w:rFonts w:ascii="Times New Roman" w:hAnsi="Times New Roman" w:cs="Times New Roman"/>
          <w:i/>
          <w:iCs/>
        </w:rPr>
      </w:pPr>
    </w:p>
    <w:p w14:paraId="48B3653A" w14:textId="5113DA60" w:rsidR="00346FF4" w:rsidRDefault="00346FF4" w:rsidP="00551D54">
      <w:pPr>
        <w:rPr>
          <w:rFonts w:ascii="Times New Roman" w:hAnsi="Times New Roman" w:cs="Times New Roman"/>
          <w:i/>
          <w:iCs/>
        </w:rPr>
      </w:pPr>
    </w:p>
    <w:p w14:paraId="08B30B3F" w14:textId="4D8ACDA6" w:rsidR="00346FF4" w:rsidRDefault="00346FF4" w:rsidP="00551D54">
      <w:pPr>
        <w:rPr>
          <w:rFonts w:ascii="Times New Roman" w:hAnsi="Times New Roman" w:cs="Times New Roman"/>
          <w:i/>
          <w:iCs/>
        </w:rPr>
      </w:pPr>
    </w:p>
    <w:p w14:paraId="32296932" w14:textId="1D12F4A8" w:rsidR="00346FF4" w:rsidRDefault="00346FF4" w:rsidP="00551D54">
      <w:pPr>
        <w:rPr>
          <w:rFonts w:ascii="Times New Roman" w:hAnsi="Times New Roman" w:cs="Times New Roman"/>
          <w:i/>
          <w:iCs/>
        </w:rPr>
      </w:pPr>
    </w:p>
    <w:p w14:paraId="3F8143F4" w14:textId="4C1BED97" w:rsidR="00346FF4" w:rsidRDefault="00346FF4" w:rsidP="00551D54">
      <w:pPr>
        <w:rPr>
          <w:rFonts w:ascii="Times New Roman" w:hAnsi="Times New Roman" w:cs="Times New Roman"/>
          <w:i/>
          <w:iCs/>
        </w:rPr>
      </w:pPr>
    </w:p>
    <w:p w14:paraId="19B7DDE0" w14:textId="77777777" w:rsidR="00346FF4" w:rsidRDefault="00346FF4" w:rsidP="00551D54">
      <w:pPr>
        <w:rPr>
          <w:rFonts w:ascii="Times New Roman" w:hAnsi="Times New Roman" w:cs="Times New Roman"/>
          <w:i/>
          <w:iCs/>
        </w:rPr>
      </w:pPr>
    </w:p>
    <w:p w14:paraId="7E36A2C5" w14:textId="77777777" w:rsidR="00346FF4" w:rsidRDefault="00346FF4" w:rsidP="00551D54">
      <w:pPr>
        <w:rPr>
          <w:rFonts w:ascii="Times New Roman" w:hAnsi="Times New Roman" w:cs="Times New Roman"/>
          <w:i/>
          <w:iCs/>
        </w:rPr>
      </w:pPr>
    </w:p>
    <w:p w14:paraId="150243F1" w14:textId="77777777" w:rsidR="00346FF4" w:rsidRDefault="00346FF4" w:rsidP="00551D54">
      <w:pPr>
        <w:rPr>
          <w:rFonts w:ascii="Times New Roman" w:hAnsi="Times New Roman" w:cs="Times New Roman"/>
          <w:i/>
          <w:iCs/>
        </w:rPr>
      </w:pPr>
    </w:p>
    <w:p w14:paraId="2396DC53" w14:textId="77777777" w:rsidR="007E27F5" w:rsidRDefault="007E27F5" w:rsidP="00551D54">
      <w:pPr>
        <w:rPr>
          <w:rFonts w:ascii="Times New Roman" w:hAnsi="Times New Roman" w:cs="Times New Roman"/>
          <w:i/>
          <w:iCs/>
        </w:rPr>
      </w:pPr>
    </w:p>
    <w:p w14:paraId="3BBB30C7" w14:textId="77777777" w:rsidR="007E27F5" w:rsidRDefault="007E27F5" w:rsidP="00551D54">
      <w:pPr>
        <w:rPr>
          <w:rFonts w:ascii="Times New Roman" w:hAnsi="Times New Roman" w:cs="Times New Roman"/>
          <w:i/>
          <w:iCs/>
        </w:rPr>
      </w:pPr>
    </w:p>
    <w:p w14:paraId="38E1C63F" w14:textId="77777777" w:rsidR="007E27F5" w:rsidRDefault="007E27F5" w:rsidP="00551D54">
      <w:pPr>
        <w:rPr>
          <w:rFonts w:ascii="Times New Roman" w:hAnsi="Times New Roman" w:cs="Times New Roman"/>
          <w:i/>
          <w:iCs/>
        </w:rPr>
      </w:pPr>
    </w:p>
    <w:p w14:paraId="53039100" w14:textId="77777777" w:rsidR="007E27F5" w:rsidRDefault="007E27F5" w:rsidP="00551D54">
      <w:pPr>
        <w:rPr>
          <w:rFonts w:ascii="Times New Roman" w:hAnsi="Times New Roman" w:cs="Times New Roman"/>
          <w:i/>
          <w:iCs/>
        </w:rPr>
      </w:pPr>
    </w:p>
    <w:p w14:paraId="73D5A35A" w14:textId="77777777" w:rsidR="007E27F5" w:rsidRDefault="007E27F5" w:rsidP="00551D54">
      <w:pPr>
        <w:rPr>
          <w:rFonts w:ascii="Times New Roman" w:hAnsi="Times New Roman" w:cs="Times New Roman"/>
          <w:i/>
          <w:iCs/>
        </w:rPr>
      </w:pPr>
    </w:p>
    <w:p w14:paraId="2B670F03" w14:textId="77777777" w:rsidR="007E27F5" w:rsidRDefault="007E27F5" w:rsidP="00551D54">
      <w:pPr>
        <w:rPr>
          <w:rFonts w:ascii="Times New Roman" w:hAnsi="Times New Roman" w:cs="Times New Roman"/>
          <w:i/>
          <w:iCs/>
        </w:rPr>
      </w:pPr>
    </w:p>
    <w:p w14:paraId="3E17FB03" w14:textId="77777777" w:rsidR="007E27F5" w:rsidRDefault="007E27F5" w:rsidP="00551D54">
      <w:pPr>
        <w:rPr>
          <w:rFonts w:ascii="Times New Roman" w:hAnsi="Times New Roman" w:cs="Times New Roman"/>
          <w:i/>
          <w:iCs/>
        </w:rPr>
      </w:pPr>
    </w:p>
    <w:p w14:paraId="3563E5E4" w14:textId="77777777" w:rsidR="007E27F5" w:rsidRDefault="007E27F5" w:rsidP="00551D54">
      <w:pPr>
        <w:rPr>
          <w:rFonts w:ascii="Times New Roman" w:hAnsi="Times New Roman" w:cs="Times New Roman"/>
          <w:i/>
          <w:iCs/>
        </w:rPr>
      </w:pPr>
    </w:p>
    <w:p w14:paraId="7802E473" w14:textId="77777777" w:rsidR="007E27F5" w:rsidRDefault="007E27F5" w:rsidP="00551D54">
      <w:pPr>
        <w:rPr>
          <w:rFonts w:ascii="Times New Roman" w:hAnsi="Times New Roman" w:cs="Times New Roman"/>
          <w:i/>
          <w:iCs/>
        </w:rPr>
      </w:pPr>
    </w:p>
    <w:p w14:paraId="6BE79226" w14:textId="77777777" w:rsidR="007E27F5" w:rsidRDefault="007E27F5" w:rsidP="00551D54">
      <w:pPr>
        <w:rPr>
          <w:rFonts w:ascii="Times New Roman" w:hAnsi="Times New Roman" w:cs="Times New Roman"/>
          <w:i/>
          <w:iCs/>
        </w:rPr>
      </w:pPr>
    </w:p>
    <w:p w14:paraId="076C7589" w14:textId="77777777" w:rsidR="007E27F5" w:rsidRDefault="007E27F5" w:rsidP="00551D54">
      <w:pPr>
        <w:rPr>
          <w:rFonts w:ascii="Times New Roman" w:hAnsi="Times New Roman" w:cs="Times New Roman"/>
          <w:i/>
          <w:iCs/>
        </w:rPr>
      </w:pPr>
    </w:p>
    <w:p w14:paraId="14939B27" w14:textId="77777777" w:rsidR="007E27F5" w:rsidRDefault="007E27F5" w:rsidP="00551D54">
      <w:pPr>
        <w:rPr>
          <w:rFonts w:ascii="Times New Roman" w:hAnsi="Times New Roman" w:cs="Times New Roman"/>
          <w:i/>
          <w:iCs/>
        </w:rPr>
      </w:pPr>
    </w:p>
    <w:p w14:paraId="7986EA36" w14:textId="77777777" w:rsidR="007E27F5" w:rsidRDefault="007E27F5" w:rsidP="00551D54">
      <w:pPr>
        <w:rPr>
          <w:rFonts w:ascii="Times New Roman" w:hAnsi="Times New Roman" w:cs="Times New Roman"/>
          <w:i/>
          <w:iCs/>
        </w:rPr>
      </w:pPr>
    </w:p>
    <w:p w14:paraId="7E89FE51" w14:textId="77777777" w:rsidR="007E27F5" w:rsidRDefault="007E27F5" w:rsidP="00551D54">
      <w:pPr>
        <w:rPr>
          <w:rFonts w:ascii="Times New Roman" w:hAnsi="Times New Roman" w:cs="Times New Roman"/>
          <w:i/>
          <w:iCs/>
        </w:rPr>
      </w:pPr>
    </w:p>
    <w:p w14:paraId="6A995FC5" w14:textId="77777777" w:rsidR="007E27F5" w:rsidRDefault="007E27F5" w:rsidP="00551D54">
      <w:pPr>
        <w:rPr>
          <w:rFonts w:ascii="Times New Roman" w:hAnsi="Times New Roman" w:cs="Times New Roman"/>
          <w:i/>
          <w:iCs/>
        </w:rPr>
      </w:pPr>
    </w:p>
    <w:p w14:paraId="6467C3FA" w14:textId="77777777" w:rsidR="007E27F5" w:rsidRDefault="007E27F5" w:rsidP="00551D54">
      <w:pPr>
        <w:rPr>
          <w:rFonts w:ascii="Times New Roman" w:hAnsi="Times New Roman" w:cs="Times New Roman"/>
          <w:i/>
          <w:iCs/>
        </w:rPr>
      </w:pPr>
    </w:p>
    <w:p w14:paraId="669EB7CF" w14:textId="77777777" w:rsidR="007E27F5" w:rsidRDefault="007E27F5" w:rsidP="00551D54">
      <w:pPr>
        <w:rPr>
          <w:rFonts w:ascii="Times New Roman" w:hAnsi="Times New Roman" w:cs="Times New Roman"/>
          <w:i/>
          <w:iCs/>
        </w:rPr>
      </w:pPr>
    </w:p>
    <w:p w14:paraId="475231FA" w14:textId="77777777" w:rsidR="007E27F5" w:rsidRDefault="007E27F5" w:rsidP="00551D54">
      <w:pPr>
        <w:rPr>
          <w:rFonts w:ascii="Times New Roman" w:hAnsi="Times New Roman" w:cs="Times New Roman"/>
          <w:i/>
          <w:iCs/>
        </w:rPr>
      </w:pPr>
    </w:p>
    <w:p w14:paraId="50050021" w14:textId="77777777" w:rsidR="007E27F5" w:rsidRDefault="007E27F5" w:rsidP="00551D54">
      <w:pPr>
        <w:rPr>
          <w:rFonts w:ascii="Times New Roman" w:hAnsi="Times New Roman" w:cs="Times New Roman"/>
          <w:i/>
          <w:iCs/>
        </w:rPr>
      </w:pPr>
    </w:p>
    <w:p w14:paraId="35F662E1" w14:textId="77777777" w:rsidR="007E27F5" w:rsidRDefault="007E27F5" w:rsidP="00551D54">
      <w:pPr>
        <w:rPr>
          <w:rFonts w:ascii="Times New Roman" w:hAnsi="Times New Roman" w:cs="Times New Roman"/>
          <w:i/>
          <w:iCs/>
        </w:rPr>
      </w:pPr>
    </w:p>
    <w:p w14:paraId="018DF7FB" w14:textId="1F1BCD6B" w:rsidR="007E27F5" w:rsidRDefault="007E27F5" w:rsidP="007E27F5">
      <w:pPr>
        <w:rPr>
          <w:rFonts w:ascii="Times New Roman" w:hAnsi="Times New Roman" w:cs="Times New Roman"/>
          <w:i/>
          <w:iCs/>
        </w:rPr>
      </w:pPr>
      <w:r w:rsidRPr="0049174D">
        <w:rPr>
          <w:rFonts w:ascii="Times New Roman" w:hAnsi="Times New Roman" w:cs="Times New Roman"/>
          <w:b/>
          <w:bCs/>
          <w:i/>
          <w:iCs/>
        </w:rPr>
        <w:t xml:space="preserve">Figure </w:t>
      </w:r>
      <w:r>
        <w:rPr>
          <w:rFonts w:ascii="Times New Roman" w:hAnsi="Times New Roman" w:cs="Times New Roman"/>
          <w:b/>
          <w:bCs/>
          <w:i/>
          <w:iCs/>
        </w:rPr>
        <w:t>4</w:t>
      </w:r>
      <w:r w:rsidRPr="0049174D">
        <w:rPr>
          <w:rFonts w:ascii="Times New Roman" w:hAnsi="Times New Roman" w:cs="Times New Roman"/>
          <w:b/>
          <w:bCs/>
          <w:i/>
          <w:iCs/>
        </w:rPr>
        <w:t>.</w:t>
      </w:r>
      <w:r w:rsidRPr="0049174D">
        <w:rPr>
          <w:rFonts w:ascii="Times New Roman" w:hAnsi="Times New Roman" w:cs="Times New Roman"/>
          <w:i/>
          <w:iCs/>
        </w:rPr>
        <w:t xml:space="preserve"> </w:t>
      </w:r>
      <w:r>
        <w:rPr>
          <w:rFonts w:ascii="Times New Roman" w:hAnsi="Times New Roman" w:cs="Times New Roman"/>
          <w:i/>
          <w:iCs/>
        </w:rPr>
        <w:t>Change in</w:t>
      </w:r>
      <w:ins w:id="22" w:author="Anenberg, Susan Casper" w:date="2024-11-05T06:45:00Z">
        <w:r w:rsidR="00B47F84">
          <w:rPr>
            <w:rFonts w:ascii="Times New Roman" w:hAnsi="Times New Roman" w:cs="Times New Roman"/>
            <w:i/>
            <w:iCs/>
          </w:rPr>
          <w:t xml:space="preserve"> city</w:t>
        </w:r>
      </w:ins>
      <w:r>
        <w:rPr>
          <w:rFonts w:ascii="Times New Roman" w:hAnsi="Times New Roman" w:cs="Times New Roman"/>
          <w:i/>
          <w:iCs/>
        </w:rPr>
        <w:t xml:space="preserve"> </w:t>
      </w:r>
      <w:r w:rsidR="001E26CD">
        <w:rPr>
          <w:rFonts w:ascii="Times New Roman" w:hAnsi="Times New Roman" w:cs="Times New Roman"/>
          <w:i/>
          <w:iCs/>
        </w:rPr>
        <w:t xml:space="preserve">average </w:t>
      </w:r>
      <w:r>
        <w:rPr>
          <w:rFonts w:ascii="Times New Roman" w:hAnsi="Times New Roman" w:cs="Times New Roman"/>
          <w:i/>
          <w:iCs/>
        </w:rPr>
        <w:t>population-weighted greenest season Normalized Difference Vegetation Index from 2014-2018 to 2019-2023 in absolute (panel A) and relative (panel B) terms, by</w:t>
      </w:r>
      <w:r w:rsidR="007923E0">
        <w:rPr>
          <w:rFonts w:ascii="Times New Roman" w:hAnsi="Times New Roman" w:cs="Times New Roman"/>
          <w:i/>
          <w:iCs/>
        </w:rPr>
        <w:t xml:space="preserve"> Köppen-Geiger</w:t>
      </w:r>
      <w:r>
        <w:rPr>
          <w:rFonts w:ascii="Times New Roman" w:hAnsi="Times New Roman" w:cs="Times New Roman"/>
          <w:i/>
          <w:iCs/>
        </w:rPr>
        <w:t xml:space="preserve"> climate classification. </w:t>
      </w:r>
      <w:r w:rsidR="0020779B">
        <w:rPr>
          <w:rFonts w:ascii="Times New Roman" w:hAnsi="Times New Roman" w:cs="Times New Roman"/>
          <w:i/>
          <w:iCs/>
        </w:rPr>
        <w:t xml:space="preserve">One city classified as “Polar” was removed from the figure (El Alto, Bolivia; change in </w:t>
      </w:r>
      <w:r w:rsidR="00906451">
        <w:rPr>
          <w:rFonts w:ascii="Times New Roman" w:hAnsi="Times New Roman" w:cs="Times New Roman"/>
          <w:i/>
          <w:iCs/>
        </w:rPr>
        <w:t>NDVI: -</w:t>
      </w:r>
      <w:r w:rsidR="0020779B">
        <w:rPr>
          <w:rFonts w:ascii="Times New Roman" w:hAnsi="Times New Roman" w:cs="Times New Roman"/>
          <w:i/>
          <w:iCs/>
        </w:rPr>
        <w:t xml:space="preserve">0.013 (-10.5%)). </w:t>
      </w:r>
    </w:p>
    <w:p w14:paraId="5089F917" w14:textId="77777777" w:rsidR="007E27F5" w:rsidRDefault="007E27F5" w:rsidP="00551D54">
      <w:pPr>
        <w:rPr>
          <w:rFonts w:ascii="Times New Roman" w:hAnsi="Times New Roman" w:cs="Times New Roman"/>
          <w:i/>
          <w:iCs/>
        </w:rPr>
      </w:pPr>
    </w:p>
    <w:p w14:paraId="20BB1544" w14:textId="39AD6129" w:rsidR="005C0060" w:rsidRDefault="005C0060" w:rsidP="005C0060">
      <w:pPr>
        <w:rPr>
          <w:rFonts w:ascii="Times New Roman" w:hAnsi="Times New Roman" w:cs="Times New Roman"/>
        </w:rPr>
      </w:pPr>
      <w:r>
        <w:rPr>
          <w:rFonts w:ascii="Times New Roman" w:hAnsi="Times New Roman" w:cs="Times New Roman"/>
        </w:rPr>
        <w:t xml:space="preserve">Globally, NDVI changes from 2014-2018 to 2019-2023 were associated with an estimated average of 5.04 (95% CI: 4.64, 5.19) more all-cause premature deaths per 100,000 annually to the 2020 population (Fig. </w:t>
      </w:r>
      <w:r w:rsidR="00BE60DF">
        <w:rPr>
          <w:rFonts w:ascii="Times New Roman" w:hAnsi="Times New Roman" w:cs="Times New Roman"/>
        </w:rPr>
        <w:t>5</w:t>
      </w:r>
      <w:r>
        <w:rPr>
          <w:rFonts w:ascii="Times New Roman" w:hAnsi="Times New Roman" w:cs="Times New Roman"/>
        </w:rPr>
        <w:t>). The premature mortality impact from urban greenspace changes was not evenly distributed around the world</w:t>
      </w:r>
      <w:r w:rsidR="00BE60DF">
        <w:rPr>
          <w:rFonts w:ascii="Times New Roman" w:hAnsi="Times New Roman" w:cs="Times New Roman"/>
        </w:rPr>
        <w:t xml:space="preserve"> (Fig. 5A)</w:t>
      </w:r>
      <w:r>
        <w:rPr>
          <w:rFonts w:ascii="Times New Roman" w:hAnsi="Times New Roman" w:cs="Times New Roman"/>
        </w:rPr>
        <w:t xml:space="preserve">. Changes in associated deaths closely mirrored trends in NDVI, with the largest reductions in Eastern Asia. Eastern Asia had a median reduction of 110.56 annual premature deaths per 100,000 population, though even within this region there was substantial variation across cities, ranging from 324.82 more premature deaths per 100,000 in Hiroshima, Japan to 490.92 fewer premature deaths per 100,000 in Shiyan, China. Southeastern Asia and Sub-Saharan Africa had the highest increase in health burdens, with medians of 141.93 and 80.61 more deaths per 100,000 respectively. Substantial intra-regional variation existed for these regions as well- ranging from 521.82 more deaths to 87.83 fewer </w:t>
      </w:r>
      <w:r>
        <w:rPr>
          <w:rFonts w:ascii="Times New Roman" w:hAnsi="Times New Roman" w:cs="Times New Roman"/>
        </w:rPr>
        <w:lastRenderedPageBreak/>
        <w:t>deaths per 100,000 in South-eastern Asia and from 511.89 more deaths to 212.01 fewer deaths per 100,000 in Sub-Saharan Africa.</w:t>
      </w:r>
    </w:p>
    <w:p w14:paraId="57051E70" w14:textId="77777777" w:rsidR="005C0060" w:rsidRDefault="005C0060" w:rsidP="00346FF4">
      <w:pPr>
        <w:rPr>
          <w:rFonts w:ascii="Times New Roman" w:hAnsi="Times New Roman" w:cs="Times New Roman"/>
        </w:rPr>
      </w:pPr>
    </w:p>
    <w:p w14:paraId="5ABED03B" w14:textId="26F2BD67" w:rsidR="00346FF4" w:rsidRDefault="00B47F84" w:rsidP="00346FF4">
      <w:pPr>
        <w:rPr>
          <w:rFonts w:ascii="Times New Roman" w:hAnsi="Times New Roman" w:cs="Times New Roman"/>
        </w:rPr>
      </w:pPr>
      <w:ins w:id="23" w:author="Anenberg, Susan Casper" w:date="2024-11-05T06:48:00Z">
        <w:r>
          <w:rPr>
            <w:rFonts w:ascii="Times New Roman" w:hAnsi="Times New Roman" w:cs="Times New Roman"/>
          </w:rPr>
          <w:t>Considering NDVI-associated mortality changes by climate classification, t</w:t>
        </w:r>
      </w:ins>
      <w:del w:id="24" w:author="Anenberg, Susan Casper" w:date="2024-11-05T06:48:00Z">
        <w:r w:rsidR="00346FF4" w:rsidDel="00B47F84">
          <w:rPr>
            <w:rFonts w:ascii="Times New Roman" w:hAnsi="Times New Roman" w:cs="Times New Roman"/>
          </w:rPr>
          <w:delText>T</w:delText>
        </w:r>
      </w:del>
      <w:r w:rsidR="00346FF4">
        <w:rPr>
          <w:rFonts w:ascii="Times New Roman" w:hAnsi="Times New Roman" w:cs="Times New Roman"/>
        </w:rPr>
        <w:t>he median change in mortality associated with changes in NDVI was 0.20 fewer deaths per 100,000 (range: 300.80 fewer to 288.27 more) among arid cities</w:t>
      </w:r>
      <w:r w:rsidR="0077465E">
        <w:rPr>
          <w:rFonts w:ascii="Times New Roman" w:hAnsi="Times New Roman" w:cs="Times New Roman"/>
        </w:rPr>
        <w:t xml:space="preserve"> (Fig. 5B)</w:t>
      </w:r>
      <w:r w:rsidR="00346FF4">
        <w:rPr>
          <w:rFonts w:ascii="Times New Roman" w:hAnsi="Times New Roman" w:cs="Times New Roman"/>
        </w:rPr>
        <w:t xml:space="preserve">. Temperate cities were similarly fairly evenly distributed between those with fewer and more deaths associated with changes in NDVI between the two time </w:t>
      </w:r>
      <w:r w:rsidR="000440D9">
        <w:rPr>
          <w:rFonts w:ascii="Times New Roman" w:hAnsi="Times New Roman" w:cs="Times New Roman"/>
        </w:rPr>
        <w:t>periods but</w:t>
      </w:r>
      <w:r w:rsidR="00346FF4">
        <w:rPr>
          <w:rFonts w:ascii="Times New Roman" w:hAnsi="Times New Roman" w:cs="Times New Roman"/>
        </w:rPr>
        <w:t xml:space="preserve"> had a larger spread than arid cities. Temperate cities had a median change of 4.94 more deaths per 100,000 (range: 490.92 fewer to 351.33 more). </w:t>
      </w:r>
      <w:r w:rsidR="000440D9">
        <w:rPr>
          <w:rFonts w:ascii="Times New Roman" w:hAnsi="Times New Roman" w:cs="Times New Roman"/>
        </w:rPr>
        <w:t>Tropical cities became on average less green over the past decade and had</w:t>
      </w:r>
      <w:r w:rsidR="00346FF4">
        <w:rPr>
          <w:rFonts w:ascii="Times New Roman" w:hAnsi="Times New Roman" w:cs="Times New Roman"/>
        </w:rPr>
        <w:t xml:space="preserve"> a median of 67 more associated deaths per 100,000 (range: 256.15 fewer to 521.82 more)</w:t>
      </w:r>
      <w:r w:rsidR="000440D9">
        <w:rPr>
          <w:rFonts w:ascii="Times New Roman" w:hAnsi="Times New Roman" w:cs="Times New Roman"/>
        </w:rPr>
        <w:t xml:space="preserve">. In contrast, </w:t>
      </w:r>
      <w:r w:rsidR="00346FF4">
        <w:rPr>
          <w:rFonts w:ascii="Times New Roman" w:hAnsi="Times New Roman" w:cs="Times New Roman"/>
        </w:rPr>
        <w:t>continental cities became slightly greener on and had a median of 57.39 fewer associated deaths per 100,000 (range: 569.84 fewer to 343.40 more). The spread across all climate classifications spanned redu</w:t>
      </w:r>
      <w:r w:rsidR="00CC129C">
        <w:rPr>
          <w:rFonts w:ascii="Times New Roman" w:hAnsi="Times New Roman" w:cs="Times New Roman"/>
        </w:rPr>
        <w:t>ctions</w:t>
      </w:r>
      <w:r w:rsidR="00346FF4">
        <w:rPr>
          <w:rFonts w:ascii="Times New Roman" w:hAnsi="Times New Roman" w:cs="Times New Roman"/>
        </w:rPr>
        <w:t xml:space="preserve"> and </w:t>
      </w:r>
      <w:r w:rsidR="00CC129C">
        <w:rPr>
          <w:rFonts w:ascii="Times New Roman" w:hAnsi="Times New Roman" w:cs="Times New Roman"/>
        </w:rPr>
        <w:t>additions in</w:t>
      </w:r>
      <w:r w:rsidR="00346FF4">
        <w:rPr>
          <w:rFonts w:ascii="Times New Roman" w:hAnsi="Times New Roman" w:cs="Times New Roman"/>
        </w:rPr>
        <w:t xml:space="preserve"> deaths.  </w:t>
      </w:r>
    </w:p>
    <w:p w14:paraId="6547561A" w14:textId="169E9A4B" w:rsidR="00346FF4" w:rsidRDefault="008F45C7" w:rsidP="00346FF4">
      <w:pPr>
        <w:rPr>
          <w:rFonts w:ascii="Times New Roman" w:hAnsi="Times New Roman" w:cs="Times New Roman"/>
          <w:i/>
          <w:iCs/>
        </w:rPr>
      </w:pPr>
      <w:r>
        <w:rPr>
          <w:rFonts w:ascii="Times New Roman" w:hAnsi="Times New Roman" w:cs="Times New Roman"/>
          <w:noProof/>
        </w:rPr>
        <w:drawing>
          <wp:anchor distT="0" distB="0" distL="114300" distR="114300" simplePos="0" relativeHeight="251671552" behindDoc="1" locked="0" layoutInCell="1" allowOverlap="1" wp14:anchorId="4CA9E8B3" wp14:editId="6B0990B7">
            <wp:simplePos x="0" y="0"/>
            <wp:positionH relativeFrom="column">
              <wp:posOffset>233680</wp:posOffset>
            </wp:positionH>
            <wp:positionV relativeFrom="paragraph">
              <wp:posOffset>273685</wp:posOffset>
            </wp:positionV>
            <wp:extent cx="5445760" cy="5445760"/>
            <wp:effectExtent l="0" t="0" r="2540" b="0"/>
            <wp:wrapTight wrapText="bothSides">
              <wp:wrapPolygon edited="0">
                <wp:start x="101" y="0"/>
                <wp:lineTo x="0" y="302"/>
                <wp:lineTo x="0" y="453"/>
                <wp:lineTo x="1763" y="806"/>
                <wp:lineTo x="1763" y="1159"/>
                <wp:lineTo x="4534" y="1612"/>
                <wp:lineTo x="4282" y="1763"/>
                <wp:lineTo x="3677" y="1965"/>
                <wp:lineTo x="3677" y="2418"/>
                <wp:lineTo x="1310" y="2821"/>
                <wp:lineTo x="705" y="2972"/>
                <wp:lineTo x="705" y="3325"/>
                <wp:lineTo x="5994" y="4030"/>
                <wp:lineTo x="3929" y="4030"/>
                <wp:lineTo x="3274" y="4181"/>
                <wp:lineTo x="3274" y="5491"/>
                <wp:lineTo x="3022" y="5743"/>
                <wp:lineTo x="2972" y="6095"/>
                <wp:lineTo x="3929" y="6448"/>
                <wp:lineTo x="3526" y="6951"/>
                <wp:lineTo x="2871" y="7556"/>
                <wp:lineTo x="2922" y="7858"/>
                <wp:lineTo x="6549" y="8060"/>
                <wp:lineTo x="4181" y="8060"/>
                <wp:lineTo x="3526" y="8211"/>
                <wp:lineTo x="3576" y="8966"/>
                <wp:lineTo x="6901" y="9672"/>
                <wp:lineTo x="7254" y="9672"/>
                <wp:lineTo x="7254" y="9974"/>
                <wp:lineTo x="9521" y="10478"/>
                <wp:lineTo x="10780" y="10478"/>
                <wp:lineTo x="0" y="10780"/>
                <wp:lineTo x="0" y="11284"/>
                <wp:lineTo x="6549" y="11284"/>
                <wp:lineTo x="6549" y="12090"/>
                <wp:lineTo x="5692" y="12845"/>
                <wp:lineTo x="5692" y="13047"/>
                <wp:lineTo x="6397" y="13701"/>
                <wp:lineTo x="6549" y="14507"/>
                <wp:lineTo x="4433" y="14507"/>
                <wp:lineTo x="4433" y="14860"/>
                <wp:lineTo x="6549" y="15313"/>
                <wp:lineTo x="6549" y="16119"/>
                <wp:lineTo x="4534" y="16321"/>
                <wp:lineTo x="4534" y="16724"/>
                <wp:lineTo x="6549" y="16925"/>
                <wp:lineTo x="6549" y="17731"/>
                <wp:lineTo x="5037" y="18185"/>
                <wp:lineTo x="4987" y="18437"/>
                <wp:lineTo x="5541" y="18537"/>
                <wp:lineTo x="6498" y="19343"/>
                <wp:lineTo x="6549" y="20401"/>
                <wp:lineTo x="7757" y="20955"/>
                <wp:lineTo x="8362" y="20955"/>
                <wp:lineTo x="8261" y="21308"/>
                <wp:lineTo x="10226" y="21409"/>
                <wp:lineTo x="17177" y="21509"/>
                <wp:lineTo x="17379" y="21509"/>
                <wp:lineTo x="18890" y="21409"/>
                <wp:lineTo x="19746" y="21257"/>
                <wp:lineTo x="19696" y="20955"/>
                <wp:lineTo x="20804" y="20955"/>
                <wp:lineTo x="21509" y="20653"/>
                <wp:lineTo x="21560" y="10981"/>
                <wp:lineTo x="10780" y="10478"/>
                <wp:lineTo x="21207" y="9974"/>
                <wp:lineTo x="21409" y="9672"/>
                <wp:lineTo x="21056" y="9672"/>
                <wp:lineTo x="21509" y="9369"/>
                <wp:lineTo x="21560" y="151"/>
                <wp:lineTo x="453" y="0"/>
                <wp:lineTo x="101" y="0"/>
              </wp:wrapPolygon>
            </wp:wrapTight>
            <wp:docPr id="174373285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732856" name="Picture 1743732856"/>
                    <pic:cNvPicPr/>
                  </pic:nvPicPr>
                  <pic:blipFill>
                    <a:blip r:embed="rId14"/>
                    <a:stretch>
                      <a:fillRect/>
                    </a:stretch>
                  </pic:blipFill>
                  <pic:spPr>
                    <a:xfrm>
                      <a:off x="0" y="0"/>
                      <a:ext cx="5445760" cy="5445760"/>
                    </a:xfrm>
                    <a:prstGeom prst="rect">
                      <a:avLst/>
                    </a:prstGeom>
                  </pic:spPr>
                </pic:pic>
              </a:graphicData>
            </a:graphic>
            <wp14:sizeRelH relativeFrom="page">
              <wp14:pctWidth>0</wp14:pctWidth>
            </wp14:sizeRelH>
            <wp14:sizeRelV relativeFrom="page">
              <wp14:pctHeight>0</wp14:pctHeight>
            </wp14:sizeRelV>
          </wp:anchor>
        </w:drawing>
      </w:r>
    </w:p>
    <w:p w14:paraId="7C7D073E" w14:textId="7992FA70" w:rsidR="00346FF4" w:rsidRDefault="00346FF4" w:rsidP="007E0BEF">
      <w:pPr>
        <w:rPr>
          <w:rFonts w:ascii="Times New Roman" w:hAnsi="Times New Roman" w:cs="Times New Roman"/>
        </w:rPr>
      </w:pPr>
    </w:p>
    <w:p w14:paraId="5958EDB6" w14:textId="5D43CEE9" w:rsidR="007E0BEF" w:rsidRDefault="007E0BEF" w:rsidP="00551D54">
      <w:pPr>
        <w:rPr>
          <w:rFonts w:ascii="Times New Roman" w:hAnsi="Times New Roman" w:cs="Times New Roman"/>
          <w:i/>
          <w:iCs/>
        </w:rPr>
      </w:pPr>
    </w:p>
    <w:p w14:paraId="4D8609CC" w14:textId="2115CAB5" w:rsidR="008443E7" w:rsidRDefault="008443E7" w:rsidP="00551D54">
      <w:pPr>
        <w:rPr>
          <w:rFonts w:ascii="Times New Roman" w:hAnsi="Times New Roman" w:cs="Times New Roman"/>
          <w:i/>
          <w:iCs/>
        </w:rPr>
      </w:pPr>
    </w:p>
    <w:p w14:paraId="34534C29" w14:textId="68A9E6E2" w:rsidR="00EB77D4" w:rsidRDefault="00EB77D4" w:rsidP="00551D54">
      <w:pPr>
        <w:rPr>
          <w:rFonts w:ascii="Times New Roman" w:hAnsi="Times New Roman" w:cs="Times New Roman"/>
          <w:i/>
          <w:iCs/>
        </w:rPr>
      </w:pPr>
    </w:p>
    <w:p w14:paraId="6295336C" w14:textId="77777777" w:rsidR="00D10EF1" w:rsidRDefault="00D10EF1" w:rsidP="00551D54">
      <w:pPr>
        <w:rPr>
          <w:rFonts w:ascii="Times New Roman" w:hAnsi="Times New Roman" w:cs="Times New Roman"/>
        </w:rPr>
      </w:pPr>
    </w:p>
    <w:p w14:paraId="6EEB7B1B" w14:textId="77777777" w:rsidR="00D10EF1" w:rsidRDefault="00D10EF1" w:rsidP="00551D54">
      <w:pPr>
        <w:rPr>
          <w:rFonts w:ascii="Times New Roman" w:hAnsi="Times New Roman" w:cs="Times New Roman"/>
        </w:rPr>
      </w:pPr>
    </w:p>
    <w:p w14:paraId="2E546CDB" w14:textId="77777777" w:rsidR="00D10EF1" w:rsidRDefault="00D10EF1" w:rsidP="00551D54">
      <w:pPr>
        <w:rPr>
          <w:rFonts w:ascii="Times New Roman" w:hAnsi="Times New Roman" w:cs="Times New Roman"/>
        </w:rPr>
      </w:pPr>
    </w:p>
    <w:p w14:paraId="04C88F3A" w14:textId="77777777" w:rsidR="00D10EF1" w:rsidRDefault="00D10EF1" w:rsidP="00551D54">
      <w:pPr>
        <w:rPr>
          <w:rFonts w:ascii="Times New Roman" w:hAnsi="Times New Roman" w:cs="Times New Roman"/>
        </w:rPr>
      </w:pPr>
    </w:p>
    <w:p w14:paraId="217736CB" w14:textId="76F6FBD9" w:rsidR="00D10EF1" w:rsidRDefault="00D10EF1" w:rsidP="00551D54">
      <w:pPr>
        <w:rPr>
          <w:rFonts w:ascii="Times New Roman" w:hAnsi="Times New Roman" w:cs="Times New Roman"/>
        </w:rPr>
      </w:pPr>
    </w:p>
    <w:p w14:paraId="1360A723" w14:textId="788B8964" w:rsidR="00D10EF1" w:rsidRDefault="00D10EF1" w:rsidP="00551D54">
      <w:pPr>
        <w:rPr>
          <w:rFonts w:ascii="Times New Roman" w:hAnsi="Times New Roman" w:cs="Times New Roman"/>
        </w:rPr>
      </w:pPr>
    </w:p>
    <w:p w14:paraId="48DDCE01" w14:textId="77777777" w:rsidR="00D10EF1" w:rsidRDefault="00D10EF1" w:rsidP="00551D54">
      <w:pPr>
        <w:rPr>
          <w:rFonts w:ascii="Times New Roman" w:hAnsi="Times New Roman" w:cs="Times New Roman"/>
        </w:rPr>
      </w:pPr>
    </w:p>
    <w:p w14:paraId="4B28A0A0" w14:textId="77777777" w:rsidR="00D10EF1" w:rsidRDefault="00D10EF1" w:rsidP="00551D54">
      <w:pPr>
        <w:rPr>
          <w:rFonts w:ascii="Times New Roman" w:hAnsi="Times New Roman" w:cs="Times New Roman"/>
        </w:rPr>
      </w:pPr>
    </w:p>
    <w:p w14:paraId="5328D707" w14:textId="77777777" w:rsidR="00D10EF1" w:rsidRDefault="00D10EF1" w:rsidP="00551D54">
      <w:pPr>
        <w:rPr>
          <w:rFonts w:ascii="Times New Roman" w:hAnsi="Times New Roman" w:cs="Times New Roman"/>
        </w:rPr>
      </w:pPr>
    </w:p>
    <w:p w14:paraId="241637EF" w14:textId="77777777" w:rsidR="00D10EF1" w:rsidRDefault="00D10EF1" w:rsidP="00551D54">
      <w:pPr>
        <w:rPr>
          <w:rFonts w:ascii="Times New Roman" w:hAnsi="Times New Roman" w:cs="Times New Roman"/>
        </w:rPr>
      </w:pPr>
    </w:p>
    <w:p w14:paraId="75483409" w14:textId="2CB98175" w:rsidR="00D10EF1" w:rsidRDefault="00D10EF1" w:rsidP="00551D54">
      <w:pPr>
        <w:rPr>
          <w:rFonts w:ascii="Times New Roman" w:hAnsi="Times New Roman" w:cs="Times New Roman"/>
        </w:rPr>
      </w:pPr>
    </w:p>
    <w:p w14:paraId="76F2E8D0" w14:textId="77777777" w:rsidR="00D10EF1" w:rsidRDefault="00D10EF1" w:rsidP="00551D54">
      <w:pPr>
        <w:rPr>
          <w:rFonts w:ascii="Times New Roman" w:hAnsi="Times New Roman" w:cs="Times New Roman"/>
        </w:rPr>
      </w:pPr>
    </w:p>
    <w:p w14:paraId="56C983B7" w14:textId="77777777" w:rsidR="00D10EF1" w:rsidRDefault="00D10EF1" w:rsidP="00551D54">
      <w:pPr>
        <w:rPr>
          <w:rFonts w:ascii="Times New Roman" w:hAnsi="Times New Roman" w:cs="Times New Roman"/>
        </w:rPr>
      </w:pPr>
    </w:p>
    <w:p w14:paraId="10608FB6" w14:textId="77777777" w:rsidR="00D10EF1" w:rsidRDefault="00D10EF1" w:rsidP="00551D54">
      <w:pPr>
        <w:rPr>
          <w:rFonts w:ascii="Times New Roman" w:hAnsi="Times New Roman" w:cs="Times New Roman"/>
        </w:rPr>
      </w:pPr>
    </w:p>
    <w:p w14:paraId="3C280A3B" w14:textId="77777777" w:rsidR="00D10EF1" w:rsidRDefault="00D10EF1" w:rsidP="00551D54">
      <w:pPr>
        <w:rPr>
          <w:rFonts w:ascii="Times New Roman" w:hAnsi="Times New Roman" w:cs="Times New Roman"/>
        </w:rPr>
      </w:pPr>
    </w:p>
    <w:p w14:paraId="6969E91C" w14:textId="77777777" w:rsidR="00D10EF1" w:rsidRDefault="00D10EF1" w:rsidP="00551D54">
      <w:pPr>
        <w:rPr>
          <w:rFonts w:ascii="Times New Roman" w:hAnsi="Times New Roman" w:cs="Times New Roman"/>
        </w:rPr>
      </w:pPr>
    </w:p>
    <w:p w14:paraId="762A7D68" w14:textId="77777777" w:rsidR="00D10EF1" w:rsidRDefault="00D10EF1" w:rsidP="00551D54">
      <w:pPr>
        <w:rPr>
          <w:rFonts w:ascii="Times New Roman" w:hAnsi="Times New Roman" w:cs="Times New Roman"/>
        </w:rPr>
      </w:pPr>
    </w:p>
    <w:p w14:paraId="1BED62CF" w14:textId="77777777" w:rsidR="00D10EF1" w:rsidRDefault="00D10EF1" w:rsidP="00551D54">
      <w:pPr>
        <w:rPr>
          <w:rFonts w:ascii="Times New Roman" w:hAnsi="Times New Roman" w:cs="Times New Roman"/>
        </w:rPr>
      </w:pPr>
    </w:p>
    <w:p w14:paraId="780EC024" w14:textId="77777777" w:rsidR="00D10EF1" w:rsidRDefault="00D10EF1" w:rsidP="00551D54">
      <w:pPr>
        <w:rPr>
          <w:rFonts w:ascii="Times New Roman" w:hAnsi="Times New Roman" w:cs="Times New Roman"/>
        </w:rPr>
      </w:pPr>
    </w:p>
    <w:p w14:paraId="107E2AE9" w14:textId="7A77E99C" w:rsidR="00D10EF1" w:rsidRDefault="00D10EF1" w:rsidP="00551D54">
      <w:pPr>
        <w:rPr>
          <w:rFonts w:ascii="Times New Roman" w:hAnsi="Times New Roman" w:cs="Times New Roman"/>
        </w:rPr>
      </w:pPr>
    </w:p>
    <w:p w14:paraId="7B69F0DA" w14:textId="2D61B763" w:rsidR="00D10EF1" w:rsidRDefault="00D10EF1" w:rsidP="00551D54">
      <w:pPr>
        <w:rPr>
          <w:rFonts w:ascii="Times New Roman" w:hAnsi="Times New Roman" w:cs="Times New Roman"/>
        </w:rPr>
      </w:pPr>
    </w:p>
    <w:p w14:paraId="376AF94E" w14:textId="77777777" w:rsidR="00D10EF1" w:rsidRDefault="00D10EF1" w:rsidP="00551D54">
      <w:pPr>
        <w:rPr>
          <w:rFonts w:ascii="Times New Roman" w:hAnsi="Times New Roman" w:cs="Times New Roman"/>
        </w:rPr>
      </w:pPr>
    </w:p>
    <w:p w14:paraId="590A787A" w14:textId="77777777" w:rsidR="00D10EF1" w:rsidRDefault="00D10EF1" w:rsidP="00551D54">
      <w:pPr>
        <w:rPr>
          <w:rFonts w:ascii="Times New Roman" w:hAnsi="Times New Roman" w:cs="Times New Roman"/>
        </w:rPr>
      </w:pPr>
    </w:p>
    <w:p w14:paraId="0ACAE32D" w14:textId="7FA2CA5C" w:rsidR="00D10EF1" w:rsidRDefault="00D10EF1" w:rsidP="00551D54">
      <w:pPr>
        <w:rPr>
          <w:rFonts w:ascii="Times New Roman" w:hAnsi="Times New Roman" w:cs="Times New Roman"/>
        </w:rPr>
      </w:pPr>
    </w:p>
    <w:p w14:paraId="376CE52A" w14:textId="68508DB7" w:rsidR="00D10EF1" w:rsidRDefault="00D10EF1" w:rsidP="00551D54">
      <w:pPr>
        <w:rPr>
          <w:rFonts w:ascii="Times New Roman" w:hAnsi="Times New Roman" w:cs="Times New Roman"/>
        </w:rPr>
      </w:pPr>
    </w:p>
    <w:p w14:paraId="5E7C09EB" w14:textId="4136607B" w:rsidR="0049174D" w:rsidRDefault="00D10EF1" w:rsidP="00551D54">
      <w:pPr>
        <w:rPr>
          <w:rFonts w:ascii="Times New Roman" w:hAnsi="Times New Roman" w:cs="Times New Roman"/>
          <w:i/>
          <w:iCs/>
        </w:rPr>
      </w:pPr>
      <w:r w:rsidRPr="00D57F4C">
        <w:rPr>
          <w:rFonts w:ascii="Times New Roman" w:hAnsi="Times New Roman" w:cs="Times New Roman"/>
          <w:b/>
          <w:bCs/>
          <w:i/>
          <w:iCs/>
        </w:rPr>
        <w:t xml:space="preserve">Figure </w:t>
      </w:r>
      <w:ins w:id="25" w:author="Anenberg, Susan Casper" w:date="2024-11-05T06:57:00Z">
        <w:r w:rsidR="001C1F37">
          <w:rPr>
            <w:rFonts w:ascii="Times New Roman" w:hAnsi="Times New Roman" w:cs="Times New Roman"/>
            <w:b/>
            <w:bCs/>
            <w:i/>
            <w:iCs/>
          </w:rPr>
          <w:t>5</w:t>
        </w:r>
      </w:ins>
      <w:del w:id="26" w:author="Anenberg, Susan Casper" w:date="2024-11-05T06:57:00Z">
        <w:r w:rsidR="00015676" w:rsidDel="001C1F37">
          <w:rPr>
            <w:rFonts w:ascii="Times New Roman" w:hAnsi="Times New Roman" w:cs="Times New Roman"/>
            <w:b/>
            <w:bCs/>
            <w:i/>
            <w:iCs/>
          </w:rPr>
          <w:delText>4</w:delText>
        </w:r>
      </w:del>
      <w:r w:rsidRPr="00D57F4C">
        <w:rPr>
          <w:rFonts w:ascii="Times New Roman" w:hAnsi="Times New Roman" w:cs="Times New Roman"/>
          <w:b/>
          <w:bCs/>
          <w:i/>
          <w:iCs/>
        </w:rPr>
        <w:t xml:space="preserve">. </w:t>
      </w:r>
      <w:r w:rsidR="002B0627">
        <w:rPr>
          <w:rFonts w:ascii="Times New Roman" w:hAnsi="Times New Roman" w:cs="Times New Roman"/>
          <w:i/>
          <w:iCs/>
        </w:rPr>
        <w:t>Associated</w:t>
      </w:r>
      <w:r>
        <w:rPr>
          <w:rFonts w:ascii="Times New Roman" w:hAnsi="Times New Roman" w:cs="Times New Roman"/>
          <w:i/>
          <w:iCs/>
        </w:rPr>
        <w:t xml:space="preserve"> c</w:t>
      </w:r>
      <w:r w:rsidRPr="00D57F4C">
        <w:rPr>
          <w:rFonts w:ascii="Times New Roman" w:hAnsi="Times New Roman" w:cs="Times New Roman"/>
          <w:i/>
          <w:iCs/>
        </w:rPr>
        <w:t>hange</w:t>
      </w:r>
      <w:r>
        <w:rPr>
          <w:rFonts w:ascii="Times New Roman" w:hAnsi="Times New Roman" w:cs="Times New Roman"/>
          <w:i/>
          <w:iCs/>
        </w:rPr>
        <w:t>s</w:t>
      </w:r>
      <w:r w:rsidRPr="00D57F4C">
        <w:rPr>
          <w:rFonts w:ascii="Times New Roman" w:hAnsi="Times New Roman" w:cs="Times New Roman"/>
          <w:i/>
          <w:iCs/>
        </w:rPr>
        <w:t xml:space="preserve"> </w:t>
      </w:r>
      <w:r w:rsidR="008F40D9">
        <w:rPr>
          <w:rFonts w:ascii="Times New Roman" w:hAnsi="Times New Roman" w:cs="Times New Roman"/>
          <w:i/>
          <w:iCs/>
        </w:rPr>
        <w:t xml:space="preserve">in </w:t>
      </w:r>
      <w:ins w:id="27" w:author="Anenberg, Susan Casper" w:date="2024-11-05T06:49:00Z">
        <w:r w:rsidR="00B47F84">
          <w:rPr>
            <w:rFonts w:ascii="Times New Roman" w:hAnsi="Times New Roman" w:cs="Times New Roman"/>
            <w:i/>
            <w:iCs/>
          </w:rPr>
          <w:t xml:space="preserve">city-level </w:t>
        </w:r>
      </w:ins>
      <w:r w:rsidRPr="00D57F4C">
        <w:rPr>
          <w:rFonts w:ascii="Times New Roman" w:hAnsi="Times New Roman" w:cs="Times New Roman"/>
          <w:i/>
          <w:iCs/>
        </w:rPr>
        <w:t xml:space="preserve">mortality </w:t>
      </w:r>
      <w:r>
        <w:rPr>
          <w:rFonts w:ascii="Times New Roman" w:hAnsi="Times New Roman" w:cs="Times New Roman"/>
          <w:i/>
          <w:iCs/>
        </w:rPr>
        <w:t>per 100,000 population</w:t>
      </w:r>
      <w:r w:rsidR="002B0627" w:rsidRPr="002B0627">
        <w:rPr>
          <w:rFonts w:ascii="Times New Roman" w:hAnsi="Times New Roman" w:cs="Times New Roman"/>
          <w:i/>
          <w:iCs/>
        </w:rPr>
        <w:t xml:space="preserve"> </w:t>
      </w:r>
      <w:r w:rsidR="002B0627">
        <w:rPr>
          <w:rFonts w:ascii="Times New Roman" w:hAnsi="Times New Roman" w:cs="Times New Roman"/>
          <w:i/>
          <w:iCs/>
        </w:rPr>
        <w:t xml:space="preserve">from changes in </w:t>
      </w:r>
      <w:r w:rsidR="00236756">
        <w:rPr>
          <w:rFonts w:ascii="Times New Roman" w:hAnsi="Times New Roman" w:cs="Times New Roman"/>
          <w:i/>
          <w:iCs/>
        </w:rPr>
        <w:t xml:space="preserve">average </w:t>
      </w:r>
      <w:r w:rsidR="002B0627">
        <w:rPr>
          <w:rFonts w:ascii="Times New Roman" w:hAnsi="Times New Roman" w:cs="Times New Roman"/>
          <w:i/>
          <w:iCs/>
        </w:rPr>
        <w:t>population-weighted peak season N</w:t>
      </w:r>
      <w:r w:rsidR="00236756">
        <w:rPr>
          <w:rFonts w:ascii="Times New Roman" w:hAnsi="Times New Roman" w:cs="Times New Roman"/>
          <w:i/>
          <w:iCs/>
        </w:rPr>
        <w:t xml:space="preserve">ormalized </w:t>
      </w:r>
      <w:r w:rsidR="002B0627">
        <w:rPr>
          <w:rFonts w:ascii="Times New Roman" w:hAnsi="Times New Roman" w:cs="Times New Roman"/>
          <w:i/>
          <w:iCs/>
        </w:rPr>
        <w:t>D</w:t>
      </w:r>
      <w:r w:rsidR="00236756">
        <w:rPr>
          <w:rFonts w:ascii="Times New Roman" w:hAnsi="Times New Roman" w:cs="Times New Roman"/>
          <w:i/>
          <w:iCs/>
        </w:rPr>
        <w:t xml:space="preserve">ifference </w:t>
      </w:r>
      <w:r w:rsidR="002B0627">
        <w:rPr>
          <w:rFonts w:ascii="Times New Roman" w:hAnsi="Times New Roman" w:cs="Times New Roman"/>
          <w:i/>
          <w:iCs/>
        </w:rPr>
        <w:t>V</w:t>
      </w:r>
      <w:r w:rsidR="00236756">
        <w:rPr>
          <w:rFonts w:ascii="Times New Roman" w:hAnsi="Times New Roman" w:cs="Times New Roman"/>
          <w:i/>
          <w:iCs/>
        </w:rPr>
        <w:t xml:space="preserve">egetation </w:t>
      </w:r>
      <w:r w:rsidR="002B0627">
        <w:rPr>
          <w:rFonts w:ascii="Times New Roman" w:hAnsi="Times New Roman" w:cs="Times New Roman"/>
          <w:i/>
          <w:iCs/>
        </w:rPr>
        <w:t>I</w:t>
      </w:r>
      <w:r w:rsidR="00236756">
        <w:rPr>
          <w:rFonts w:ascii="Times New Roman" w:hAnsi="Times New Roman" w:cs="Times New Roman"/>
          <w:i/>
          <w:iCs/>
        </w:rPr>
        <w:t>ndex</w:t>
      </w:r>
      <w:r w:rsidR="002B0627">
        <w:rPr>
          <w:rFonts w:ascii="Times New Roman" w:hAnsi="Times New Roman" w:cs="Times New Roman"/>
          <w:i/>
          <w:iCs/>
        </w:rPr>
        <w:t xml:space="preserve"> from 2014-2018 to 2019-2023 </w:t>
      </w:r>
      <w:r>
        <w:rPr>
          <w:rFonts w:ascii="Times New Roman" w:hAnsi="Times New Roman" w:cs="Times New Roman"/>
          <w:i/>
          <w:iCs/>
        </w:rPr>
        <w:t>to the 2020 population</w:t>
      </w:r>
      <w:r w:rsidR="00236756">
        <w:rPr>
          <w:rFonts w:ascii="Times New Roman" w:hAnsi="Times New Roman" w:cs="Times New Roman"/>
          <w:i/>
          <w:iCs/>
        </w:rPr>
        <w:t>,</w:t>
      </w:r>
      <w:r>
        <w:rPr>
          <w:rFonts w:ascii="Times New Roman" w:hAnsi="Times New Roman" w:cs="Times New Roman"/>
          <w:i/>
          <w:iCs/>
        </w:rPr>
        <w:t xml:space="preserve"> </w:t>
      </w:r>
      <w:r w:rsidR="002B0627">
        <w:rPr>
          <w:rFonts w:ascii="Times New Roman" w:hAnsi="Times New Roman" w:cs="Times New Roman"/>
          <w:i/>
          <w:iCs/>
        </w:rPr>
        <w:t xml:space="preserve">by geographical region (panel A) and climate classification </w:t>
      </w:r>
      <w:r>
        <w:rPr>
          <w:rFonts w:ascii="Times New Roman" w:hAnsi="Times New Roman" w:cs="Times New Roman"/>
          <w:i/>
          <w:iCs/>
        </w:rPr>
        <w:t>(panel B)</w:t>
      </w:r>
      <w:r w:rsidR="002B0627">
        <w:rPr>
          <w:rFonts w:ascii="Times New Roman" w:hAnsi="Times New Roman" w:cs="Times New Roman"/>
          <w:i/>
          <w:iCs/>
        </w:rPr>
        <w:t xml:space="preserve">. </w:t>
      </w:r>
      <w:r>
        <w:rPr>
          <w:rFonts w:ascii="Times New Roman" w:hAnsi="Times New Roman" w:cs="Times New Roman"/>
          <w:i/>
          <w:iCs/>
        </w:rPr>
        <w:t xml:space="preserve">One city classified as “Polar” was dropped from </w:t>
      </w:r>
      <w:r w:rsidR="002B0627">
        <w:rPr>
          <w:rFonts w:ascii="Times New Roman" w:hAnsi="Times New Roman" w:cs="Times New Roman"/>
          <w:i/>
          <w:iCs/>
        </w:rPr>
        <w:t xml:space="preserve">panel B </w:t>
      </w:r>
      <w:r>
        <w:rPr>
          <w:rFonts w:ascii="Times New Roman" w:hAnsi="Times New Roman" w:cs="Times New Roman"/>
          <w:i/>
          <w:iCs/>
        </w:rPr>
        <w:t xml:space="preserve">(El Alto, Bolivia, 112.69 </w:t>
      </w:r>
      <w:r w:rsidR="002509BF">
        <w:rPr>
          <w:rFonts w:ascii="Times New Roman" w:hAnsi="Times New Roman" w:cs="Times New Roman"/>
          <w:i/>
          <w:iCs/>
        </w:rPr>
        <w:t xml:space="preserve">more </w:t>
      </w:r>
      <w:r>
        <w:rPr>
          <w:rFonts w:ascii="Times New Roman" w:hAnsi="Times New Roman" w:cs="Times New Roman"/>
          <w:i/>
          <w:iCs/>
        </w:rPr>
        <w:t>deaths per 100,000 population).</w:t>
      </w:r>
    </w:p>
    <w:p w14:paraId="6333B3E1" w14:textId="77777777" w:rsidR="002B0627" w:rsidRPr="0049174D" w:rsidRDefault="002B0627" w:rsidP="00551D54">
      <w:pPr>
        <w:rPr>
          <w:rFonts w:ascii="Times New Roman" w:hAnsi="Times New Roman" w:cs="Times New Roman"/>
        </w:rPr>
      </w:pPr>
    </w:p>
    <w:p w14:paraId="776DAF88" w14:textId="77777777" w:rsidR="00551D54" w:rsidRPr="00E150CA" w:rsidRDefault="00551D54" w:rsidP="00551D54">
      <w:pPr>
        <w:rPr>
          <w:rFonts w:ascii="Times New Roman" w:hAnsi="Times New Roman" w:cs="Times New Roman"/>
          <w:b/>
          <w:bCs/>
        </w:rPr>
      </w:pPr>
      <w:r w:rsidRPr="00E150CA">
        <w:rPr>
          <w:rFonts w:ascii="Times New Roman" w:hAnsi="Times New Roman" w:cs="Times New Roman"/>
          <w:b/>
          <w:bCs/>
        </w:rPr>
        <w:t>Discussion</w:t>
      </w:r>
    </w:p>
    <w:p w14:paraId="7F0F4C41" w14:textId="77777777" w:rsidR="003057CF" w:rsidRDefault="003057CF" w:rsidP="00551D54">
      <w:pPr>
        <w:rPr>
          <w:rFonts w:ascii="Times New Roman" w:hAnsi="Times New Roman" w:cs="Times New Roman"/>
        </w:rPr>
      </w:pPr>
    </w:p>
    <w:p w14:paraId="3A13A9A1" w14:textId="5F246F0F" w:rsidR="00E72C97" w:rsidRDefault="00626371" w:rsidP="00551D54">
      <w:pPr>
        <w:rPr>
          <w:rFonts w:ascii="Times New Roman" w:hAnsi="Times New Roman" w:cs="Times New Roman"/>
        </w:rPr>
      </w:pPr>
      <w:r>
        <w:rPr>
          <w:rFonts w:ascii="Times New Roman" w:hAnsi="Times New Roman" w:cs="Times New Roman"/>
        </w:rPr>
        <w:t xml:space="preserve">We found </w:t>
      </w:r>
      <w:commentRangeStart w:id="28"/>
      <w:del w:id="29" w:author="Anenberg, Susan Casper" w:date="2024-11-05T06:49:00Z">
        <w:r w:rsidDel="00455EE4">
          <w:rPr>
            <w:rFonts w:ascii="Times New Roman" w:hAnsi="Times New Roman" w:cs="Times New Roman"/>
          </w:rPr>
          <w:delText>substantial</w:delText>
        </w:r>
        <w:r w:rsidR="00E72C97" w:rsidDel="00455EE4">
          <w:rPr>
            <w:rFonts w:ascii="Times New Roman" w:hAnsi="Times New Roman" w:cs="Times New Roman"/>
          </w:rPr>
          <w:delText xml:space="preserve"> </w:delText>
        </w:r>
        <w:r w:rsidR="009F540B" w:rsidDel="00455EE4">
          <w:rPr>
            <w:rFonts w:ascii="Times New Roman" w:hAnsi="Times New Roman" w:cs="Times New Roman"/>
          </w:rPr>
          <w:delText xml:space="preserve">inter-annual </w:delText>
        </w:r>
        <w:r w:rsidR="00512A25" w:rsidDel="00455EE4">
          <w:rPr>
            <w:rFonts w:ascii="Times New Roman" w:hAnsi="Times New Roman" w:cs="Times New Roman"/>
          </w:rPr>
          <w:delText>variability</w:delText>
        </w:r>
        <w:r w:rsidR="009F540B" w:rsidDel="00455EE4">
          <w:rPr>
            <w:rFonts w:ascii="Times New Roman" w:hAnsi="Times New Roman" w:cs="Times New Roman"/>
          </w:rPr>
          <w:delText xml:space="preserve"> in NDVI (</w:delText>
        </w:r>
        <w:r w:rsidR="00E85F88" w:rsidDel="00455EE4">
          <w:rPr>
            <w:rFonts w:ascii="Times New Roman" w:hAnsi="Times New Roman" w:cs="Times New Roman"/>
          </w:rPr>
          <w:delText>mean</w:delText>
        </w:r>
        <w:r w:rsidR="00410AAC" w:rsidDel="00455EE4">
          <w:rPr>
            <w:rFonts w:ascii="Times New Roman" w:hAnsi="Times New Roman" w:cs="Times New Roman"/>
          </w:rPr>
          <w:delText xml:space="preserve"> spread</w:delText>
        </w:r>
        <w:r w:rsidR="009F540B" w:rsidDel="00455EE4">
          <w:rPr>
            <w:rFonts w:ascii="Times New Roman" w:hAnsi="Times New Roman" w:cs="Times New Roman"/>
          </w:rPr>
          <w:delText>: 0.05</w:delText>
        </w:r>
        <w:r w:rsidR="00E85F88" w:rsidDel="00455EE4">
          <w:rPr>
            <w:rFonts w:ascii="Times New Roman" w:hAnsi="Times New Roman" w:cs="Times New Roman"/>
          </w:rPr>
          <w:delText>6</w:delText>
        </w:r>
        <w:r w:rsidR="009F540B" w:rsidDel="00455EE4">
          <w:rPr>
            <w:rFonts w:ascii="Times New Roman" w:hAnsi="Times New Roman" w:cs="Times New Roman"/>
          </w:rPr>
          <w:delText xml:space="preserve">, range: </w:delText>
        </w:r>
        <w:r w:rsidR="00A12305" w:rsidDel="00455EE4">
          <w:rPr>
            <w:rFonts w:ascii="Times New Roman" w:hAnsi="Times New Roman" w:cs="Times New Roman"/>
          </w:rPr>
          <w:delText>0</w:delText>
        </w:r>
        <w:r w:rsidR="009F540B" w:rsidDel="00455EE4">
          <w:rPr>
            <w:rFonts w:ascii="Times New Roman" w:hAnsi="Times New Roman" w:cs="Times New Roman"/>
          </w:rPr>
          <w:delText>.004, 0.223)</w:delText>
        </w:r>
        <w:r w:rsidR="00E72C97" w:rsidDel="00455EE4">
          <w:rPr>
            <w:rFonts w:ascii="Times New Roman" w:hAnsi="Times New Roman" w:cs="Times New Roman"/>
          </w:rPr>
          <w:delText xml:space="preserve"> across global</w:delText>
        </w:r>
        <w:r w:rsidR="0037297D" w:rsidDel="00455EE4">
          <w:rPr>
            <w:rFonts w:ascii="Times New Roman" w:hAnsi="Times New Roman" w:cs="Times New Roman"/>
          </w:rPr>
          <w:delText xml:space="preserve"> cities</w:delText>
        </w:r>
      </w:del>
      <w:commentRangeEnd w:id="28"/>
      <w:r w:rsidR="00455EE4">
        <w:rPr>
          <w:rStyle w:val="CommentReference"/>
        </w:rPr>
        <w:commentReference w:id="28"/>
      </w:r>
      <w:del w:id="30" w:author="Anenberg, Susan Casper" w:date="2024-11-05T06:49:00Z">
        <w:r w:rsidR="0037297D" w:rsidDel="00455EE4">
          <w:rPr>
            <w:rFonts w:ascii="Times New Roman" w:hAnsi="Times New Roman" w:cs="Times New Roman"/>
          </w:rPr>
          <w:delText>.</w:delText>
        </w:r>
        <w:r w:rsidR="00E72C97" w:rsidDel="00455EE4">
          <w:rPr>
            <w:rFonts w:ascii="Times New Roman" w:hAnsi="Times New Roman" w:cs="Times New Roman"/>
          </w:rPr>
          <w:delText xml:space="preserve"> </w:delText>
        </w:r>
        <w:r w:rsidDel="00455EE4">
          <w:rPr>
            <w:rFonts w:ascii="Times New Roman" w:hAnsi="Times New Roman" w:cs="Times New Roman"/>
          </w:rPr>
          <w:delText>Urban</w:delText>
        </w:r>
      </w:del>
      <w:ins w:id="31" w:author="Anenberg, Susan Casper" w:date="2024-11-05T06:49:00Z">
        <w:r w:rsidR="00455EE4">
          <w:rPr>
            <w:rFonts w:ascii="Times New Roman" w:hAnsi="Times New Roman" w:cs="Times New Roman"/>
          </w:rPr>
          <w:t>that urban</w:t>
        </w:r>
      </w:ins>
      <w:r w:rsidR="00613582">
        <w:rPr>
          <w:rFonts w:ascii="Times New Roman" w:hAnsi="Times New Roman" w:cs="Times New Roman"/>
        </w:rPr>
        <w:t xml:space="preserve"> greenspace varies greatly </w:t>
      </w:r>
      <w:r w:rsidR="00C42F55">
        <w:rPr>
          <w:rFonts w:ascii="Times New Roman" w:hAnsi="Times New Roman" w:cs="Times New Roman"/>
        </w:rPr>
        <w:t>(mean: 0.270, range: 0.072, 0.580)</w:t>
      </w:r>
      <w:ins w:id="32" w:author="Anenberg, Susan Casper" w:date="2024-11-05T06:50:00Z">
        <w:r w:rsidR="00BC60B4">
          <w:rPr>
            <w:rFonts w:ascii="Times New Roman" w:hAnsi="Times New Roman" w:cs="Times New Roman"/>
          </w:rPr>
          <w:t xml:space="preserve"> across the 1,041 cities studied</w:t>
        </w:r>
      </w:ins>
      <w:r w:rsidR="00C42F55">
        <w:rPr>
          <w:rFonts w:ascii="Times New Roman" w:hAnsi="Times New Roman" w:cs="Times New Roman"/>
        </w:rPr>
        <w:t xml:space="preserve"> </w:t>
      </w:r>
      <w:r w:rsidR="00613582">
        <w:rPr>
          <w:rFonts w:ascii="Times New Roman" w:hAnsi="Times New Roman" w:cs="Times New Roman"/>
        </w:rPr>
        <w:t>and is related to region and climate classification.</w:t>
      </w:r>
      <w:r w:rsidR="00507D1B">
        <w:rPr>
          <w:rFonts w:ascii="Times New Roman" w:hAnsi="Times New Roman" w:cs="Times New Roman"/>
        </w:rPr>
        <w:t xml:space="preserve"> </w:t>
      </w:r>
      <w:r w:rsidR="00613582">
        <w:rPr>
          <w:rFonts w:ascii="Times New Roman" w:hAnsi="Times New Roman" w:cs="Times New Roman"/>
        </w:rPr>
        <w:t xml:space="preserve">Overall, </w:t>
      </w:r>
      <w:r w:rsidR="00EE0D06">
        <w:rPr>
          <w:rFonts w:ascii="Times New Roman" w:hAnsi="Times New Roman" w:cs="Times New Roman"/>
        </w:rPr>
        <w:t>urban greenspace has remained stable from 2014-2018 to 2019-2023</w:t>
      </w:r>
      <w:r w:rsidR="00613582">
        <w:rPr>
          <w:rFonts w:ascii="Times New Roman" w:hAnsi="Times New Roman" w:cs="Times New Roman"/>
        </w:rPr>
        <w:t xml:space="preserve">. However, </w:t>
      </w:r>
      <w:r w:rsidR="00EE0D06">
        <w:rPr>
          <w:rFonts w:ascii="Times New Roman" w:hAnsi="Times New Roman" w:cs="Times New Roman"/>
        </w:rPr>
        <w:t>individual cities experienced over 20% changes in either direction</w:t>
      </w:r>
      <w:r w:rsidR="00613582">
        <w:rPr>
          <w:rFonts w:ascii="Times New Roman" w:hAnsi="Times New Roman" w:cs="Times New Roman"/>
        </w:rPr>
        <w:t xml:space="preserve">. </w:t>
      </w:r>
      <w:r w:rsidR="00E517CA">
        <w:rPr>
          <w:rFonts w:ascii="Times New Roman" w:hAnsi="Times New Roman" w:cs="Times New Roman"/>
        </w:rPr>
        <w:t xml:space="preserve">Regionally, the percent change in NDVI was over 5% in South-eastern Asia (-6.3%) and Eastern Asia (+6.2%), while cities classified as arid were the most stable. </w:t>
      </w:r>
      <w:r w:rsidR="004E7988">
        <w:rPr>
          <w:rFonts w:ascii="Times New Roman" w:hAnsi="Times New Roman" w:cs="Times New Roman"/>
        </w:rPr>
        <w:t>We estimate</w:t>
      </w:r>
      <w:r w:rsidR="00EE0D06">
        <w:rPr>
          <w:rFonts w:ascii="Times New Roman" w:hAnsi="Times New Roman" w:cs="Times New Roman"/>
        </w:rPr>
        <w:t>d</w:t>
      </w:r>
      <w:r w:rsidR="004E7988">
        <w:rPr>
          <w:rFonts w:ascii="Times New Roman" w:hAnsi="Times New Roman" w:cs="Times New Roman"/>
        </w:rPr>
        <w:t xml:space="preserve"> that changes in NDVI from 2014-2018 to 2019-2023 were associated with </w:t>
      </w:r>
      <w:r w:rsidR="00EE0D06">
        <w:rPr>
          <w:rFonts w:ascii="Times New Roman" w:hAnsi="Times New Roman" w:cs="Times New Roman"/>
        </w:rPr>
        <w:t xml:space="preserve">5.04 (95% CI: 4.64, 5.19) </w:t>
      </w:r>
      <w:r w:rsidR="004E7988">
        <w:rPr>
          <w:rFonts w:ascii="Times New Roman" w:hAnsi="Times New Roman" w:cs="Times New Roman"/>
        </w:rPr>
        <w:t>additional deaths per 100,000 across the 1,041 cities.</w:t>
      </w:r>
      <w:r w:rsidR="00EF3256">
        <w:rPr>
          <w:rFonts w:ascii="Times New Roman" w:hAnsi="Times New Roman" w:cs="Times New Roman"/>
        </w:rPr>
        <w:t xml:space="preserve"> Despite this modest global estimate, there was a large spread in </w:t>
      </w:r>
      <w:r w:rsidR="00B559F0">
        <w:rPr>
          <w:rFonts w:ascii="Times New Roman" w:hAnsi="Times New Roman" w:cs="Times New Roman"/>
        </w:rPr>
        <w:t xml:space="preserve">the </w:t>
      </w:r>
      <w:r w:rsidR="00EF3256">
        <w:rPr>
          <w:rFonts w:ascii="Times New Roman" w:hAnsi="Times New Roman" w:cs="Times New Roman"/>
        </w:rPr>
        <w:t>mortality changes associated with urban greenspace</w:t>
      </w:r>
      <w:r w:rsidR="00AB7DA9">
        <w:rPr>
          <w:rFonts w:ascii="Times New Roman" w:hAnsi="Times New Roman" w:cs="Times New Roman"/>
        </w:rPr>
        <w:t xml:space="preserve">, with </w:t>
      </w:r>
      <w:r w:rsidR="00B559F0">
        <w:rPr>
          <w:rFonts w:ascii="Times New Roman" w:hAnsi="Times New Roman" w:cs="Times New Roman"/>
        </w:rPr>
        <w:t xml:space="preserve">over 100-fold higher and lower death rates across </w:t>
      </w:r>
      <w:r w:rsidR="00AB7DA9">
        <w:rPr>
          <w:rFonts w:ascii="Times New Roman" w:hAnsi="Times New Roman" w:cs="Times New Roman"/>
        </w:rPr>
        <w:t xml:space="preserve">individual </w:t>
      </w:r>
      <w:r w:rsidR="00B559F0">
        <w:rPr>
          <w:rFonts w:ascii="Times New Roman" w:hAnsi="Times New Roman" w:cs="Times New Roman"/>
        </w:rPr>
        <w:t>cities</w:t>
      </w:r>
      <w:r w:rsidR="00AB7DA9">
        <w:rPr>
          <w:rFonts w:ascii="Times New Roman" w:hAnsi="Times New Roman" w:cs="Times New Roman"/>
        </w:rPr>
        <w:t>.</w:t>
      </w:r>
      <w:r w:rsidR="00D9092A">
        <w:rPr>
          <w:rFonts w:ascii="Times New Roman" w:hAnsi="Times New Roman" w:cs="Times New Roman"/>
        </w:rPr>
        <w:t xml:space="preserve"> </w:t>
      </w:r>
    </w:p>
    <w:p w14:paraId="366E8B3D" w14:textId="77777777" w:rsidR="00AF772E" w:rsidRDefault="00AF772E" w:rsidP="00551D54">
      <w:pPr>
        <w:rPr>
          <w:rFonts w:ascii="Times New Roman" w:hAnsi="Times New Roman" w:cs="Times New Roman"/>
        </w:rPr>
      </w:pPr>
    </w:p>
    <w:p w14:paraId="02FC76EB" w14:textId="48C28606" w:rsidR="00AF772E" w:rsidRDefault="00AF772E" w:rsidP="00551D54">
      <w:pPr>
        <w:rPr>
          <w:rFonts w:ascii="Times New Roman" w:hAnsi="Times New Roman" w:cs="Times New Roman"/>
        </w:rPr>
      </w:pPr>
      <w:commentRangeStart w:id="33"/>
      <w:r>
        <w:rPr>
          <w:rFonts w:ascii="Times New Roman" w:hAnsi="Times New Roman" w:cs="Times New Roman"/>
        </w:rPr>
        <w:t xml:space="preserve">Brochu </w:t>
      </w:r>
      <w:commentRangeEnd w:id="33"/>
      <w:r w:rsidR="009E65F6">
        <w:rPr>
          <w:rStyle w:val="CommentReference"/>
        </w:rPr>
        <w:commentReference w:id="33"/>
      </w:r>
      <w:r>
        <w:rPr>
          <w:rFonts w:ascii="Times New Roman" w:hAnsi="Times New Roman" w:cs="Times New Roman"/>
        </w:rPr>
        <w:t>et al. conducted a health impact assessment of 0.1 increases in NDVI across the 35 most populous U.S. cities</w:t>
      </w:r>
      <w:r w:rsidR="00297C49">
        <w:rPr>
          <w:rFonts w:ascii="Times New Roman" w:hAnsi="Times New Roman" w:cs="Times New Roman"/>
        </w:rPr>
        <w:t>.</w:t>
      </w:r>
      <w:r w:rsidR="00992099">
        <w:rPr>
          <w:rFonts w:ascii="Times New Roman" w:hAnsi="Times New Roman" w:cs="Times New Roman"/>
        </w:rPr>
        <w:fldChar w:fldCharType="begin"/>
      </w:r>
      <w:r w:rsidR="00992099">
        <w:rPr>
          <w:rFonts w:ascii="Times New Roman" w:hAnsi="Times New Roman" w:cs="Times New Roman"/>
        </w:rPr>
        <w:instrText xml:space="preserve"> ADDIN ZOTERO_ITEM CSL_CITATION {"citationID":"Dlvl6cmq","properties":{"formattedCitation":"\\super 10\\nosupersub{}","plainCitation":"10","noteIndex":0},"citationItems":[{"id":259,"uris":["http://zotero.org/users/10202395/items/AXXINCTS"],"itemData":{"id":259,"type":"article-journal","abstract":"Across the United States, cities are creating sustainability and climate action plans (CAPs) that call to increase local vegetation. These greening initiatives have the potential to not only beneﬁt the environment but also human health. In epidemiologic literature, greenness has a protective effect on mortality through various direct and indirect pathways. We aimed to assess how an increase in greenness could decrease mortality in the largest urban areas in the United States. We conducted a nationwide quantitative health impact assessment to estimate the predicted reduction in mortality associated with an increase in greenness across two decades (2000, 2010, and 2019). Using a recently published exposure-response function, Landsat 30 m 16-day satellite imagery from April to September, and publicly available county-level mortality data from the CDC, we calculated the age-adjusted reduction in all-cause mortality for those 65 years and older within 35 of the most populated metropolitan areas. We estimated that between 34,000 and 38,000 all-cause deaths could have been reduced in 2000, 2010, and 2019 with a local increase in green vegetation by 0.1 unit across the most populated metropolitan areas. We found that overall greenness increased across time with a 2.86% increase from 2000 to 2010 to 11.11% from 2010 to 2019. These results can be used to support CAPs by providing a quantitative assessment to the impact local greening initiatives can have on mortality. Urban planners and local governments can use these ﬁndings to calculate the co-beneﬁts of local CAPs through a public health lens and support policy development.","container-title":"Frontiers in Public Health","DOI":"10.3389/fpubh.2022.841936","ISSN":"2296-2565","journalAbbreviation":"Front. Public Health","language":"en","page":"841936","source":"DOI.org (Crossref)","title":"Benefits of Increasing Greenness on All-Cause Mortality in the Largest Metropolitan Areas of the United States Within the Past Two Decades","volume":"10","author":[{"family":"Brochu","given":"Paige"},{"family":"Jimenez","given":"Marcia P."},{"family":"James","given":"Peter"},{"family":"Kinney","given":"Patrick L."},{"family":"Lane","given":"Kevin"}],"issued":{"date-parts":[["2022",5,10]]}}}],"schema":"https://github.com/citation-style-language/schema/raw/master/csl-citation.json"} </w:instrText>
      </w:r>
      <w:r w:rsidR="00992099">
        <w:rPr>
          <w:rFonts w:ascii="Times New Roman" w:hAnsi="Times New Roman" w:cs="Times New Roman"/>
        </w:rPr>
        <w:fldChar w:fldCharType="separate"/>
      </w:r>
      <w:r w:rsidR="00992099" w:rsidRPr="00992099">
        <w:rPr>
          <w:rFonts w:ascii="Times New Roman" w:hAnsi="Times New Roman" w:cs="Times New Roman"/>
          <w:vertAlign w:val="superscript"/>
        </w:rPr>
        <w:t>10</w:t>
      </w:r>
      <w:r w:rsidR="00992099">
        <w:rPr>
          <w:rFonts w:ascii="Times New Roman" w:hAnsi="Times New Roman" w:cs="Times New Roman"/>
        </w:rPr>
        <w:fldChar w:fldCharType="end"/>
      </w:r>
      <w:r w:rsidR="00297C49">
        <w:rPr>
          <w:rFonts w:ascii="Times New Roman" w:hAnsi="Times New Roman" w:cs="Times New Roman"/>
        </w:rPr>
        <w:t xml:space="preserve"> They found</w:t>
      </w:r>
      <w:r>
        <w:rPr>
          <w:rFonts w:ascii="Times New Roman" w:hAnsi="Times New Roman" w:cs="Times New Roman"/>
        </w:rPr>
        <w:t xml:space="preserve"> a mean NDVI of 0.35</w:t>
      </w:r>
      <w:r w:rsidR="00297C49">
        <w:rPr>
          <w:rFonts w:ascii="Times New Roman" w:hAnsi="Times New Roman" w:cs="Times New Roman"/>
        </w:rPr>
        <w:t>-</w:t>
      </w:r>
      <w:r>
        <w:rPr>
          <w:rFonts w:ascii="Times New Roman" w:hAnsi="Times New Roman" w:cs="Times New Roman"/>
        </w:rPr>
        <w:t>0.40</w:t>
      </w:r>
      <w:r w:rsidR="00674844">
        <w:rPr>
          <w:rFonts w:ascii="Times New Roman" w:hAnsi="Times New Roman" w:cs="Times New Roman"/>
        </w:rPr>
        <w:t xml:space="preserve"> across the three analysis years</w:t>
      </w:r>
      <w:r w:rsidR="00297C49">
        <w:rPr>
          <w:rFonts w:ascii="Times New Roman" w:hAnsi="Times New Roman" w:cs="Times New Roman"/>
        </w:rPr>
        <w:t>, with an associated health benefit of 2</w:t>
      </w:r>
      <w:r w:rsidR="00E53C46">
        <w:rPr>
          <w:rFonts w:ascii="Times New Roman" w:hAnsi="Times New Roman" w:cs="Times New Roman"/>
        </w:rPr>
        <w:t>0</w:t>
      </w:r>
      <w:r w:rsidR="00297C49">
        <w:rPr>
          <w:rFonts w:ascii="Times New Roman" w:hAnsi="Times New Roman" w:cs="Times New Roman"/>
        </w:rPr>
        <w:t>0, 17</w:t>
      </w:r>
      <w:r w:rsidR="00E53C46">
        <w:rPr>
          <w:rFonts w:ascii="Times New Roman" w:hAnsi="Times New Roman" w:cs="Times New Roman"/>
        </w:rPr>
        <w:t>0</w:t>
      </w:r>
      <w:r w:rsidR="00297C49">
        <w:rPr>
          <w:rFonts w:ascii="Times New Roman" w:hAnsi="Times New Roman" w:cs="Times New Roman"/>
        </w:rPr>
        <w:t>, and 15</w:t>
      </w:r>
      <w:r w:rsidR="00E53C46">
        <w:rPr>
          <w:rFonts w:ascii="Times New Roman" w:hAnsi="Times New Roman" w:cs="Times New Roman"/>
        </w:rPr>
        <w:t>0</w:t>
      </w:r>
      <w:r w:rsidR="00297C49">
        <w:rPr>
          <w:rFonts w:ascii="Times New Roman" w:hAnsi="Times New Roman" w:cs="Times New Roman"/>
        </w:rPr>
        <w:t xml:space="preserve"> fewer deaths</w:t>
      </w:r>
      <w:r w:rsidR="007804F5">
        <w:rPr>
          <w:rFonts w:ascii="Times New Roman" w:hAnsi="Times New Roman" w:cs="Times New Roman"/>
        </w:rPr>
        <w:t xml:space="preserve"> </w:t>
      </w:r>
      <w:r w:rsidR="00065B9F">
        <w:rPr>
          <w:rFonts w:ascii="Times New Roman" w:hAnsi="Times New Roman" w:cs="Times New Roman"/>
        </w:rPr>
        <w:t xml:space="preserve">among those 65 and older </w:t>
      </w:r>
      <w:r w:rsidR="007804F5">
        <w:rPr>
          <w:rFonts w:ascii="Times New Roman" w:hAnsi="Times New Roman" w:cs="Times New Roman"/>
        </w:rPr>
        <w:t>per 10</w:t>
      </w:r>
      <w:r w:rsidR="005873C4">
        <w:rPr>
          <w:rFonts w:ascii="Times New Roman" w:hAnsi="Times New Roman" w:cs="Times New Roman"/>
        </w:rPr>
        <w:t>0</w:t>
      </w:r>
      <w:r w:rsidR="007804F5">
        <w:rPr>
          <w:rFonts w:ascii="Times New Roman" w:hAnsi="Times New Roman" w:cs="Times New Roman"/>
        </w:rPr>
        <w:t>,000</w:t>
      </w:r>
      <w:r w:rsidR="00297C49">
        <w:rPr>
          <w:rFonts w:ascii="Times New Roman" w:hAnsi="Times New Roman" w:cs="Times New Roman"/>
        </w:rPr>
        <w:t xml:space="preserve"> in 2000, 2010, and 2019, respectively.</w:t>
      </w:r>
      <w:r w:rsidR="007804F5">
        <w:rPr>
          <w:rFonts w:ascii="Times New Roman" w:hAnsi="Times New Roman" w:cs="Times New Roman"/>
        </w:rPr>
        <w:t xml:space="preserve"> </w:t>
      </w:r>
      <w:commentRangeStart w:id="34"/>
      <w:r w:rsidR="00DE6E48">
        <w:rPr>
          <w:rFonts w:ascii="Times New Roman" w:hAnsi="Times New Roman" w:cs="Times New Roman"/>
        </w:rPr>
        <w:t>We</w:t>
      </w:r>
      <w:r w:rsidR="000A6993">
        <w:rPr>
          <w:rFonts w:ascii="Times New Roman" w:hAnsi="Times New Roman" w:cs="Times New Roman"/>
        </w:rPr>
        <w:t xml:space="preserve"> estimate</w:t>
      </w:r>
      <w:r w:rsidR="00DE6E48">
        <w:rPr>
          <w:rFonts w:ascii="Times New Roman" w:hAnsi="Times New Roman" w:cs="Times New Roman"/>
        </w:rPr>
        <w:t>d</w:t>
      </w:r>
      <w:r w:rsidR="000A6993">
        <w:rPr>
          <w:rFonts w:ascii="Times New Roman" w:hAnsi="Times New Roman" w:cs="Times New Roman"/>
        </w:rPr>
        <w:t xml:space="preserve"> </w:t>
      </w:r>
      <w:r w:rsidR="00DE6E48">
        <w:rPr>
          <w:rFonts w:ascii="Times New Roman" w:hAnsi="Times New Roman" w:cs="Times New Roman"/>
        </w:rPr>
        <w:t xml:space="preserve">that </w:t>
      </w:r>
      <w:commentRangeEnd w:id="34"/>
      <w:r w:rsidR="009E65F6">
        <w:rPr>
          <w:rStyle w:val="CommentReference"/>
        </w:rPr>
        <w:commentReference w:id="34"/>
      </w:r>
      <w:r w:rsidR="000A6993">
        <w:rPr>
          <w:rFonts w:ascii="Times New Roman" w:hAnsi="Times New Roman" w:cs="Times New Roman"/>
        </w:rPr>
        <w:t>the average population-weighted peak season NDVI was 0.39 in 2014-2018 and 0.38 in 2019-2023 across all North American cities</w:t>
      </w:r>
      <w:r w:rsidR="00DE6E48">
        <w:rPr>
          <w:rFonts w:ascii="Times New Roman" w:hAnsi="Times New Roman" w:cs="Times New Roman"/>
        </w:rPr>
        <w:t xml:space="preserve">, </w:t>
      </w:r>
      <w:r w:rsidR="00065B9F">
        <w:rPr>
          <w:rFonts w:ascii="Times New Roman" w:hAnsi="Times New Roman" w:cs="Times New Roman"/>
        </w:rPr>
        <w:t xml:space="preserve">and that </w:t>
      </w:r>
      <w:r w:rsidR="00F92168">
        <w:rPr>
          <w:rFonts w:ascii="Times New Roman" w:hAnsi="Times New Roman" w:cs="Times New Roman"/>
        </w:rPr>
        <w:t>this change was associated with an average of 63.1 more deaths per 100,000 across the entire population.</w:t>
      </w:r>
      <w:r w:rsidR="003705BF">
        <w:rPr>
          <w:rFonts w:ascii="Times New Roman" w:hAnsi="Times New Roman" w:cs="Times New Roman"/>
        </w:rPr>
        <w:t xml:space="preserve"> </w:t>
      </w:r>
      <w:r w:rsidR="002A0EA0">
        <w:rPr>
          <w:rFonts w:ascii="Times New Roman" w:hAnsi="Times New Roman" w:cs="Times New Roman"/>
        </w:rPr>
        <w:t>NDVI c</w:t>
      </w:r>
      <w:r w:rsidR="00674844">
        <w:rPr>
          <w:rFonts w:ascii="Times New Roman" w:hAnsi="Times New Roman" w:cs="Times New Roman"/>
        </w:rPr>
        <w:t xml:space="preserve">hanges </w:t>
      </w:r>
      <w:r w:rsidR="002A0EA0">
        <w:rPr>
          <w:rFonts w:ascii="Times New Roman" w:hAnsi="Times New Roman" w:cs="Times New Roman"/>
        </w:rPr>
        <w:t>were</w:t>
      </w:r>
      <w:r w:rsidR="00674844">
        <w:rPr>
          <w:rFonts w:ascii="Times New Roman" w:hAnsi="Times New Roman" w:cs="Times New Roman"/>
        </w:rPr>
        <w:t xml:space="preserve"> b</w:t>
      </w:r>
      <w:r w:rsidR="002A0EA0">
        <w:rPr>
          <w:rFonts w:ascii="Times New Roman" w:hAnsi="Times New Roman" w:cs="Times New Roman"/>
        </w:rPr>
        <w:t xml:space="preserve">oth </w:t>
      </w:r>
      <w:r w:rsidR="00674844">
        <w:rPr>
          <w:rFonts w:ascii="Times New Roman" w:hAnsi="Times New Roman" w:cs="Times New Roman"/>
        </w:rPr>
        <w:t xml:space="preserve">positive </w:t>
      </w:r>
      <w:r w:rsidR="002A0EA0">
        <w:rPr>
          <w:rFonts w:ascii="Times New Roman" w:hAnsi="Times New Roman" w:cs="Times New Roman"/>
        </w:rPr>
        <w:t>and</w:t>
      </w:r>
      <w:r w:rsidR="00674844">
        <w:rPr>
          <w:rFonts w:ascii="Times New Roman" w:hAnsi="Times New Roman" w:cs="Times New Roman"/>
        </w:rPr>
        <w:t xml:space="preserve"> negative in our study, explain</w:t>
      </w:r>
      <w:r w:rsidR="002A0EA0">
        <w:rPr>
          <w:rFonts w:ascii="Times New Roman" w:hAnsi="Times New Roman" w:cs="Times New Roman"/>
        </w:rPr>
        <w:t xml:space="preserve">ing </w:t>
      </w:r>
      <w:r w:rsidR="00674844">
        <w:rPr>
          <w:rFonts w:ascii="Times New Roman" w:hAnsi="Times New Roman" w:cs="Times New Roman"/>
        </w:rPr>
        <w:t>the differen</w:t>
      </w:r>
      <w:r w:rsidR="002A0EA0">
        <w:rPr>
          <w:rFonts w:ascii="Times New Roman" w:hAnsi="Times New Roman" w:cs="Times New Roman"/>
        </w:rPr>
        <w:t xml:space="preserve">ce in sign of our </w:t>
      </w:r>
      <w:r w:rsidR="00674844">
        <w:rPr>
          <w:rFonts w:ascii="Times New Roman" w:hAnsi="Times New Roman" w:cs="Times New Roman"/>
        </w:rPr>
        <w:t xml:space="preserve">results. </w:t>
      </w:r>
      <w:del w:id="35" w:author="Anenberg, Susan Casper" w:date="2024-11-05T06:24:00Z">
        <w:r w:rsidR="00D96781" w:rsidDel="009E65F6">
          <w:rPr>
            <w:rFonts w:ascii="Times New Roman" w:hAnsi="Times New Roman" w:cs="Times New Roman"/>
          </w:rPr>
          <w:delText xml:space="preserve">The </w:delText>
        </w:r>
      </w:del>
      <w:r w:rsidR="003705BF">
        <w:rPr>
          <w:rFonts w:ascii="Times New Roman" w:hAnsi="Times New Roman" w:cs="Times New Roman"/>
        </w:rPr>
        <w:t xml:space="preserve">Barboza et al. </w:t>
      </w:r>
      <w:del w:id="36" w:author="Anenberg, Susan Casper" w:date="2024-11-05T06:24:00Z">
        <w:r w:rsidR="00312D2F" w:rsidDel="009E65F6">
          <w:rPr>
            <w:rFonts w:ascii="Times New Roman" w:hAnsi="Times New Roman" w:cs="Times New Roman"/>
          </w:rPr>
          <w:delText xml:space="preserve">health impact study of </w:delText>
        </w:r>
      </w:del>
      <w:ins w:id="37" w:author="Anenberg, Susan Casper" w:date="2024-11-05T06:24:00Z">
        <w:r w:rsidR="009E65F6">
          <w:rPr>
            <w:rFonts w:ascii="Times New Roman" w:hAnsi="Times New Roman" w:cs="Times New Roman"/>
          </w:rPr>
          <w:t>estimated health impact</w:t>
        </w:r>
      </w:ins>
      <w:ins w:id="38" w:author="Anenberg, Susan Casper" w:date="2024-11-05T06:25:00Z">
        <w:r w:rsidR="009E65F6">
          <w:rPr>
            <w:rFonts w:ascii="Times New Roman" w:hAnsi="Times New Roman" w:cs="Times New Roman"/>
          </w:rPr>
          <w:t>s of</w:t>
        </w:r>
      </w:ins>
      <w:ins w:id="39" w:author="Anenberg, Susan Casper" w:date="2024-11-05T06:24:00Z">
        <w:r w:rsidR="009E65F6">
          <w:rPr>
            <w:rFonts w:ascii="Times New Roman" w:hAnsi="Times New Roman" w:cs="Times New Roman"/>
          </w:rPr>
          <w:t xml:space="preserve"> </w:t>
        </w:r>
      </w:ins>
      <w:r w:rsidR="00312D2F">
        <w:rPr>
          <w:rFonts w:ascii="Times New Roman" w:hAnsi="Times New Roman" w:cs="Times New Roman"/>
        </w:rPr>
        <w:t xml:space="preserve">increasing NDVI to </w:t>
      </w:r>
      <w:r w:rsidR="00312D2F" w:rsidRPr="00E150CA">
        <w:rPr>
          <w:rFonts w:ascii="Times New Roman" w:hAnsi="Times New Roman" w:cs="Times New Roman"/>
          <w:color w:val="000000"/>
          <w:shd w:val="clear" w:color="auto" w:fill="FFFFFF"/>
        </w:rPr>
        <w:t>the World Health Organization’s recommendation of universal access to greenspace</w:t>
      </w:r>
      <w:r w:rsidR="00312D2F">
        <w:rPr>
          <w:rFonts w:ascii="Times New Roman" w:hAnsi="Times New Roman" w:cs="Times New Roman"/>
          <w:color w:val="000000"/>
          <w:shd w:val="clear" w:color="auto" w:fill="FFFFFF"/>
        </w:rPr>
        <w:t xml:space="preserve"> </w:t>
      </w:r>
      <w:r w:rsidR="005E308B">
        <w:rPr>
          <w:rFonts w:ascii="Times New Roman" w:hAnsi="Times New Roman" w:cs="Times New Roman"/>
          <w:color w:val="000000"/>
          <w:shd w:val="clear" w:color="auto" w:fill="FFFFFF"/>
        </w:rPr>
        <w:t>in 978 European cities</w:t>
      </w:r>
      <w:r w:rsidR="00D96781" w:rsidRPr="00D96781">
        <w:rPr>
          <w:rFonts w:ascii="Times New Roman" w:hAnsi="Times New Roman" w:cs="Times New Roman"/>
          <w:color w:val="000000"/>
          <w:shd w:val="clear" w:color="auto" w:fill="FFFFFF"/>
        </w:rPr>
        <w:t xml:space="preserve"> </w:t>
      </w:r>
      <w:r w:rsidR="00D96781">
        <w:rPr>
          <w:rFonts w:ascii="Times New Roman" w:hAnsi="Times New Roman" w:cs="Times New Roman"/>
          <w:color w:val="000000"/>
          <w:shd w:val="clear" w:color="auto" w:fill="FFFFFF"/>
        </w:rPr>
        <w:t xml:space="preserve">reported </w:t>
      </w:r>
      <w:r w:rsidR="00D96781">
        <w:rPr>
          <w:rFonts w:ascii="Times New Roman" w:hAnsi="Times New Roman" w:cs="Times New Roman"/>
        </w:rPr>
        <w:t>large variability across cities.</w:t>
      </w:r>
      <w:r w:rsidR="00E203C2">
        <w:rPr>
          <w:rFonts w:ascii="Times New Roman" w:hAnsi="Times New Roman" w:cs="Times New Roman"/>
          <w:color w:val="000000"/>
          <w:shd w:val="clear" w:color="auto" w:fill="FFFFFF"/>
        </w:rPr>
        <w:fldChar w:fldCharType="begin"/>
      </w:r>
      <w:r w:rsidR="00E203C2">
        <w:rPr>
          <w:rFonts w:ascii="Times New Roman" w:hAnsi="Times New Roman" w:cs="Times New Roman"/>
          <w:color w:val="000000"/>
          <w:shd w:val="clear" w:color="auto" w:fill="FFFFFF"/>
        </w:rPr>
        <w:instrText xml:space="preserve"> ADDIN ZOTERO_ITEM CSL_CITATION {"citationID":"aOC1CNyC","properties":{"formattedCitation":"\\super 9\\nosupersub{}","plainCitation":"9","noteIndex":0},"citationItems":[{"id":191,"uris":["http://zotero.org/users/10202395/items/DXI3UYCR"],"itemData":{"id":191,"type":"article-journal","container-title":"The Lancet Planetary Health","DOI":"10.1016/S2542-5196(21)00229-1","ISSN":"25425196","issue":"10","journalAbbreviation":"The Lancet Planetary Health","language":"en","page":"e718-e730","source":"DOI.org (Crossref)","title":"Green space and mortality in European cities: a health impact assessment study","title-short":"Green space and mortality in European cities","volume":"5","author":[{"family":"Barboza","given":"Evelise Pereira"},{"family":"Cirach","given":"Marta"},{"family":"Khomenko","given":"Sasha"},{"family":"Iungman","given":"Tamara"},{"family":"Mueller","given":"Natalie"},{"family":"Barrera-Gómez","given":"Jose"},{"family":"Rojas-Rueda","given":"David"},{"family":"Kondo","given":"Michelle"},{"family":"Nieuwenhuijsen","given":"Mark"}],"issued":{"date-parts":[["2021",10]]}}}],"schema":"https://github.com/citation-style-language/schema/raw/master/csl-citation.json"} </w:instrText>
      </w:r>
      <w:r w:rsidR="00E203C2">
        <w:rPr>
          <w:rFonts w:ascii="Times New Roman" w:hAnsi="Times New Roman" w:cs="Times New Roman"/>
          <w:color w:val="000000"/>
          <w:shd w:val="clear" w:color="auto" w:fill="FFFFFF"/>
        </w:rPr>
        <w:fldChar w:fldCharType="separate"/>
      </w:r>
      <w:r w:rsidR="00E203C2" w:rsidRPr="00E203C2">
        <w:rPr>
          <w:rFonts w:ascii="Times New Roman" w:hAnsi="Times New Roman" w:cs="Times New Roman"/>
          <w:color w:val="000000"/>
          <w:vertAlign w:val="superscript"/>
        </w:rPr>
        <w:t>9</w:t>
      </w:r>
      <w:r w:rsidR="00E203C2">
        <w:rPr>
          <w:rFonts w:ascii="Times New Roman" w:hAnsi="Times New Roman" w:cs="Times New Roman"/>
          <w:color w:val="000000"/>
          <w:shd w:val="clear" w:color="auto" w:fill="FFFFFF"/>
        </w:rPr>
        <w:fldChar w:fldCharType="end"/>
      </w:r>
      <w:r w:rsidR="003705BF">
        <w:rPr>
          <w:rFonts w:ascii="Times New Roman" w:hAnsi="Times New Roman" w:cs="Times New Roman"/>
          <w:color w:val="000000"/>
          <w:shd w:val="clear" w:color="auto" w:fill="FFFFFF"/>
        </w:rPr>
        <w:t xml:space="preserve"> </w:t>
      </w:r>
      <w:r w:rsidR="00D96781">
        <w:rPr>
          <w:rFonts w:ascii="Times New Roman" w:hAnsi="Times New Roman" w:cs="Times New Roman"/>
        </w:rPr>
        <w:t>They estimated</w:t>
      </w:r>
      <w:r w:rsidR="004C0E63">
        <w:rPr>
          <w:rFonts w:ascii="Times New Roman" w:hAnsi="Times New Roman" w:cs="Times New Roman"/>
        </w:rPr>
        <w:t xml:space="preserve"> </w:t>
      </w:r>
      <w:r w:rsidR="00170E9C">
        <w:rPr>
          <w:rFonts w:ascii="Times New Roman" w:hAnsi="Times New Roman" w:cs="Times New Roman"/>
        </w:rPr>
        <w:t>an average baseline NDVI of 0.52 (range: 0.11-0.72)</w:t>
      </w:r>
      <w:r w:rsidR="00D96781">
        <w:rPr>
          <w:rFonts w:ascii="Times New Roman" w:hAnsi="Times New Roman" w:cs="Times New Roman"/>
        </w:rPr>
        <w:t xml:space="preserve"> across European cities</w:t>
      </w:r>
      <w:r w:rsidR="00170E9C">
        <w:rPr>
          <w:rFonts w:ascii="Times New Roman" w:hAnsi="Times New Roman" w:cs="Times New Roman"/>
        </w:rPr>
        <w:t xml:space="preserve"> and associated health impact ranging from </w:t>
      </w:r>
      <w:r w:rsidR="004C0E63">
        <w:rPr>
          <w:rFonts w:ascii="Times New Roman" w:hAnsi="Times New Roman" w:cs="Times New Roman"/>
        </w:rPr>
        <w:t>1-59 fewer deaths per 100,000 inhabitants among adults 20 years and older.</w:t>
      </w:r>
      <w:r w:rsidR="00396598">
        <w:rPr>
          <w:rFonts w:ascii="Times New Roman" w:hAnsi="Times New Roman" w:cs="Times New Roman"/>
        </w:rPr>
        <w:t xml:space="preserve"> Our baseline NDVI estimates were substantially lower, with a mean estimate of 0.27-0.3</w:t>
      </w:r>
      <w:r w:rsidR="00CD5B9C">
        <w:rPr>
          <w:rFonts w:ascii="Times New Roman" w:hAnsi="Times New Roman" w:cs="Times New Roman"/>
        </w:rPr>
        <w:t>6</w:t>
      </w:r>
      <w:r w:rsidR="00D96781">
        <w:rPr>
          <w:rFonts w:ascii="Times New Roman" w:hAnsi="Times New Roman" w:cs="Times New Roman"/>
        </w:rPr>
        <w:t xml:space="preserve"> (range: 0.13, 0.46)</w:t>
      </w:r>
      <w:r w:rsidR="00CD5B9C">
        <w:rPr>
          <w:rFonts w:ascii="Times New Roman" w:hAnsi="Times New Roman" w:cs="Times New Roman"/>
        </w:rPr>
        <w:t xml:space="preserve"> across European regions.</w:t>
      </w:r>
      <w:r w:rsidR="001D4A8A">
        <w:rPr>
          <w:rFonts w:ascii="Times New Roman" w:hAnsi="Times New Roman" w:cs="Times New Roman"/>
        </w:rPr>
        <w:t xml:space="preserve"> This </w:t>
      </w:r>
      <w:r w:rsidR="00D96781">
        <w:rPr>
          <w:rFonts w:ascii="Times New Roman" w:hAnsi="Times New Roman" w:cs="Times New Roman"/>
        </w:rPr>
        <w:t xml:space="preserve">difference </w:t>
      </w:r>
      <w:r w:rsidR="001D4A8A">
        <w:rPr>
          <w:rFonts w:ascii="Times New Roman" w:hAnsi="Times New Roman" w:cs="Times New Roman"/>
        </w:rPr>
        <w:t>could be because they averaged NDVI using a 300m buffer around each pixel</w:t>
      </w:r>
      <w:r w:rsidR="00D96781">
        <w:rPr>
          <w:rFonts w:ascii="Times New Roman" w:hAnsi="Times New Roman" w:cs="Times New Roman"/>
        </w:rPr>
        <w:t>.</w:t>
      </w:r>
      <w:r w:rsidR="001D4A8A">
        <w:rPr>
          <w:rFonts w:ascii="Times New Roman" w:hAnsi="Times New Roman" w:cs="Times New Roman"/>
        </w:rPr>
        <w:t xml:space="preserve"> In previous Lancet Countdown reports, </w:t>
      </w:r>
      <w:r w:rsidR="00F77C47">
        <w:rPr>
          <w:rFonts w:ascii="Times New Roman" w:hAnsi="Times New Roman" w:cs="Times New Roman"/>
        </w:rPr>
        <w:t>NDVI was averaged to the 1km resolution, which similarly produced higher estimates of NDVI, with a global average of 0.34.</w:t>
      </w:r>
      <w:r w:rsidR="00E203C2">
        <w:rPr>
          <w:rFonts w:ascii="Times New Roman" w:hAnsi="Times New Roman" w:cs="Times New Roman"/>
        </w:rPr>
        <w:fldChar w:fldCharType="begin"/>
      </w:r>
      <w:r w:rsidR="00E203C2">
        <w:rPr>
          <w:rFonts w:ascii="Times New Roman" w:hAnsi="Times New Roman" w:cs="Times New Roman"/>
        </w:rPr>
        <w:instrText xml:space="preserve"> ADDIN ZOTERO_ITEM CSL_CITATION {"citationID":"yoP0IWmY","properties":{"formattedCitation":"\\super 11\\nosupersub{}","plainCitation":"11","noteIndex":0},"citationItems":[{"id":754,"uris":["http://zotero.org/users/10202395/items/5RX5BIJN"],"itemData":{"id":754,"type":"article-journal","container-title":"The Lancet","DOI":"10.1016/S0140-6736(23)01859-7","ISSN":"0140-6736","issue":"10419","note":"publisher: Elsevier","page":"2346-2394","title":"The 2023 report of the Lancet Countdown on health and climate change: the imperative for a health-centred response in a world facing irreversible harms","volume":"402","author":[{"family":"Romanello","given":"Marina"},{"family":"Napoli","given":"Claudia","dropping-particle":"di"},{"family":"Green","given":"Carole"},{"family":"Kennard","given":"Harry"},{"family":"Lampard","given":"Pete"},{"family":"Scamman","given":"Daniel"},{"family":"Walawender","given":"Maria"},{"family":"Ali","given":"Zakari"},{"family":"Ameli","given":"Nadia"},{"family":"Ayeb-Karlsson","given":"Sonja"},{"family":"Beggs","given":"Paul J"},{"family":"Belesova","given":"Kristine"},{"family":"Berrang Ford","given":"Lea"},{"family":"Bowen","given":"Kathryn"},{"family":"Cai","given":"Wenjia"},{"family":"Callaghan","given":"Max"},{"family":"Campbell-Lendrum","given":"Diarmid"},{"family":"Chambers","given":"Jonathan"},{"family":"Cross","given":"Troy J"},{"family":"Daalen","given":"Kim R","non-dropping-particle":"van"},{"family":"Dalin","given":"Carole"},{"family":"Dasandi","given":"Niheer"},{"family":"Dasgupta","given":"Shouro"},{"family":"Davies","given":"Michael"},{"family":"Dominguez-Salas","given":"Paula"},{"family":"Dubrow","given":"Robert"},{"family":"Ebi","given":"Kristie L"},{"family":"Eckelman","given":"Matthew"},{"family":"Ekins","given":"Paul"},{"family":"Freyberg","given":"Chris"},{"family":"Gasparyan","given":"Olga"},{"family":"Gordon-Strachan","given":"Georgiana"},{"family":"Graham","given":"Hilary"},{"family":"Gunther","given":"Samuel H"},{"family":"Hamilton","given":"Ian"},{"family":"Hang","given":"Yun"},{"family":"Hänninen","given":"Risto"},{"family":"Hartinger","given":"Stella"},{"family":"He","given":"Kehan"},{"family":"Heidecke","given":"Julian"},{"family":"Hess","given":"Jeremy J"},{"family":"Hsu","given":"Shih-Che"},{"family":"Jamart","given":"Louis"},{"family":"Jankin","given":"Slava"},{"family":"Jay","given":"Ollie"},{"family":"Kelman","given":"Ilan"},{"family":"Kiesewetter","given":"Gregor"},{"family":"Kinney","given":"Patrick"},{"family":"Kniveton","given":"Dominic"},{"family":"Kouznetsov","given":"Rostislav"},{"family":"Larosa","given":"Francesca"},{"family":"Lee","given":"Jason K W"},{"family":"Lemke","given":"Bruno"},{"family":"Liu","given":"Yang"},{"family":"Liu","given":"Zhao"},{"family":"Lott","given":"Melissa"},{"family":"Lotto Batista","given":"Martín"},{"family":"Lowe","given":"Rachel"},{"family":"Odhiambo Sewe","given":"Maquins"},{"family":"Martinez-Urtaza","given":"Jaime"},{"family":"Maslin","given":"Mark"},{"family":"McAllister","given":"Lucy"},{"family":"McMichael","given":"Celia"},{"family":"Mi","given":"Zhifu"},{"family":"Milner","given":"James"},{"family":"Minor","given":"Kelton"},{"family":"Minx","given":"Jan C"},{"family":"Mohajeri","given":"Nahid"},{"family":"Momen","given":"Natalie C"},{"family":"Moradi-Lakeh","given":"Maziar"},{"family":"Morrissey","given":"Karyn"},{"family":"Munzert","given":"Simon"},{"family":"Murray","given":"Kris A"},{"family":"Neville","given":"Tara"},{"family":"Nilsson","given":"Maria"},{"family":"Obradovich","given":"Nick"},{"family":"O'Hare","given":"Megan B"},{"family":"Oliveira","given":"Camile"},{"family":"Oreszczyn","given":"Tadj"},{"family":"Otto","given":"Matthias"},{"family":"Owfi","given":"Fereidoon"},{"family":"Pearman","given":"Olivia"},{"family":"Pega","given":"Frank"},{"family":"Pershing","given":"Andrew"},{"family":"Rabbaniha","given":"Mahnaz"},{"family":"Rickman","given":"Jamie"},{"family":"Robinson","given":"Elizabeth J Z"},{"family":"Rocklöv","given":"Joacim"},{"family":"Salas","given":"Renee N"},{"family":"Semenza","given":"Jan C"},{"family":"Sherman","given":"Jodi D"},{"family":"Shumake-Guillemot","given":"Joy"},{"family":"Silbert","given":"Grant"},{"family":"Sofiev","given":"Mikhail"},{"family":"Springmann","given":"Marco"},{"family":"Stowell","given":"Jennifer D"},{"family":"Tabatabaei","given":"Meisam"},{"family":"Taylor","given":"Jonathon"},{"family":"Thompson","given":"Ross"},{"family":"Tonne","given":"Cathryn"},{"family":"Treskova","given":"Marina"},{"family":"Trinanes","given":"Joaquin A"},{"family":"Wagner","given":"Fabian"},{"family":"Warnecke","given":"Laura"},{"family":"Whitcombe","given":"Hannah"},{"family":"Winning","given":"Matthew"},{"family":"Wyns","given":"Arthur"},{"family":"Yglesias-González","given":"Marisol"},{"family":"Zhang","given":"Shihui"},{"family":"Zhang","given":"Ying"},{"family":"Zhu","given":"Qiao"},{"family":"Gong","given":"Peng"},{"family":"Montgomery","given":"Hugh"},{"family":"Costello","given":"Anthony"}],"issued":{"date-parts":[["2023",12,16]]}}}],"schema":"https://github.com/citation-style-language/schema/raw/master/csl-citation.json"} </w:instrText>
      </w:r>
      <w:r w:rsidR="00E203C2">
        <w:rPr>
          <w:rFonts w:ascii="Times New Roman" w:hAnsi="Times New Roman" w:cs="Times New Roman"/>
        </w:rPr>
        <w:fldChar w:fldCharType="separate"/>
      </w:r>
      <w:r w:rsidR="00E203C2" w:rsidRPr="00E203C2">
        <w:rPr>
          <w:rFonts w:ascii="Times New Roman" w:hAnsi="Times New Roman" w:cs="Times New Roman"/>
          <w:vertAlign w:val="superscript"/>
        </w:rPr>
        <w:t>11</w:t>
      </w:r>
      <w:r w:rsidR="00E203C2">
        <w:rPr>
          <w:rFonts w:ascii="Times New Roman" w:hAnsi="Times New Roman" w:cs="Times New Roman"/>
        </w:rPr>
        <w:fldChar w:fldCharType="end"/>
      </w:r>
      <w:r w:rsidR="00F77C47">
        <w:rPr>
          <w:rFonts w:ascii="Times New Roman" w:hAnsi="Times New Roman" w:cs="Times New Roman"/>
        </w:rPr>
        <w:t xml:space="preserve"> </w:t>
      </w:r>
      <w:r w:rsidR="008A2F9A">
        <w:rPr>
          <w:rFonts w:ascii="Times New Roman" w:hAnsi="Times New Roman" w:cs="Times New Roman"/>
        </w:rPr>
        <w:t>Coarser resolution NDVI data likely increases the estimated NDVI of dense urban centers, by averaging in greener areas outside the city center.</w:t>
      </w:r>
      <w:r w:rsidR="00D96781">
        <w:rPr>
          <w:rFonts w:ascii="Times New Roman" w:hAnsi="Times New Roman" w:cs="Times New Roman"/>
        </w:rPr>
        <w:t xml:space="preserve"> </w:t>
      </w:r>
      <w:commentRangeStart w:id="40"/>
      <w:r w:rsidR="00D96781">
        <w:rPr>
          <w:rFonts w:ascii="Times New Roman" w:hAnsi="Times New Roman" w:cs="Times New Roman"/>
        </w:rPr>
        <w:t xml:space="preserve">Brochu </w:t>
      </w:r>
      <w:commentRangeEnd w:id="40"/>
      <w:r w:rsidR="009E65F6">
        <w:rPr>
          <w:rStyle w:val="CommentReference"/>
        </w:rPr>
        <w:commentReference w:id="40"/>
      </w:r>
      <w:r w:rsidR="00D96781">
        <w:rPr>
          <w:rFonts w:ascii="Times New Roman" w:hAnsi="Times New Roman" w:cs="Times New Roman"/>
        </w:rPr>
        <w:t xml:space="preserve">et al. used census tracts as their unit of analysis, which are more spatially analogous </w:t>
      </w:r>
      <w:r w:rsidR="004E528C">
        <w:rPr>
          <w:rFonts w:ascii="Times New Roman" w:hAnsi="Times New Roman" w:cs="Times New Roman"/>
        </w:rPr>
        <w:t xml:space="preserve">in urban areas </w:t>
      </w:r>
      <w:r w:rsidR="00D96781">
        <w:rPr>
          <w:rFonts w:ascii="Times New Roman" w:hAnsi="Times New Roman" w:cs="Times New Roman"/>
        </w:rPr>
        <w:t xml:space="preserve">to our 100m pixels. </w:t>
      </w:r>
    </w:p>
    <w:p w14:paraId="078C4639" w14:textId="77777777" w:rsidR="00507D1B" w:rsidRDefault="00507D1B" w:rsidP="00551D54">
      <w:pPr>
        <w:rPr>
          <w:rFonts w:ascii="Times New Roman" w:hAnsi="Times New Roman" w:cs="Times New Roman"/>
        </w:rPr>
      </w:pPr>
    </w:p>
    <w:p w14:paraId="5DAB37FE" w14:textId="2A26626F" w:rsidR="008C3F1F" w:rsidRDefault="00010CDC" w:rsidP="00551D54">
      <w:pPr>
        <w:rPr>
          <w:rFonts w:ascii="Times New Roman" w:hAnsi="Times New Roman" w:cs="Times New Roman"/>
        </w:rPr>
      </w:pPr>
      <w:r>
        <w:rPr>
          <w:rFonts w:ascii="Times New Roman" w:hAnsi="Times New Roman" w:cs="Times New Roman"/>
        </w:rPr>
        <w:t>We use</w:t>
      </w:r>
      <w:r w:rsidR="00A75BA5">
        <w:rPr>
          <w:rFonts w:ascii="Times New Roman" w:hAnsi="Times New Roman" w:cs="Times New Roman"/>
        </w:rPr>
        <w:t>d</w:t>
      </w:r>
      <w:r>
        <w:rPr>
          <w:rFonts w:ascii="Times New Roman" w:hAnsi="Times New Roman" w:cs="Times New Roman"/>
        </w:rPr>
        <w:t xml:space="preserve"> NDVI to measure urban greenspac</w:t>
      </w:r>
      <w:r w:rsidR="00D673DE">
        <w:rPr>
          <w:rFonts w:ascii="Times New Roman" w:hAnsi="Times New Roman" w:cs="Times New Roman"/>
        </w:rPr>
        <w:t>e, which has some limitations</w:t>
      </w:r>
      <w:r>
        <w:rPr>
          <w:rFonts w:ascii="Times New Roman" w:hAnsi="Times New Roman" w:cs="Times New Roman"/>
        </w:rPr>
        <w:t>. NDVI is t</w:t>
      </w:r>
      <w:r w:rsidR="00AA3F0D">
        <w:rPr>
          <w:rFonts w:ascii="Times New Roman" w:hAnsi="Times New Roman" w:cs="Times New Roman"/>
        </w:rPr>
        <w:t xml:space="preserve">he most common metric used in epidemiological studies, because of its fine spatial and temporal resolution, which lends itself particularly well to longitudinal studies. </w:t>
      </w:r>
      <w:r>
        <w:rPr>
          <w:rFonts w:ascii="Times New Roman" w:hAnsi="Times New Roman" w:cs="Times New Roman"/>
        </w:rPr>
        <w:t>However,</w:t>
      </w:r>
      <w:r w:rsidR="00AA3F0D">
        <w:rPr>
          <w:rFonts w:ascii="Times New Roman" w:hAnsi="Times New Roman" w:cs="Times New Roman"/>
        </w:rPr>
        <w:t xml:space="preserve"> NDVI is a function of the greenness of vegetation, which can miss important factors influencing usability such as land ownership, perceptions of safety, and infrastructure. </w:t>
      </w:r>
      <w:r w:rsidR="002323C3">
        <w:rPr>
          <w:rFonts w:ascii="Times New Roman" w:hAnsi="Times New Roman" w:cs="Times New Roman"/>
        </w:rPr>
        <w:t xml:space="preserve">Additionally, most of the </w:t>
      </w:r>
      <w:r w:rsidR="002323C3">
        <w:rPr>
          <w:rFonts w:ascii="Times New Roman" w:hAnsi="Times New Roman" w:cs="Times New Roman"/>
        </w:rPr>
        <w:lastRenderedPageBreak/>
        <w:t xml:space="preserve">epidemiologic data underlying the exposure-response function come from North American and European cities, where greenspace is relatively high. This </w:t>
      </w:r>
      <w:r w:rsidR="002C5012">
        <w:rPr>
          <w:rFonts w:ascii="Times New Roman" w:hAnsi="Times New Roman" w:cs="Times New Roman"/>
        </w:rPr>
        <w:t>means that there are less data contributing to the exposure-response curve at the lower levels of NDVI.</w:t>
      </w:r>
      <w:r w:rsidR="00C802AF">
        <w:rPr>
          <w:rFonts w:ascii="Times New Roman" w:hAnsi="Times New Roman" w:cs="Times New Roman"/>
        </w:rPr>
        <w:t xml:space="preserve"> </w:t>
      </w:r>
    </w:p>
    <w:p w14:paraId="69A978C6" w14:textId="77777777" w:rsidR="008C3F1F" w:rsidRDefault="008C3F1F" w:rsidP="00551D54">
      <w:pPr>
        <w:rPr>
          <w:rFonts w:ascii="Times New Roman" w:hAnsi="Times New Roman" w:cs="Times New Roman"/>
        </w:rPr>
      </w:pPr>
    </w:p>
    <w:p w14:paraId="2D700140" w14:textId="77D777F4" w:rsidR="008929AF" w:rsidRDefault="008C3F1F" w:rsidP="00551D54">
      <w:pPr>
        <w:rPr>
          <w:rFonts w:ascii="Times New Roman" w:hAnsi="Times New Roman" w:cs="Times New Roman"/>
        </w:rPr>
      </w:pPr>
      <w:r>
        <w:rPr>
          <w:rFonts w:ascii="Times New Roman" w:hAnsi="Times New Roman" w:cs="Times New Roman"/>
        </w:rPr>
        <w:t>W</w:t>
      </w:r>
      <w:r w:rsidR="00C802AF">
        <w:rPr>
          <w:rFonts w:ascii="Times New Roman" w:hAnsi="Times New Roman" w:cs="Times New Roman"/>
        </w:rPr>
        <w:t xml:space="preserve">e found substantial annual variation in NDVI, particularly </w:t>
      </w:r>
      <w:r w:rsidR="00CC782D">
        <w:rPr>
          <w:rFonts w:ascii="Times New Roman" w:hAnsi="Times New Roman" w:cs="Times New Roman"/>
        </w:rPr>
        <w:t xml:space="preserve">in cities outside of arid climate zones. </w:t>
      </w:r>
      <w:r w:rsidR="008929AF">
        <w:rPr>
          <w:rFonts w:ascii="Times New Roman" w:hAnsi="Times New Roman" w:cs="Times New Roman"/>
        </w:rPr>
        <w:t>Differences in NDVI between two individual years are therefore more likely to reflect weather patterns than city-wide efforts towards urban greening. To account for these cyclical patterns, we compare</w:t>
      </w:r>
      <w:r w:rsidR="00010CDC">
        <w:rPr>
          <w:rFonts w:ascii="Times New Roman" w:hAnsi="Times New Roman" w:cs="Times New Roman"/>
        </w:rPr>
        <w:t>d</w:t>
      </w:r>
      <w:r w:rsidR="008929AF">
        <w:rPr>
          <w:rFonts w:ascii="Times New Roman" w:hAnsi="Times New Roman" w:cs="Times New Roman"/>
        </w:rPr>
        <w:t xml:space="preserve"> differences between two 5-year periods. </w:t>
      </w:r>
      <w:r w:rsidR="00933057">
        <w:rPr>
          <w:rFonts w:ascii="Times New Roman" w:hAnsi="Times New Roman" w:cs="Times New Roman"/>
        </w:rPr>
        <w:t xml:space="preserve">While </w:t>
      </w:r>
      <w:r w:rsidR="00010CDC">
        <w:rPr>
          <w:rFonts w:ascii="Times New Roman" w:hAnsi="Times New Roman" w:cs="Times New Roman"/>
        </w:rPr>
        <w:t xml:space="preserve">our exposure definition limits the influence of weather </w:t>
      </w:r>
      <w:r w:rsidR="00BC176E">
        <w:rPr>
          <w:rFonts w:ascii="Times New Roman" w:hAnsi="Times New Roman" w:cs="Times New Roman"/>
        </w:rPr>
        <w:t>o</w:t>
      </w:r>
      <w:r w:rsidR="00010CDC">
        <w:rPr>
          <w:rFonts w:ascii="Times New Roman" w:hAnsi="Times New Roman" w:cs="Times New Roman"/>
        </w:rPr>
        <w:t xml:space="preserve">n our </w:t>
      </w:r>
      <w:r w:rsidR="00BC176E">
        <w:rPr>
          <w:rFonts w:ascii="Times New Roman" w:hAnsi="Times New Roman" w:cs="Times New Roman"/>
        </w:rPr>
        <w:t xml:space="preserve">NDVI </w:t>
      </w:r>
      <w:r w:rsidR="00010CDC">
        <w:rPr>
          <w:rFonts w:ascii="Times New Roman" w:hAnsi="Times New Roman" w:cs="Times New Roman"/>
        </w:rPr>
        <w:t xml:space="preserve">estimates, the inter-annual variation highlights some </w:t>
      </w:r>
      <w:r w:rsidR="00A75BA5">
        <w:rPr>
          <w:rFonts w:ascii="Times New Roman" w:hAnsi="Times New Roman" w:cs="Times New Roman"/>
        </w:rPr>
        <w:t xml:space="preserve">difficulties </w:t>
      </w:r>
      <w:r w:rsidR="00933057">
        <w:rPr>
          <w:rFonts w:ascii="Times New Roman" w:hAnsi="Times New Roman" w:cs="Times New Roman"/>
        </w:rPr>
        <w:t>with</w:t>
      </w:r>
      <w:r w:rsidR="00A75BA5">
        <w:rPr>
          <w:rFonts w:ascii="Times New Roman" w:hAnsi="Times New Roman" w:cs="Times New Roman"/>
        </w:rPr>
        <w:t xml:space="preserve"> using</w:t>
      </w:r>
      <w:r w:rsidR="00933057">
        <w:rPr>
          <w:rFonts w:ascii="Times New Roman" w:hAnsi="Times New Roman" w:cs="Times New Roman"/>
        </w:rPr>
        <w:t xml:space="preserve"> NDVI </w:t>
      </w:r>
      <w:r w:rsidR="00A75BA5">
        <w:rPr>
          <w:rFonts w:ascii="Times New Roman" w:hAnsi="Times New Roman" w:cs="Times New Roman"/>
        </w:rPr>
        <w:t>for health impact assessments</w:t>
      </w:r>
      <w:r w:rsidR="00933057">
        <w:rPr>
          <w:rFonts w:ascii="Times New Roman" w:hAnsi="Times New Roman" w:cs="Times New Roman"/>
        </w:rPr>
        <w:t xml:space="preserve">. </w:t>
      </w:r>
      <w:r w:rsidR="00A75BA5">
        <w:rPr>
          <w:rFonts w:ascii="Times New Roman" w:hAnsi="Times New Roman" w:cs="Times New Roman"/>
        </w:rPr>
        <w:t xml:space="preserve">Recent efforts to increase </w:t>
      </w:r>
      <w:r w:rsidR="00435E2B">
        <w:rPr>
          <w:rFonts w:ascii="Times New Roman" w:hAnsi="Times New Roman" w:cs="Times New Roman"/>
        </w:rPr>
        <w:t xml:space="preserve">urban </w:t>
      </w:r>
      <w:r w:rsidR="00A75BA5">
        <w:rPr>
          <w:rFonts w:ascii="Times New Roman" w:hAnsi="Times New Roman" w:cs="Times New Roman"/>
        </w:rPr>
        <w:t xml:space="preserve">greenspace </w:t>
      </w:r>
      <w:del w:id="41" w:author="Anenberg, Susan Casper" w:date="2024-11-05T06:27:00Z">
        <w:r w:rsidR="00A75BA5" w:rsidDel="00B83005">
          <w:rPr>
            <w:rFonts w:ascii="Times New Roman" w:hAnsi="Times New Roman" w:cs="Times New Roman"/>
          </w:rPr>
          <w:delText xml:space="preserve">are likely </w:delText>
        </w:r>
      </w:del>
      <w:ins w:id="42" w:author="Anenberg, Susan Casper" w:date="2024-11-05T06:27:00Z">
        <w:r w:rsidR="00B83005">
          <w:rPr>
            <w:rFonts w:ascii="Times New Roman" w:hAnsi="Times New Roman" w:cs="Times New Roman"/>
          </w:rPr>
          <w:t xml:space="preserve">may be </w:t>
        </w:r>
      </w:ins>
      <w:r w:rsidR="00BC176E">
        <w:rPr>
          <w:rFonts w:ascii="Times New Roman" w:hAnsi="Times New Roman" w:cs="Times New Roman"/>
        </w:rPr>
        <w:t>attenuated</w:t>
      </w:r>
      <w:r w:rsidR="00A75BA5">
        <w:rPr>
          <w:rFonts w:ascii="Times New Roman" w:hAnsi="Times New Roman" w:cs="Times New Roman"/>
        </w:rPr>
        <w:t xml:space="preserve"> in our study </w:t>
      </w:r>
      <w:r w:rsidR="008531B6">
        <w:rPr>
          <w:rFonts w:ascii="Times New Roman" w:hAnsi="Times New Roman" w:cs="Times New Roman"/>
        </w:rPr>
        <w:t xml:space="preserve">by </w:t>
      </w:r>
      <w:r w:rsidR="003958B0">
        <w:rPr>
          <w:rFonts w:ascii="Times New Roman" w:hAnsi="Times New Roman" w:cs="Times New Roman"/>
        </w:rPr>
        <w:t>using</w:t>
      </w:r>
      <w:r w:rsidR="00612307">
        <w:rPr>
          <w:rFonts w:ascii="Times New Roman" w:hAnsi="Times New Roman" w:cs="Times New Roman"/>
        </w:rPr>
        <w:t xml:space="preserve"> </w:t>
      </w:r>
      <w:r w:rsidR="00A75BA5">
        <w:rPr>
          <w:rFonts w:ascii="Times New Roman" w:hAnsi="Times New Roman" w:cs="Times New Roman"/>
        </w:rPr>
        <w:t>five-year average</w:t>
      </w:r>
      <w:r w:rsidR="00612307">
        <w:rPr>
          <w:rFonts w:ascii="Times New Roman" w:hAnsi="Times New Roman" w:cs="Times New Roman"/>
        </w:rPr>
        <w:t>s</w:t>
      </w:r>
      <w:r w:rsidR="00A75BA5">
        <w:rPr>
          <w:rFonts w:ascii="Times New Roman" w:hAnsi="Times New Roman" w:cs="Times New Roman"/>
        </w:rPr>
        <w:t xml:space="preserve">. </w:t>
      </w:r>
    </w:p>
    <w:p w14:paraId="1C8145A5" w14:textId="77777777" w:rsidR="00257840" w:rsidRDefault="00257840" w:rsidP="00551D54">
      <w:pPr>
        <w:rPr>
          <w:rFonts w:ascii="Times New Roman" w:hAnsi="Times New Roman" w:cs="Times New Roman"/>
        </w:rPr>
      </w:pPr>
    </w:p>
    <w:p w14:paraId="046F1D36" w14:textId="7AD59295" w:rsidR="00257840" w:rsidDel="00B64177" w:rsidRDefault="00257840" w:rsidP="00551D54">
      <w:pPr>
        <w:rPr>
          <w:del w:id="43" w:author="Anenberg, Susan Casper" w:date="2024-11-05T06:29:00Z"/>
          <w:rFonts w:ascii="Times New Roman" w:hAnsi="Times New Roman" w:cs="Times New Roman"/>
        </w:rPr>
      </w:pPr>
      <w:commentRangeStart w:id="44"/>
      <w:del w:id="45" w:author="Anenberg, Susan Casper" w:date="2024-11-05T06:29:00Z">
        <w:r w:rsidDel="00B64177">
          <w:rPr>
            <w:rFonts w:ascii="Times New Roman" w:hAnsi="Times New Roman" w:cs="Times New Roman"/>
          </w:rPr>
          <w:delText xml:space="preserve">Despite </w:delText>
        </w:r>
      </w:del>
      <w:commentRangeEnd w:id="44"/>
      <w:r w:rsidR="00B64177">
        <w:rPr>
          <w:rStyle w:val="CommentReference"/>
        </w:rPr>
        <w:commentReference w:id="44"/>
      </w:r>
      <w:del w:id="46" w:author="Anenberg, Susan Casper" w:date="2024-11-05T06:29:00Z">
        <w:r w:rsidDel="00B64177">
          <w:rPr>
            <w:rFonts w:ascii="Times New Roman" w:hAnsi="Times New Roman" w:cs="Times New Roman"/>
          </w:rPr>
          <w:delText xml:space="preserve">these limitations, our study provides insight into the level and variability of NDVI </w:delText>
        </w:r>
        <w:r w:rsidR="00C975A0" w:rsidDel="00B64177">
          <w:rPr>
            <w:rFonts w:ascii="Times New Roman" w:hAnsi="Times New Roman" w:cs="Times New Roman"/>
          </w:rPr>
          <w:delText xml:space="preserve">over the past decade </w:delText>
        </w:r>
        <w:r w:rsidDel="00B64177">
          <w:rPr>
            <w:rFonts w:ascii="Times New Roman" w:hAnsi="Times New Roman" w:cs="Times New Roman"/>
          </w:rPr>
          <w:delText>across a global set of cities.</w:delText>
        </w:r>
        <w:r w:rsidR="00BB2355" w:rsidDel="00B64177">
          <w:rPr>
            <w:rFonts w:ascii="Times New Roman" w:hAnsi="Times New Roman" w:cs="Times New Roman"/>
          </w:rPr>
          <w:delText xml:space="preserve"> We use observed changes in NDVI rather than hypothetical increases to estimate health burdens, which removes the question of </w:delText>
        </w:r>
        <w:r w:rsidR="00EA0787" w:rsidDel="00B64177">
          <w:rPr>
            <w:rFonts w:ascii="Times New Roman" w:hAnsi="Times New Roman" w:cs="Times New Roman"/>
          </w:rPr>
          <w:delText>whether</w:delText>
        </w:r>
        <w:r w:rsidR="00BB2355" w:rsidDel="00B64177">
          <w:rPr>
            <w:rFonts w:ascii="Times New Roman" w:hAnsi="Times New Roman" w:cs="Times New Roman"/>
          </w:rPr>
          <w:delText xml:space="preserve"> these changes are feasible across varied urban settings. </w:delText>
        </w:r>
        <w:r w:rsidR="00EA0787" w:rsidDel="00B64177">
          <w:rPr>
            <w:rFonts w:ascii="Times New Roman" w:hAnsi="Times New Roman" w:cs="Times New Roman"/>
          </w:rPr>
          <w:delText xml:space="preserve">Further, we use five-year averages, reducing the influence of yearly weather patterns on changes in NDVI. </w:delText>
        </w:r>
      </w:del>
    </w:p>
    <w:p w14:paraId="7BC7FB77" w14:textId="77777777" w:rsidR="00A04301" w:rsidRDefault="00A04301" w:rsidP="00551D54">
      <w:pPr>
        <w:rPr>
          <w:rFonts w:ascii="Times New Roman" w:hAnsi="Times New Roman" w:cs="Times New Roman"/>
        </w:rPr>
      </w:pPr>
    </w:p>
    <w:p w14:paraId="163F25CB" w14:textId="10CFF5FC" w:rsidR="003057CF" w:rsidRPr="00E150CA" w:rsidRDefault="00DA1D37" w:rsidP="00275B6E">
      <w:pPr>
        <w:tabs>
          <w:tab w:val="left" w:pos="8010"/>
        </w:tabs>
        <w:rPr>
          <w:rFonts w:ascii="Times New Roman" w:hAnsi="Times New Roman" w:cs="Times New Roman"/>
        </w:rPr>
      </w:pPr>
      <w:commentRangeStart w:id="47"/>
      <w:commentRangeStart w:id="48"/>
      <w:commentRangeStart w:id="49"/>
      <w:r>
        <w:rPr>
          <w:rFonts w:ascii="Times New Roman" w:hAnsi="Times New Roman" w:cs="Times New Roman"/>
        </w:rPr>
        <w:t xml:space="preserve">To put our results </w:t>
      </w:r>
      <w:commentRangeEnd w:id="47"/>
      <w:r w:rsidR="009941C7">
        <w:rPr>
          <w:rStyle w:val="CommentReference"/>
        </w:rPr>
        <w:commentReference w:id="47"/>
      </w:r>
      <w:commentRangeEnd w:id="48"/>
      <w:r w:rsidR="009941C7">
        <w:rPr>
          <w:rStyle w:val="CommentReference"/>
        </w:rPr>
        <w:commentReference w:id="48"/>
      </w:r>
      <w:r>
        <w:rPr>
          <w:rFonts w:ascii="Times New Roman" w:hAnsi="Times New Roman" w:cs="Times New Roman"/>
        </w:rPr>
        <w:t xml:space="preserve">into context, we found that observed changes in NDVI were associated with </w:t>
      </w:r>
      <w:r w:rsidR="00A75BA5">
        <w:rPr>
          <w:rFonts w:ascii="Times New Roman" w:hAnsi="Times New Roman" w:cs="Times New Roman"/>
        </w:rPr>
        <w:t xml:space="preserve">5.04 (95% CI: 4.64, 5.19) </w:t>
      </w:r>
      <w:r>
        <w:rPr>
          <w:rFonts w:ascii="Times New Roman" w:hAnsi="Times New Roman" w:cs="Times New Roman"/>
        </w:rPr>
        <w:t>additional deaths per 100,000 to the 2020 population</w:t>
      </w:r>
      <w:r w:rsidR="00757BB7">
        <w:rPr>
          <w:rFonts w:ascii="Times New Roman" w:hAnsi="Times New Roman" w:cs="Times New Roman"/>
        </w:rPr>
        <w:t>, with individual city contributions ranging from 521</w:t>
      </w:r>
      <w:r w:rsidR="00A75BA5">
        <w:rPr>
          <w:rFonts w:ascii="Times New Roman" w:hAnsi="Times New Roman" w:cs="Times New Roman"/>
        </w:rPr>
        <w:t>.82</w:t>
      </w:r>
      <w:r w:rsidR="00757BB7">
        <w:rPr>
          <w:rFonts w:ascii="Times New Roman" w:hAnsi="Times New Roman" w:cs="Times New Roman"/>
        </w:rPr>
        <w:t xml:space="preserve"> </w:t>
      </w:r>
      <w:r w:rsidR="00A75BA5">
        <w:rPr>
          <w:rFonts w:ascii="Times New Roman" w:hAnsi="Times New Roman" w:cs="Times New Roman"/>
        </w:rPr>
        <w:t xml:space="preserve">more </w:t>
      </w:r>
      <w:r w:rsidR="00757BB7">
        <w:rPr>
          <w:rFonts w:ascii="Times New Roman" w:hAnsi="Times New Roman" w:cs="Times New Roman"/>
        </w:rPr>
        <w:t>to 569</w:t>
      </w:r>
      <w:r w:rsidR="00A75BA5">
        <w:rPr>
          <w:rFonts w:ascii="Times New Roman" w:hAnsi="Times New Roman" w:cs="Times New Roman"/>
        </w:rPr>
        <w:t>.84</w:t>
      </w:r>
      <w:r w:rsidR="00757BB7">
        <w:rPr>
          <w:rFonts w:ascii="Times New Roman" w:hAnsi="Times New Roman" w:cs="Times New Roman"/>
        </w:rPr>
        <w:t xml:space="preserve"> </w:t>
      </w:r>
      <w:r w:rsidR="00A75BA5">
        <w:rPr>
          <w:rFonts w:ascii="Times New Roman" w:hAnsi="Times New Roman" w:cs="Times New Roman"/>
        </w:rPr>
        <w:t xml:space="preserve">fewer </w:t>
      </w:r>
      <w:r w:rsidR="00757BB7">
        <w:rPr>
          <w:rFonts w:ascii="Times New Roman" w:hAnsi="Times New Roman" w:cs="Times New Roman"/>
        </w:rPr>
        <w:t>deaths per 100,000</w:t>
      </w:r>
      <w:r>
        <w:rPr>
          <w:rFonts w:ascii="Times New Roman" w:hAnsi="Times New Roman" w:cs="Times New Roman"/>
        </w:rPr>
        <w:t>. In 2019, the mortality burden from fine particulate matter</w:t>
      </w:r>
      <w:r w:rsidR="00643A8D">
        <w:rPr>
          <w:rFonts w:ascii="Times New Roman" w:hAnsi="Times New Roman" w:cs="Times New Roman"/>
        </w:rPr>
        <w:t xml:space="preserve"> (PM</w:t>
      </w:r>
      <w:r w:rsidR="00643A8D" w:rsidRPr="00643A8D">
        <w:rPr>
          <w:rFonts w:ascii="Times New Roman" w:hAnsi="Times New Roman" w:cs="Times New Roman"/>
          <w:vertAlign w:val="subscript"/>
        </w:rPr>
        <w:t>2.5</w:t>
      </w:r>
      <w:r w:rsidR="00643A8D">
        <w:rPr>
          <w:rFonts w:ascii="Times New Roman" w:hAnsi="Times New Roman" w:cs="Times New Roman"/>
        </w:rPr>
        <w:t>)</w:t>
      </w:r>
      <w:r>
        <w:rPr>
          <w:rFonts w:ascii="Times New Roman" w:hAnsi="Times New Roman" w:cs="Times New Roman"/>
        </w:rPr>
        <w:t>, the leading environmental risk factor contributing to the global burden of disease, was estimated to be between 45-77 premature deaths per 100,000.</w:t>
      </w:r>
      <w:r>
        <w:rPr>
          <w:rFonts w:ascii="Times New Roman" w:hAnsi="Times New Roman" w:cs="Times New Roman"/>
        </w:rPr>
        <w:fldChar w:fldCharType="begin"/>
      </w:r>
      <w:r w:rsidR="00E5782C">
        <w:rPr>
          <w:rFonts w:ascii="Times New Roman" w:hAnsi="Times New Roman" w:cs="Times New Roman"/>
        </w:rPr>
        <w:instrText xml:space="preserve"> ADDIN ZOTERO_ITEM CSL_CITATION {"citationID":"k94PcGHb","properties":{"formattedCitation":"\\super 21\\nosupersub{}","plainCitation":"21","noteIndex":0},"citationItems":[{"id":769,"uris":["http://zotero.org/users/10202395/items/QEUMD6EI"],"itemData":{"id":769,"type":"article-journal","abstract":"Background With much of the world’s population residing in urban areas, an understanding of air pollution exposures at the city level can inform mitigation approaches. Previous studies of global urban air pollution have not considered trends in air pollutant concentrations nor corresponding attributable mortality burdens. We aimed to estimate trends in fine particulate matter (PM2·5) concentrations and associated mortality for cities globally.","container-title":"The Lancet Planetary Health","DOI":"10.1016/S2542-5196(21)00350-8","ISSN":"25425196","issue":"2","journalAbbreviation":"The Lancet Planetary Health","language":"en","page":"e139-e146","source":"DOI.org (Crossref)","title":"Global urban temporal trends in fine particulate matter (PM2·5) and attributable health burdens: estimates from global datasets","title-short":"Global urban temporal trends in fine particulate matter (PM2·5) and attributable health burdens","volume":"6","author":[{"family":"Southerland","given":"Veronica A"},{"family":"Brauer","given":"Michael"},{"family":"Mohegh","given":"Arash"},{"family":"Hammer","given":"Melanie S"},{"family":"Van Donkelaar","given":"Aaron"},{"family":"Martin","given":"Randall V"},{"family":"Apte","given":"Joshua S"},{"family":"Anenberg","given":"Susan C"}],"issued":{"date-parts":[["2022",2]]}}}],"schema":"https://github.com/citation-style-language/schema/raw/master/csl-citation.json"} </w:instrText>
      </w:r>
      <w:r>
        <w:rPr>
          <w:rFonts w:ascii="Times New Roman" w:hAnsi="Times New Roman" w:cs="Times New Roman"/>
        </w:rPr>
        <w:fldChar w:fldCharType="separate"/>
      </w:r>
      <w:r w:rsidR="00E5782C" w:rsidRPr="00E5782C">
        <w:rPr>
          <w:rFonts w:ascii="Times New Roman" w:hAnsi="Times New Roman" w:cs="Times New Roman"/>
          <w:vertAlign w:val="superscript"/>
        </w:rPr>
        <w:t>21</w:t>
      </w:r>
      <w:r>
        <w:rPr>
          <w:rFonts w:ascii="Times New Roman" w:hAnsi="Times New Roman" w:cs="Times New Roman"/>
        </w:rPr>
        <w:fldChar w:fldCharType="end"/>
      </w:r>
      <w:r>
        <w:rPr>
          <w:rFonts w:ascii="Times New Roman" w:hAnsi="Times New Roman" w:cs="Times New Roman"/>
        </w:rPr>
        <w:t xml:space="preserve"> </w:t>
      </w:r>
      <w:r w:rsidR="00BC36DD">
        <w:rPr>
          <w:rFonts w:ascii="Times New Roman" w:hAnsi="Times New Roman" w:cs="Times New Roman"/>
        </w:rPr>
        <w:t xml:space="preserve">While these estimates are not directly comparable, they provide an idea of the </w:t>
      </w:r>
      <w:r w:rsidR="00A75BA5">
        <w:rPr>
          <w:rFonts w:ascii="Times New Roman" w:hAnsi="Times New Roman" w:cs="Times New Roman"/>
        </w:rPr>
        <w:t xml:space="preserve">relative </w:t>
      </w:r>
      <w:r w:rsidR="00BC36DD">
        <w:rPr>
          <w:rFonts w:ascii="Times New Roman" w:hAnsi="Times New Roman" w:cs="Times New Roman"/>
        </w:rPr>
        <w:t xml:space="preserve">magnitude of </w:t>
      </w:r>
      <w:r w:rsidR="00A75BA5">
        <w:rPr>
          <w:rFonts w:ascii="Times New Roman" w:hAnsi="Times New Roman" w:cs="Times New Roman"/>
        </w:rPr>
        <w:t xml:space="preserve">the health burden from </w:t>
      </w:r>
      <w:r w:rsidR="002355C4">
        <w:rPr>
          <w:rFonts w:ascii="Times New Roman" w:hAnsi="Times New Roman" w:cs="Times New Roman"/>
        </w:rPr>
        <w:t xml:space="preserve">insufficient greenspace </w:t>
      </w:r>
      <w:r w:rsidR="00643A8D">
        <w:rPr>
          <w:rFonts w:ascii="Times New Roman" w:hAnsi="Times New Roman" w:cs="Times New Roman"/>
        </w:rPr>
        <w:t xml:space="preserve">compared </w:t>
      </w:r>
      <w:r w:rsidR="002355C4">
        <w:rPr>
          <w:rFonts w:ascii="Times New Roman" w:hAnsi="Times New Roman" w:cs="Times New Roman"/>
        </w:rPr>
        <w:t xml:space="preserve">to the most important air pollutant for health. </w:t>
      </w:r>
      <w:r w:rsidR="00643A8D">
        <w:rPr>
          <w:rFonts w:ascii="Times New Roman" w:hAnsi="Times New Roman" w:cs="Times New Roman"/>
        </w:rPr>
        <w:t xml:space="preserve">The estimates are not equivalent because the greenspace health </w:t>
      </w:r>
      <w:r w:rsidR="00A75BA5">
        <w:rPr>
          <w:rFonts w:ascii="Times New Roman" w:hAnsi="Times New Roman" w:cs="Times New Roman"/>
        </w:rPr>
        <w:t xml:space="preserve">impact </w:t>
      </w:r>
      <w:r w:rsidR="00643A8D">
        <w:rPr>
          <w:rFonts w:ascii="Times New Roman" w:hAnsi="Times New Roman" w:cs="Times New Roman"/>
        </w:rPr>
        <w:t>includes deaths from all causes, while that of PM</w:t>
      </w:r>
      <w:r w:rsidR="00643A8D" w:rsidRPr="00643A8D">
        <w:rPr>
          <w:rFonts w:ascii="Times New Roman" w:hAnsi="Times New Roman" w:cs="Times New Roman"/>
          <w:vertAlign w:val="subscript"/>
        </w:rPr>
        <w:t>2.5</w:t>
      </w:r>
      <w:r w:rsidR="00643A8D">
        <w:rPr>
          <w:rFonts w:ascii="Times New Roman" w:hAnsi="Times New Roman" w:cs="Times New Roman"/>
          <w:vertAlign w:val="subscript"/>
        </w:rPr>
        <w:t xml:space="preserve"> </w:t>
      </w:r>
      <w:r w:rsidR="00643A8D">
        <w:rPr>
          <w:rFonts w:ascii="Times New Roman" w:hAnsi="Times New Roman" w:cs="Times New Roman"/>
        </w:rPr>
        <w:t xml:space="preserve">considers deaths from six causes. </w:t>
      </w:r>
      <w:r w:rsidR="000B0248">
        <w:rPr>
          <w:rFonts w:ascii="Times New Roman" w:hAnsi="Times New Roman" w:cs="Times New Roman"/>
        </w:rPr>
        <w:t>Furthermore</w:t>
      </w:r>
      <w:r w:rsidR="00643A8D">
        <w:rPr>
          <w:rFonts w:ascii="Times New Roman" w:hAnsi="Times New Roman" w:cs="Times New Roman"/>
        </w:rPr>
        <w:t>, u</w:t>
      </w:r>
      <w:r w:rsidR="00BA22DC">
        <w:rPr>
          <w:rFonts w:ascii="Times New Roman" w:hAnsi="Times New Roman" w:cs="Times New Roman"/>
        </w:rPr>
        <w:t>nlike other environmental hazards, there is no agreed upon standard to consider a city inadequately green.</w:t>
      </w:r>
      <w:r w:rsidR="00643A8D">
        <w:rPr>
          <w:rFonts w:ascii="Times New Roman" w:hAnsi="Times New Roman" w:cs="Times New Roman"/>
        </w:rPr>
        <w:t xml:space="preserve"> This complicates calculating the health burden of insufficient access to greenspace. Due to this issue, health impact assessments have often calculated the associated mortality from a 0.1 increase in NDVI, which is not easily understood in actionable terms.</w:t>
      </w:r>
      <w:r w:rsidR="009B65D4">
        <w:rPr>
          <w:rFonts w:ascii="Times New Roman" w:hAnsi="Times New Roman" w:cs="Times New Roman"/>
        </w:rPr>
        <w:t xml:space="preserve"> Additionally, a 0.1 increase in one setting might be very different </w:t>
      </w:r>
      <w:r w:rsidR="00E238E3">
        <w:rPr>
          <w:rFonts w:ascii="Times New Roman" w:hAnsi="Times New Roman" w:cs="Times New Roman"/>
        </w:rPr>
        <w:t xml:space="preserve">from another </w:t>
      </w:r>
      <w:r w:rsidR="009B65D4">
        <w:rPr>
          <w:rFonts w:ascii="Times New Roman" w:hAnsi="Times New Roman" w:cs="Times New Roman"/>
        </w:rPr>
        <w:t>in terms of feasibility due to rainfall and other climactic con</w:t>
      </w:r>
      <w:r w:rsidR="00411F45">
        <w:rPr>
          <w:rFonts w:ascii="Times New Roman" w:hAnsi="Times New Roman" w:cs="Times New Roman"/>
        </w:rPr>
        <w:t>s</w:t>
      </w:r>
      <w:r w:rsidR="009B65D4">
        <w:rPr>
          <w:rFonts w:ascii="Times New Roman" w:hAnsi="Times New Roman" w:cs="Times New Roman"/>
        </w:rPr>
        <w:t>traints</w:t>
      </w:r>
      <w:r w:rsidR="00674CE9">
        <w:rPr>
          <w:rFonts w:ascii="Times New Roman" w:hAnsi="Times New Roman" w:cs="Times New Roman"/>
        </w:rPr>
        <w:t>.</w:t>
      </w:r>
      <w:commentRangeEnd w:id="49"/>
      <w:r w:rsidR="00844151">
        <w:rPr>
          <w:rStyle w:val="CommentReference"/>
        </w:rPr>
        <w:commentReference w:id="49"/>
      </w:r>
    </w:p>
    <w:p w14:paraId="62D87771" w14:textId="77777777" w:rsidR="00FA2EC9" w:rsidRPr="00E150CA" w:rsidRDefault="00FA2EC9" w:rsidP="00551D54">
      <w:pPr>
        <w:rPr>
          <w:rFonts w:ascii="Times New Roman" w:hAnsi="Times New Roman" w:cs="Times New Roman"/>
        </w:rPr>
      </w:pPr>
    </w:p>
    <w:p w14:paraId="39720810" w14:textId="77777777" w:rsidR="00551D54" w:rsidRPr="00E150CA" w:rsidRDefault="00551D54" w:rsidP="00551D54">
      <w:pPr>
        <w:rPr>
          <w:rFonts w:ascii="Times New Roman" w:hAnsi="Times New Roman" w:cs="Times New Roman"/>
          <w:b/>
          <w:bCs/>
        </w:rPr>
      </w:pPr>
      <w:r w:rsidRPr="00E150CA">
        <w:rPr>
          <w:rFonts w:ascii="Times New Roman" w:hAnsi="Times New Roman" w:cs="Times New Roman"/>
          <w:b/>
          <w:bCs/>
        </w:rPr>
        <w:t>Conclusion</w:t>
      </w:r>
    </w:p>
    <w:p w14:paraId="73C7F6DD" w14:textId="77777777" w:rsidR="00551D54" w:rsidRDefault="00551D54" w:rsidP="00551D54">
      <w:pPr>
        <w:rPr>
          <w:rFonts w:ascii="Times New Roman" w:hAnsi="Times New Roman" w:cs="Times New Roman"/>
        </w:rPr>
      </w:pPr>
    </w:p>
    <w:p w14:paraId="7AB0316B" w14:textId="41C364A6" w:rsidR="007354C6" w:rsidRDefault="00296762" w:rsidP="00551D54">
      <w:pPr>
        <w:rPr>
          <w:rFonts w:ascii="Times New Roman" w:hAnsi="Times New Roman" w:cs="Times New Roman"/>
        </w:rPr>
      </w:pPr>
      <w:r>
        <w:rPr>
          <w:rFonts w:ascii="Times New Roman" w:hAnsi="Times New Roman" w:cs="Times New Roman"/>
        </w:rPr>
        <w:t xml:space="preserve">We found large inter-annual variability in NDVI that likely reflect a mix of efforts to increase urban greenspace, weather, and climate change. </w:t>
      </w:r>
      <w:r w:rsidR="00E401D7">
        <w:rPr>
          <w:rFonts w:ascii="Times New Roman" w:hAnsi="Times New Roman" w:cs="Times New Roman"/>
        </w:rPr>
        <w:t xml:space="preserve">Globally, NDVI has </w:t>
      </w:r>
      <w:r w:rsidR="002D68C9">
        <w:rPr>
          <w:rFonts w:ascii="Times New Roman" w:hAnsi="Times New Roman" w:cs="Times New Roman"/>
        </w:rPr>
        <w:t xml:space="preserve">remained relatively stable </w:t>
      </w:r>
      <w:r w:rsidR="00E401D7">
        <w:rPr>
          <w:rFonts w:ascii="Times New Roman" w:hAnsi="Times New Roman" w:cs="Times New Roman"/>
        </w:rPr>
        <w:t>from 2014-2018 to 2019-2023</w:t>
      </w:r>
      <w:r w:rsidR="002D68C9">
        <w:rPr>
          <w:rFonts w:ascii="Times New Roman" w:hAnsi="Times New Roman" w:cs="Times New Roman"/>
        </w:rPr>
        <w:t xml:space="preserve">. However, </w:t>
      </w:r>
      <w:r w:rsidR="00736641">
        <w:rPr>
          <w:rFonts w:ascii="Times New Roman" w:hAnsi="Times New Roman" w:cs="Times New Roman"/>
        </w:rPr>
        <w:t xml:space="preserve">we observed changes in </w:t>
      </w:r>
      <w:r w:rsidR="002D68C9">
        <w:rPr>
          <w:rFonts w:ascii="Times New Roman" w:hAnsi="Times New Roman" w:cs="Times New Roman"/>
        </w:rPr>
        <w:t xml:space="preserve">urban greenspace in individual cities </w:t>
      </w:r>
      <w:r w:rsidR="00736641">
        <w:rPr>
          <w:rFonts w:ascii="Times New Roman" w:hAnsi="Times New Roman" w:cs="Times New Roman"/>
        </w:rPr>
        <w:t>of</w:t>
      </w:r>
      <w:r w:rsidR="002D68C9">
        <w:rPr>
          <w:rFonts w:ascii="Times New Roman" w:hAnsi="Times New Roman" w:cs="Times New Roman"/>
        </w:rPr>
        <w:t xml:space="preserve"> over 20%. Changes in NDVI between these two periods were associated with </w:t>
      </w:r>
      <w:r w:rsidR="000537E1">
        <w:rPr>
          <w:rFonts w:ascii="Times New Roman" w:hAnsi="Times New Roman" w:cs="Times New Roman"/>
        </w:rPr>
        <w:t>5</w:t>
      </w:r>
      <w:r w:rsidR="002D68C9">
        <w:rPr>
          <w:rFonts w:ascii="Times New Roman" w:hAnsi="Times New Roman" w:cs="Times New Roman"/>
        </w:rPr>
        <w:t>.04</w:t>
      </w:r>
      <w:r w:rsidR="000537E1">
        <w:rPr>
          <w:rFonts w:ascii="Times New Roman" w:hAnsi="Times New Roman" w:cs="Times New Roman"/>
        </w:rPr>
        <w:t xml:space="preserve"> more deaths per 100,000 globally, ranging from 569.84 fewer to 521.82</w:t>
      </w:r>
      <w:r w:rsidR="002D68C9">
        <w:rPr>
          <w:rFonts w:ascii="Times New Roman" w:hAnsi="Times New Roman" w:cs="Times New Roman"/>
        </w:rPr>
        <w:t xml:space="preserve"> </w:t>
      </w:r>
      <w:r w:rsidR="000537E1">
        <w:rPr>
          <w:rFonts w:ascii="Times New Roman" w:hAnsi="Times New Roman" w:cs="Times New Roman"/>
        </w:rPr>
        <w:t xml:space="preserve">more deaths per 100,000 across the 1,041 cities. </w:t>
      </w:r>
      <w:del w:id="50" w:author="Anenberg, Susan Casper" w:date="2024-11-05T06:52:00Z">
        <w:r w:rsidDel="005C53F7">
          <w:rPr>
            <w:rFonts w:ascii="Times New Roman" w:hAnsi="Times New Roman" w:cs="Times New Roman"/>
          </w:rPr>
          <w:delText>The urban greenspace field could benefit from f</w:delText>
        </w:r>
      </w:del>
      <w:ins w:id="51" w:author="Anenberg, Susan Casper" w:date="2024-11-05T06:52:00Z">
        <w:r w:rsidR="005C53F7">
          <w:rPr>
            <w:rFonts w:ascii="Times New Roman" w:hAnsi="Times New Roman" w:cs="Times New Roman"/>
          </w:rPr>
          <w:t>F</w:t>
        </w:r>
      </w:ins>
      <w:r>
        <w:rPr>
          <w:rFonts w:ascii="Times New Roman" w:hAnsi="Times New Roman" w:cs="Times New Roman"/>
        </w:rPr>
        <w:t xml:space="preserve">uture </w:t>
      </w:r>
      <w:del w:id="52" w:author="Anenberg, Susan Casper" w:date="2024-11-05T06:52:00Z">
        <w:r w:rsidDel="005C53F7">
          <w:rPr>
            <w:rFonts w:ascii="Times New Roman" w:hAnsi="Times New Roman" w:cs="Times New Roman"/>
          </w:rPr>
          <w:delText xml:space="preserve">studies </w:delText>
        </w:r>
      </w:del>
      <w:ins w:id="53" w:author="Anenberg, Susan Casper" w:date="2024-11-05T06:52:00Z">
        <w:r w:rsidR="005C53F7">
          <w:rPr>
            <w:rFonts w:ascii="Times New Roman" w:hAnsi="Times New Roman" w:cs="Times New Roman"/>
          </w:rPr>
          <w:t xml:space="preserve">research should </w:t>
        </w:r>
      </w:ins>
      <w:r>
        <w:rPr>
          <w:rFonts w:ascii="Times New Roman" w:hAnsi="Times New Roman" w:cs="Times New Roman"/>
        </w:rPr>
        <w:t>explor</w:t>
      </w:r>
      <w:ins w:id="54" w:author="Anenberg, Susan Casper" w:date="2024-11-05T06:52:00Z">
        <w:r w:rsidR="005C53F7">
          <w:rPr>
            <w:rFonts w:ascii="Times New Roman" w:hAnsi="Times New Roman" w:cs="Times New Roman"/>
          </w:rPr>
          <w:t>e</w:t>
        </w:r>
      </w:ins>
      <w:del w:id="55" w:author="Anenberg, Susan Casper" w:date="2024-11-05T06:52:00Z">
        <w:r w:rsidDel="005C53F7">
          <w:rPr>
            <w:rFonts w:ascii="Times New Roman" w:hAnsi="Times New Roman" w:cs="Times New Roman"/>
          </w:rPr>
          <w:delText>ing</w:delText>
        </w:r>
      </w:del>
      <w:r>
        <w:rPr>
          <w:rFonts w:ascii="Times New Roman" w:hAnsi="Times New Roman" w:cs="Times New Roman"/>
        </w:rPr>
        <w:t xml:space="preserve"> alternative measurements to NDVI and </w:t>
      </w:r>
      <w:ins w:id="56" w:author="Anenberg, Susan Casper" w:date="2024-11-05T06:53:00Z">
        <w:r w:rsidR="005C53F7">
          <w:rPr>
            <w:rFonts w:ascii="Times New Roman" w:hAnsi="Times New Roman" w:cs="Times New Roman"/>
          </w:rPr>
          <w:t>target</w:t>
        </w:r>
      </w:ins>
      <w:del w:id="57" w:author="Anenberg, Susan Casper" w:date="2024-11-05T06:53:00Z">
        <w:r w:rsidDel="005C53F7">
          <w:rPr>
            <w:rFonts w:ascii="Times New Roman" w:hAnsi="Times New Roman" w:cs="Times New Roman"/>
          </w:rPr>
          <w:delText>ideal</w:delText>
        </w:r>
      </w:del>
      <w:r>
        <w:rPr>
          <w:rFonts w:ascii="Times New Roman" w:hAnsi="Times New Roman" w:cs="Times New Roman"/>
        </w:rPr>
        <w:t xml:space="preserve"> levels of </w:t>
      </w:r>
      <w:ins w:id="58" w:author="Anenberg, Susan Casper" w:date="2024-11-05T06:53:00Z">
        <w:r w:rsidR="005C53F7">
          <w:rPr>
            <w:rFonts w:ascii="Times New Roman" w:hAnsi="Times New Roman" w:cs="Times New Roman"/>
          </w:rPr>
          <w:t xml:space="preserve">urban </w:t>
        </w:r>
      </w:ins>
      <w:r>
        <w:rPr>
          <w:rFonts w:ascii="Times New Roman" w:hAnsi="Times New Roman" w:cs="Times New Roman"/>
        </w:rPr>
        <w:t xml:space="preserve">greenspace for </w:t>
      </w:r>
      <w:del w:id="59" w:author="Anenberg, Susan Casper" w:date="2024-11-05T06:53:00Z">
        <w:r w:rsidDel="005C53F7">
          <w:rPr>
            <w:rFonts w:ascii="Times New Roman" w:hAnsi="Times New Roman" w:cs="Times New Roman"/>
          </w:rPr>
          <w:delText>human health</w:delText>
        </w:r>
      </w:del>
      <w:ins w:id="60" w:author="Anenberg, Susan Casper" w:date="2024-11-05T06:53:00Z">
        <w:r w:rsidR="005C53F7">
          <w:rPr>
            <w:rFonts w:ascii="Times New Roman" w:hAnsi="Times New Roman" w:cs="Times New Roman"/>
          </w:rPr>
          <w:t>healthy and sustainable cities</w:t>
        </w:r>
      </w:ins>
      <w:r>
        <w:rPr>
          <w:rFonts w:ascii="Times New Roman" w:hAnsi="Times New Roman" w:cs="Times New Roman"/>
        </w:rPr>
        <w:t>.</w:t>
      </w:r>
    </w:p>
    <w:p w14:paraId="3A59CEA8" w14:textId="77777777" w:rsidR="002B6F7A" w:rsidRPr="00E150CA" w:rsidRDefault="002B6F7A" w:rsidP="00551D54">
      <w:pPr>
        <w:rPr>
          <w:rFonts w:ascii="Times New Roman" w:hAnsi="Times New Roman" w:cs="Times New Roman"/>
        </w:rPr>
      </w:pPr>
    </w:p>
    <w:p w14:paraId="0B10904C" w14:textId="77777777" w:rsidR="00FA2EC9" w:rsidRDefault="00FA2EC9" w:rsidP="00FA2EC9">
      <w:pPr>
        <w:rPr>
          <w:rFonts w:ascii="Times New Roman" w:hAnsi="Times New Roman" w:cs="Times New Roman"/>
          <w:b/>
          <w:bCs/>
        </w:rPr>
      </w:pPr>
      <w:r w:rsidRPr="00E150CA">
        <w:rPr>
          <w:rFonts w:ascii="Times New Roman" w:hAnsi="Times New Roman" w:cs="Times New Roman"/>
          <w:b/>
          <w:bCs/>
        </w:rPr>
        <w:t>Acknowledgements</w:t>
      </w:r>
    </w:p>
    <w:p w14:paraId="524726AC" w14:textId="77777777" w:rsidR="006D7B2F" w:rsidRPr="00E150CA" w:rsidRDefault="006D7B2F" w:rsidP="00FA2EC9">
      <w:pPr>
        <w:rPr>
          <w:rFonts w:ascii="Times New Roman" w:hAnsi="Times New Roman" w:cs="Times New Roman"/>
          <w:b/>
          <w:bCs/>
        </w:rPr>
      </w:pPr>
    </w:p>
    <w:p w14:paraId="05B4EB36" w14:textId="5237B44B" w:rsidR="006D7B2F" w:rsidRPr="00E150CA" w:rsidRDefault="006D7B2F" w:rsidP="00FA2EC9">
      <w:pPr>
        <w:rPr>
          <w:rFonts w:ascii="Times New Roman" w:hAnsi="Times New Roman" w:cs="Times New Roman"/>
          <w:i/>
          <w:iCs/>
          <w:color w:val="156082" w:themeColor="accent1"/>
        </w:rPr>
      </w:pPr>
      <w:r w:rsidRPr="007832F1">
        <w:rPr>
          <w:rFonts w:ascii="Times New Roman" w:hAnsi="Times New Roman" w:cs="Times New Roman"/>
          <w:color w:val="000000" w:themeColor="text1"/>
        </w:rPr>
        <w:t xml:space="preserve">We acknowledge support from </w:t>
      </w:r>
      <w:del w:id="61" w:author="Anenberg, Susan Casper" w:date="2024-11-05T06:30:00Z">
        <w:r w:rsidRPr="007832F1" w:rsidDel="004A5E81">
          <w:rPr>
            <w:rFonts w:ascii="Times New Roman" w:hAnsi="Times New Roman" w:cs="Times New Roman"/>
            <w:color w:val="000000" w:themeColor="text1"/>
          </w:rPr>
          <w:delText>Wellcome Trust Grant No. 216075/Z/19/Z</w:delText>
        </w:r>
        <w:r w:rsidDel="004A5E81">
          <w:rPr>
            <w:rFonts w:ascii="Times New Roman" w:hAnsi="Times New Roman" w:cs="Times New Roman"/>
            <w:color w:val="000000" w:themeColor="text1"/>
          </w:rPr>
          <w:delText xml:space="preserve">, </w:delText>
        </w:r>
      </w:del>
      <w:r>
        <w:rPr>
          <w:rFonts w:ascii="Times New Roman" w:hAnsi="Times New Roman" w:cs="Times New Roman"/>
          <w:color w:val="000000" w:themeColor="text1"/>
        </w:rPr>
        <w:t xml:space="preserve">NASA Grant No. </w:t>
      </w:r>
      <w:r w:rsidRPr="00A55253">
        <w:rPr>
          <w:rFonts w:ascii="Times New Roman" w:hAnsi="Times New Roman" w:cs="Times New Roman"/>
          <w:color w:val="000000" w:themeColor="text1"/>
        </w:rPr>
        <w:t>80NSSC21K0511</w:t>
      </w:r>
      <w:del w:id="62" w:author="Anenberg, Susan Casper" w:date="2024-11-05T06:30:00Z">
        <w:r w:rsidDel="004A5E81">
          <w:rPr>
            <w:rFonts w:ascii="Times New Roman" w:hAnsi="Times New Roman" w:cs="Times New Roman"/>
            <w:color w:val="000000" w:themeColor="text1"/>
          </w:rPr>
          <w:delText>,</w:delText>
        </w:r>
      </w:del>
      <w:r w:rsidRPr="007832F1">
        <w:rPr>
          <w:rFonts w:ascii="Times New Roman" w:hAnsi="Times New Roman" w:cs="Times New Roman"/>
          <w:color w:val="000000" w:themeColor="text1"/>
        </w:rPr>
        <w:t xml:space="preserve"> and The George Washington University. </w:t>
      </w:r>
    </w:p>
    <w:p w14:paraId="4737E2E0" w14:textId="77777777" w:rsidR="00843353" w:rsidRDefault="00843353" w:rsidP="00FA2EC9">
      <w:pPr>
        <w:rPr>
          <w:rFonts w:ascii="Times New Roman" w:hAnsi="Times New Roman" w:cs="Times New Roman"/>
          <w:b/>
          <w:bCs/>
        </w:rPr>
      </w:pPr>
    </w:p>
    <w:p w14:paraId="2780F2F6" w14:textId="77777777" w:rsidR="00F9185B" w:rsidRDefault="00F9185B" w:rsidP="00FA2EC9">
      <w:pPr>
        <w:rPr>
          <w:rFonts w:ascii="Times New Roman" w:hAnsi="Times New Roman" w:cs="Times New Roman"/>
          <w:b/>
          <w:bCs/>
        </w:rPr>
      </w:pPr>
    </w:p>
    <w:p w14:paraId="21224C58" w14:textId="77777777" w:rsidR="00F9185B" w:rsidRDefault="00F9185B" w:rsidP="00FA2EC9">
      <w:pPr>
        <w:rPr>
          <w:rFonts w:ascii="Times New Roman" w:hAnsi="Times New Roman" w:cs="Times New Roman"/>
          <w:b/>
          <w:bCs/>
        </w:rPr>
      </w:pPr>
    </w:p>
    <w:p w14:paraId="56FBB62B" w14:textId="77777777" w:rsidR="00F9185B" w:rsidRDefault="00F9185B" w:rsidP="00FA2EC9">
      <w:pPr>
        <w:rPr>
          <w:rFonts w:ascii="Times New Roman" w:hAnsi="Times New Roman" w:cs="Times New Roman"/>
          <w:b/>
          <w:bCs/>
        </w:rPr>
      </w:pPr>
    </w:p>
    <w:p w14:paraId="3493518B" w14:textId="77777777" w:rsidR="00F9185B" w:rsidRDefault="00F9185B" w:rsidP="00FA2EC9">
      <w:pPr>
        <w:rPr>
          <w:rFonts w:ascii="Times New Roman" w:hAnsi="Times New Roman" w:cs="Times New Roman"/>
          <w:b/>
          <w:bCs/>
        </w:rPr>
      </w:pPr>
    </w:p>
    <w:p w14:paraId="6B7CD3A2" w14:textId="77777777" w:rsidR="00F9185B" w:rsidRDefault="00F9185B" w:rsidP="00FA2EC9">
      <w:pPr>
        <w:rPr>
          <w:rFonts w:ascii="Times New Roman" w:hAnsi="Times New Roman" w:cs="Times New Roman"/>
          <w:b/>
          <w:bCs/>
        </w:rPr>
      </w:pPr>
    </w:p>
    <w:p w14:paraId="77C75975" w14:textId="77777777" w:rsidR="00F9185B" w:rsidRDefault="00F9185B" w:rsidP="00FA2EC9">
      <w:pPr>
        <w:rPr>
          <w:rFonts w:ascii="Times New Roman" w:hAnsi="Times New Roman" w:cs="Times New Roman"/>
          <w:b/>
          <w:bCs/>
        </w:rPr>
      </w:pPr>
    </w:p>
    <w:p w14:paraId="02B0603F" w14:textId="77777777" w:rsidR="00F9185B" w:rsidRDefault="00F9185B" w:rsidP="00FA2EC9">
      <w:pPr>
        <w:rPr>
          <w:rFonts w:ascii="Times New Roman" w:hAnsi="Times New Roman" w:cs="Times New Roman"/>
          <w:b/>
          <w:bCs/>
        </w:rPr>
      </w:pPr>
    </w:p>
    <w:p w14:paraId="74CBB941" w14:textId="77777777" w:rsidR="00961489" w:rsidRDefault="00961489" w:rsidP="00FA2EC9">
      <w:pPr>
        <w:rPr>
          <w:rFonts w:ascii="Times New Roman" w:hAnsi="Times New Roman" w:cs="Times New Roman"/>
          <w:b/>
          <w:bCs/>
        </w:rPr>
      </w:pPr>
    </w:p>
    <w:p w14:paraId="2F4D3574" w14:textId="77777777" w:rsidR="00961489" w:rsidRDefault="00961489" w:rsidP="00FA2EC9">
      <w:pPr>
        <w:rPr>
          <w:rFonts w:ascii="Times New Roman" w:hAnsi="Times New Roman" w:cs="Times New Roman"/>
          <w:b/>
          <w:bCs/>
        </w:rPr>
      </w:pPr>
    </w:p>
    <w:p w14:paraId="1D7F1F96" w14:textId="77777777" w:rsidR="00961489" w:rsidRDefault="00961489" w:rsidP="00FA2EC9">
      <w:pPr>
        <w:rPr>
          <w:rFonts w:ascii="Times New Roman" w:hAnsi="Times New Roman" w:cs="Times New Roman"/>
          <w:b/>
          <w:bCs/>
        </w:rPr>
      </w:pPr>
    </w:p>
    <w:p w14:paraId="53D2110A" w14:textId="77777777" w:rsidR="00961489" w:rsidRDefault="00961489" w:rsidP="00FA2EC9">
      <w:pPr>
        <w:rPr>
          <w:rFonts w:ascii="Times New Roman" w:hAnsi="Times New Roman" w:cs="Times New Roman"/>
          <w:b/>
          <w:bCs/>
        </w:rPr>
      </w:pPr>
    </w:p>
    <w:p w14:paraId="14ACF476" w14:textId="77777777" w:rsidR="00961489" w:rsidRDefault="00961489" w:rsidP="00FA2EC9">
      <w:pPr>
        <w:rPr>
          <w:rFonts w:ascii="Times New Roman" w:hAnsi="Times New Roman" w:cs="Times New Roman"/>
          <w:b/>
          <w:bCs/>
        </w:rPr>
      </w:pPr>
    </w:p>
    <w:p w14:paraId="7EB14CA6" w14:textId="77777777" w:rsidR="00961489" w:rsidRDefault="00961489" w:rsidP="00FA2EC9">
      <w:pPr>
        <w:rPr>
          <w:rFonts w:ascii="Times New Roman" w:hAnsi="Times New Roman" w:cs="Times New Roman"/>
          <w:b/>
          <w:bCs/>
        </w:rPr>
      </w:pPr>
    </w:p>
    <w:p w14:paraId="6154B5E7" w14:textId="77777777" w:rsidR="00961489" w:rsidRDefault="00961489" w:rsidP="00FA2EC9">
      <w:pPr>
        <w:rPr>
          <w:rFonts w:ascii="Times New Roman" w:hAnsi="Times New Roman" w:cs="Times New Roman"/>
          <w:b/>
          <w:bCs/>
        </w:rPr>
      </w:pPr>
    </w:p>
    <w:p w14:paraId="6830469C" w14:textId="77777777" w:rsidR="00961489" w:rsidRDefault="00961489" w:rsidP="00FA2EC9">
      <w:pPr>
        <w:rPr>
          <w:rFonts w:ascii="Times New Roman" w:hAnsi="Times New Roman" w:cs="Times New Roman"/>
          <w:b/>
          <w:bCs/>
        </w:rPr>
      </w:pPr>
    </w:p>
    <w:p w14:paraId="4EA71AE0" w14:textId="77777777" w:rsidR="00961489" w:rsidRDefault="00961489" w:rsidP="00FA2EC9">
      <w:pPr>
        <w:rPr>
          <w:rFonts w:ascii="Times New Roman" w:hAnsi="Times New Roman" w:cs="Times New Roman"/>
          <w:b/>
          <w:bCs/>
        </w:rPr>
      </w:pPr>
    </w:p>
    <w:p w14:paraId="29AB6F1F" w14:textId="77777777" w:rsidR="00961489" w:rsidRDefault="00961489" w:rsidP="00FA2EC9">
      <w:pPr>
        <w:rPr>
          <w:rFonts w:ascii="Times New Roman" w:hAnsi="Times New Roman" w:cs="Times New Roman"/>
          <w:b/>
          <w:bCs/>
        </w:rPr>
      </w:pPr>
    </w:p>
    <w:p w14:paraId="4861F35E" w14:textId="77777777" w:rsidR="00961489" w:rsidRDefault="00961489" w:rsidP="00FA2EC9">
      <w:pPr>
        <w:rPr>
          <w:rFonts w:ascii="Times New Roman" w:hAnsi="Times New Roman" w:cs="Times New Roman"/>
          <w:b/>
          <w:bCs/>
        </w:rPr>
      </w:pPr>
    </w:p>
    <w:p w14:paraId="2E7A59BA" w14:textId="77777777" w:rsidR="00F9185B" w:rsidRDefault="00F9185B" w:rsidP="00FA2EC9">
      <w:pPr>
        <w:rPr>
          <w:rFonts w:ascii="Times New Roman" w:hAnsi="Times New Roman" w:cs="Times New Roman"/>
          <w:b/>
          <w:bCs/>
        </w:rPr>
      </w:pPr>
    </w:p>
    <w:p w14:paraId="1BCA0334" w14:textId="77777777" w:rsidR="00F9185B" w:rsidRDefault="00F9185B" w:rsidP="00FA2EC9">
      <w:pPr>
        <w:rPr>
          <w:rFonts w:ascii="Times New Roman" w:hAnsi="Times New Roman" w:cs="Times New Roman"/>
          <w:b/>
          <w:bCs/>
        </w:rPr>
      </w:pPr>
    </w:p>
    <w:p w14:paraId="33D6D1FD" w14:textId="77777777" w:rsidR="00F9185B" w:rsidRDefault="00F9185B" w:rsidP="00FA2EC9">
      <w:pPr>
        <w:rPr>
          <w:rFonts w:ascii="Times New Roman" w:hAnsi="Times New Roman" w:cs="Times New Roman"/>
          <w:b/>
          <w:bCs/>
        </w:rPr>
      </w:pPr>
    </w:p>
    <w:p w14:paraId="7C32C0BC" w14:textId="77777777" w:rsidR="00890A47" w:rsidRDefault="00890A47" w:rsidP="00FA2EC9">
      <w:pPr>
        <w:rPr>
          <w:rFonts w:ascii="Times New Roman" w:hAnsi="Times New Roman" w:cs="Times New Roman"/>
          <w:b/>
          <w:bCs/>
        </w:rPr>
      </w:pPr>
    </w:p>
    <w:p w14:paraId="502D4825" w14:textId="77777777" w:rsidR="00890A47" w:rsidRDefault="00890A47" w:rsidP="00FA2EC9">
      <w:pPr>
        <w:rPr>
          <w:rFonts w:ascii="Times New Roman" w:hAnsi="Times New Roman" w:cs="Times New Roman"/>
          <w:b/>
          <w:bCs/>
        </w:rPr>
      </w:pPr>
    </w:p>
    <w:p w14:paraId="45C77156" w14:textId="77777777" w:rsidR="00890A47" w:rsidRDefault="00890A47" w:rsidP="00FA2EC9">
      <w:pPr>
        <w:rPr>
          <w:rFonts w:ascii="Times New Roman" w:hAnsi="Times New Roman" w:cs="Times New Roman"/>
          <w:b/>
          <w:bCs/>
        </w:rPr>
      </w:pPr>
    </w:p>
    <w:p w14:paraId="1D00935B" w14:textId="77777777" w:rsidR="00890A47" w:rsidRDefault="00890A47" w:rsidP="00FA2EC9">
      <w:pPr>
        <w:rPr>
          <w:rFonts w:ascii="Times New Roman" w:hAnsi="Times New Roman" w:cs="Times New Roman"/>
          <w:b/>
          <w:bCs/>
        </w:rPr>
      </w:pPr>
    </w:p>
    <w:p w14:paraId="3BB5FF57" w14:textId="77777777" w:rsidR="00890A47" w:rsidRDefault="00890A47" w:rsidP="00FA2EC9">
      <w:pPr>
        <w:rPr>
          <w:rFonts w:ascii="Times New Roman" w:hAnsi="Times New Roman" w:cs="Times New Roman"/>
          <w:b/>
          <w:bCs/>
        </w:rPr>
      </w:pPr>
    </w:p>
    <w:p w14:paraId="47FB7C24" w14:textId="77777777" w:rsidR="00890A47" w:rsidRDefault="00890A47" w:rsidP="00FA2EC9">
      <w:pPr>
        <w:rPr>
          <w:rFonts w:ascii="Times New Roman" w:hAnsi="Times New Roman" w:cs="Times New Roman"/>
          <w:b/>
          <w:bCs/>
        </w:rPr>
      </w:pPr>
    </w:p>
    <w:p w14:paraId="5B7D4E97" w14:textId="77777777" w:rsidR="00890A47" w:rsidRDefault="00890A47" w:rsidP="00FA2EC9">
      <w:pPr>
        <w:rPr>
          <w:rFonts w:ascii="Times New Roman" w:hAnsi="Times New Roman" w:cs="Times New Roman"/>
          <w:b/>
          <w:bCs/>
        </w:rPr>
      </w:pPr>
    </w:p>
    <w:p w14:paraId="472A36CC" w14:textId="77777777" w:rsidR="00890A47" w:rsidRDefault="00890A47" w:rsidP="00FA2EC9">
      <w:pPr>
        <w:rPr>
          <w:rFonts w:ascii="Times New Roman" w:hAnsi="Times New Roman" w:cs="Times New Roman"/>
          <w:b/>
          <w:bCs/>
        </w:rPr>
      </w:pPr>
    </w:p>
    <w:p w14:paraId="425F63FB" w14:textId="77777777" w:rsidR="00890A47" w:rsidRDefault="00890A47" w:rsidP="00FA2EC9">
      <w:pPr>
        <w:rPr>
          <w:rFonts w:ascii="Times New Roman" w:hAnsi="Times New Roman" w:cs="Times New Roman"/>
          <w:b/>
          <w:bCs/>
        </w:rPr>
      </w:pPr>
    </w:p>
    <w:p w14:paraId="5F9B72C4" w14:textId="77777777" w:rsidR="00890A47" w:rsidRDefault="00890A47" w:rsidP="00FA2EC9">
      <w:pPr>
        <w:rPr>
          <w:rFonts w:ascii="Times New Roman" w:hAnsi="Times New Roman" w:cs="Times New Roman"/>
          <w:b/>
          <w:bCs/>
        </w:rPr>
      </w:pPr>
    </w:p>
    <w:p w14:paraId="20792A04" w14:textId="77777777" w:rsidR="00890A47" w:rsidRDefault="00890A47" w:rsidP="00FA2EC9">
      <w:pPr>
        <w:rPr>
          <w:rFonts w:ascii="Times New Roman" w:hAnsi="Times New Roman" w:cs="Times New Roman"/>
          <w:b/>
          <w:bCs/>
        </w:rPr>
      </w:pPr>
    </w:p>
    <w:p w14:paraId="32234A1E" w14:textId="77777777" w:rsidR="00890A47" w:rsidRDefault="00890A47" w:rsidP="00FA2EC9">
      <w:pPr>
        <w:rPr>
          <w:rFonts w:ascii="Times New Roman" w:hAnsi="Times New Roman" w:cs="Times New Roman"/>
          <w:b/>
          <w:bCs/>
        </w:rPr>
      </w:pPr>
    </w:p>
    <w:p w14:paraId="210062D3" w14:textId="77777777" w:rsidR="00890A47" w:rsidRDefault="00890A47" w:rsidP="00FA2EC9">
      <w:pPr>
        <w:rPr>
          <w:rFonts w:ascii="Times New Roman" w:hAnsi="Times New Roman" w:cs="Times New Roman"/>
          <w:b/>
          <w:bCs/>
        </w:rPr>
      </w:pPr>
    </w:p>
    <w:p w14:paraId="5DA8438A" w14:textId="77777777" w:rsidR="00890A47" w:rsidRDefault="00890A47" w:rsidP="00FA2EC9">
      <w:pPr>
        <w:rPr>
          <w:rFonts w:ascii="Times New Roman" w:hAnsi="Times New Roman" w:cs="Times New Roman"/>
          <w:b/>
          <w:bCs/>
        </w:rPr>
      </w:pPr>
    </w:p>
    <w:p w14:paraId="31343A2A" w14:textId="77777777" w:rsidR="00890A47" w:rsidRDefault="00890A47" w:rsidP="00FA2EC9">
      <w:pPr>
        <w:rPr>
          <w:rFonts w:ascii="Times New Roman" w:hAnsi="Times New Roman" w:cs="Times New Roman"/>
          <w:b/>
          <w:bCs/>
        </w:rPr>
      </w:pPr>
    </w:p>
    <w:p w14:paraId="3BCFF45D" w14:textId="77777777" w:rsidR="00890A47" w:rsidRDefault="00890A47" w:rsidP="00FA2EC9">
      <w:pPr>
        <w:rPr>
          <w:rFonts w:ascii="Times New Roman" w:hAnsi="Times New Roman" w:cs="Times New Roman"/>
          <w:b/>
          <w:bCs/>
        </w:rPr>
      </w:pPr>
    </w:p>
    <w:p w14:paraId="7582776B" w14:textId="77777777" w:rsidR="00890A47" w:rsidRDefault="00890A47" w:rsidP="00FA2EC9">
      <w:pPr>
        <w:rPr>
          <w:rFonts w:ascii="Times New Roman" w:hAnsi="Times New Roman" w:cs="Times New Roman"/>
          <w:b/>
          <w:bCs/>
        </w:rPr>
      </w:pPr>
    </w:p>
    <w:p w14:paraId="1F1D429B" w14:textId="77777777" w:rsidR="00890A47" w:rsidRDefault="00890A47" w:rsidP="00FA2EC9">
      <w:pPr>
        <w:rPr>
          <w:rFonts w:ascii="Times New Roman" w:hAnsi="Times New Roman" w:cs="Times New Roman"/>
          <w:b/>
          <w:bCs/>
        </w:rPr>
      </w:pPr>
    </w:p>
    <w:p w14:paraId="3270736F" w14:textId="77777777" w:rsidR="00F9185B" w:rsidRDefault="00F9185B" w:rsidP="00FA2EC9">
      <w:pPr>
        <w:rPr>
          <w:rFonts w:ascii="Times New Roman" w:hAnsi="Times New Roman" w:cs="Times New Roman"/>
          <w:b/>
          <w:bCs/>
        </w:rPr>
      </w:pPr>
    </w:p>
    <w:p w14:paraId="5779ECCE" w14:textId="77777777" w:rsidR="00F9185B" w:rsidRDefault="00F9185B" w:rsidP="00FA2EC9">
      <w:pPr>
        <w:rPr>
          <w:rFonts w:ascii="Times New Roman" w:hAnsi="Times New Roman" w:cs="Times New Roman"/>
          <w:b/>
          <w:bCs/>
        </w:rPr>
      </w:pPr>
    </w:p>
    <w:p w14:paraId="78ED4A51" w14:textId="77777777" w:rsidR="00F9185B" w:rsidRDefault="00F9185B" w:rsidP="00FA2EC9">
      <w:pPr>
        <w:rPr>
          <w:rFonts w:ascii="Times New Roman" w:hAnsi="Times New Roman" w:cs="Times New Roman"/>
          <w:b/>
          <w:bCs/>
        </w:rPr>
      </w:pPr>
    </w:p>
    <w:p w14:paraId="331257F0" w14:textId="77777777" w:rsidR="00F9185B" w:rsidRPr="00E150CA" w:rsidRDefault="00F9185B" w:rsidP="00FA2EC9">
      <w:pPr>
        <w:rPr>
          <w:rFonts w:ascii="Times New Roman" w:hAnsi="Times New Roman" w:cs="Times New Roman"/>
          <w:b/>
          <w:bCs/>
        </w:rPr>
      </w:pPr>
    </w:p>
    <w:p w14:paraId="7E49F0EE" w14:textId="47B6B483" w:rsidR="00FA2EC9" w:rsidRPr="00E150CA" w:rsidRDefault="00FA2EC9" w:rsidP="00FA2EC9">
      <w:pPr>
        <w:rPr>
          <w:rFonts w:ascii="Times New Roman" w:hAnsi="Times New Roman" w:cs="Times New Roman"/>
          <w:b/>
          <w:bCs/>
        </w:rPr>
      </w:pPr>
      <w:r w:rsidRPr="00E150CA">
        <w:rPr>
          <w:rFonts w:ascii="Times New Roman" w:hAnsi="Times New Roman" w:cs="Times New Roman"/>
          <w:b/>
          <w:bCs/>
        </w:rPr>
        <w:t>References</w:t>
      </w:r>
    </w:p>
    <w:p w14:paraId="4F46C11B" w14:textId="77777777" w:rsidR="003057CF" w:rsidRPr="00E150CA" w:rsidRDefault="003057CF" w:rsidP="00FA2EC9">
      <w:pPr>
        <w:rPr>
          <w:rFonts w:ascii="Times New Roman" w:hAnsi="Times New Roman" w:cs="Times New Roman"/>
        </w:rPr>
      </w:pPr>
    </w:p>
    <w:p w14:paraId="06192310" w14:textId="77777777" w:rsidR="00E203C2" w:rsidRPr="00E203C2" w:rsidRDefault="00C158AD" w:rsidP="00E203C2">
      <w:pPr>
        <w:pStyle w:val="Bibliography"/>
        <w:rPr>
          <w:rFonts w:ascii="Times New Roman" w:hAnsi="Times New Roman" w:cs="Times New Roman"/>
        </w:rPr>
      </w:pPr>
      <w:r w:rsidRPr="00E150CA">
        <w:fldChar w:fldCharType="begin"/>
      </w:r>
      <w:r w:rsidR="00E5782C">
        <w:instrText xml:space="preserve"> ADDIN ZOTERO_BIBL {"uncited":[],"omitted":[],"custom":[]} CSL_BIBLIOGRAPHY </w:instrText>
      </w:r>
      <w:r w:rsidRPr="00E150CA">
        <w:fldChar w:fldCharType="separate"/>
      </w:r>
      <w:r w:rsidR="00E203C2" w:rsidRPr="00E203C2">
        <w:rPr>
          <w:rFonts w:ascii="Times New Roman" w:hAnsi="Times New Roman" w:cs="Times New Roman"/>
        </w:rPr>
        <w:t>1.</w:t>
      </w:r>
      <w:r w:rsidR="00E203C2" w:rsidRPr="00E203C2">
        <w:rPr>
          <w:rFonts w:ascii="Times New Roman" w:hAnsi="Times New Roman" w:cs="Times New Roman"/>
        </w:rPr>
        <w:tab/>
        <w:t xml:space="preserve">Yang BY, Zhao T, Hu LX, et al. Greenspace and human health: An umbrella review. </w:t>
      </w:r>
      <w:r w:rsidR="00E203C2" w:rsidRPr="00E203C2">
        <w:rPr>
          <w:rFonts w:ascii="Times New Roman" w:hAnsi="Times New Roman" w:cs="Times New Roman"/>
          <w:i/>
          <w:iCs/>
        </w:rPr>
        <w:t>The Innovation</w:t>
      </w:r>
      <w:r w:rsidR="00E203C2" w:rsidRPr="00E203C2">
        <w:rPr>
          <w:rFonts w:ascii="Times New Roman" w:hAnsi="Times New Roman" w:cs="Times New Roman"/>
        </w:rPr>
        <w:t>. 2021;2(4):100164. doi:10.1016/j.xinn.2021.100164</w:t>
      </w:r>
    </w:p>
    <w:p w14:paraId="0D62CAAC" w14:textId="77777777" w:rsidR="00E203C2" w:rsidRPr="00E203C2" w:rsidRDefault="00E203C2" w:rsidP="00E203C2">
      <w:pPr>
        <w:pStyle w:val="Bibliography"/>
        <w:rPr>
          <w:rFonts w:ascii="Times New Roman" w:hAnsi="Times New Roman" w:cs="Times New Roman"/>
        </w:rPr>
      </w:pPr>
      <w:r w:rsidRPr="00E203C2">
        <w:rPr>
          <w:rFonts w:ascii="Times New Roman" w:hAnsi="Times New Roman" w:cs="Times New Roman"/>
        </w:rPr>
        <w:t>2.</w:t>
      </w:r>
      <w:r w:rsidRPr="00E203C2">
        <w:rPr>
          <w:rFonts w:ascii="Times New Roman" w:hAnsi="Times New Roman" w:cs="Times New Roman"/>
        </w:rPr>
        <w:tab/>
        <w:t xml:space="preserve">Smith N, Georgiou M, King AC, Tieges Z, Webb S, Chastin S. Urban blue spaces and human health: A systematic review and meta-analysis of quantitative studies. </w:t>
      </w:r>
      <w:r w:rsidRPr="00E203C2">
        <w:rPr>
          <w:rFonts w:ascii="Times New Roman" w:hAnsi="Times New Roman" w:cs="Times New Roman"/>
          <w:i/>
          <w:iCs/>
        </w:rPr>
        <w:t>Cities</w:t>
      </w:r>
      <w:r w:rsidRPr="00E203C2">
        <w:rPr>
          <w:rFonts w:ascii="Times New Roman" w:hAnsi="Times New Roman" w:cs="Times New Roman"/>
        </w:rPr>
        <w:t>. 2021;119:103413. doi:10.1016/j.cities.2021.103413</w:t>
      </w:r>
    </w:p>
    <w:p w14:paraId="2205E242" w14:textId="77777777" w:rsidR="00E203C2" w:rsidRPr="00E203C2" w:rsidRDefault="00E203C2" w:rsidP="00E203C2">
      <w:pPr>
        <w:pStyle w:val="Bibliography"/>
        <w:rPr>
          <w:rFonts w:ascii="Times New Roman" w:hAnsi="Times New Roman" w:cs="Times New Roman"/>
        </w:rPr>
      </w:pPr>
      <w:r w:rsidRPr="00E203C2">
        <w:rPr>
          <w:rFonts w:ascii="Times New Roman" w:hAnsi="Times New Roman" w:cs="Times New Roman"/>
        </w:rPr>
        <w:t>3.</w:t>
      </w:r>
      <w:r w:rsidRPr="00E203C2">
        <w:rPr>
          <w:rFonts w:ascii="Times New Roman" w:hAnsi="Times New Roman" w:cs="Times New Roman"/>
        </w:rPr>
        <w:tab/>
        <w:t xml:space="preserve">Hunter RF, Cleland C, Cleary A, et al. Environmental, health, wellbeing, social and equity effects of urban green space interventions: A meta-narrative evidence synthesis. </w:t>
      </w:r>
      <w:r w:rsidRPr="00E203C2">
        <w:rPr>
          <w:rFonts w:ascii="Times New Roman" w:hAnsi="Times New Roman" w:cs="Times New Roman"/>
          <w:i/>
          <w:iCs/>
        </w:rPr>
        <w:t>Environment International</w:t>
      </w:r>
      <w:r w:rsidRPr="00E203C2">
        <w:rPr>
          <w:rFonts w:ascii="Times New Roman" w:hAnsi="Times New Roman" w:cs="Times New Roman"/>
        </w:rPr>
        <w:t>. 2019;130:104923. doi:10.1016/j.envint.2019.104923</w:t>
      </w:r>
    </w:p>
    <w:p w14:paraId="56C5B32D" w14:textId="77777777" w:rsidR="00E203C2" w:rsidRPr="00E203C2" w:rsidRDefault="00E203C2" w:rsidP="00E203C2">
      <w:pPr>
        <w:pStyle w:val="Bibliography"/>
        <w:rPr>
          <w:rFonts w:ascii="Times New Roman" w:hAnsi="Times New Roman" w:cs="Times New Roman"/>
        </w:rPr>
      </w:pPr>
      <w:r w:rsidRPr="00E203C2">
        <w:rPr>
          <w:rFonts w:ascii="Times New Roman" w:hAnsi="Times New Roman" w:cs="Times New Roman"/>
        </w:rPr>
        <w:t>4.</w:t>
      </w:r>
      <w:r w:rsidRPr="00E203C2">
        <w:rPr>
          <w:rFonts w:ascii="Times New Roman" w:hAnsi="Times New Roman" w:cs="Times New Roman"/>
        </w:rPr>
        <w:tab/>
        <w:t xml:space="preserve">Wolf KL, Lam ST, McKeen JK, Richardson GRA, Van Den Bosch M, Bardekjian AC. Urban Trees and Human Health: A Scoping Review. </w:t>
      </w:r>
      <w:r w:rsidRPr="00E203C2">
        <w:rPr>
          <w:rFonts w:ascii="Times New Roman" w:hAnsi="Times New Roman" w:cs="Times New Roman"/>
          <w:i/>
          <w:iCs/>
        </w:rPr>
        <w:t>IJERPH</w:t>
      </w:r>
      <w:r w:rsidRPr="00E203C2">
        <w:rPr>
          <w:rFonts w:ascii="Times New Roman" w:hAnsi="Times New Roman" w:cs="Times New Roman"/>
        </w:rPr>
        <w:t>. 2020;17(12):4371. doi:10.3390/ijerph17124371</w:t>
      </w:r>
    </w:p>
    <w:p w14:paraId="79779DD6" w14:textId="77777777" w:rsidR="00E203C2" w:rsidRPr="00E203C2" w:rsidRDefault="00E203C2" w:rsidP="00E203C2">
      <w:pPr>
        <w:pStyle w:val="Bibliography"/>
        <w:rPr>
          <w:rFonts w:ascii="Times New Roman" w:hAnsi="Times New Roman" w:cs="Times New Roman"/>
        </w:rPr>
      </w:pPr>
      <w:r w:rsidRPr="00E203C2">
        <w:rPr>
          <w:rFonts w:ascii="Times New Roman" w:hAnsi="Times New Roman" w:cs="Times New Roman"/>
        </w:rPr>
        <w:t>5.</w:t>
      </w:r>
      <w:r w:rsidRPr="00E203C2">
        <w:rPr>
          <w:rFonts w:ascii="Times New Roman" w:hAnsi="Times New Roman" w:cs="Times New Roman"/>
        </w:rPr>
        <w:tab/>
        <w:t xml:space="preserve">Ampatzidis P, Cintolesi C, Kershaw T. Impact of Blue Space Geometry on Urban Heat Island Mitigation. </w:t>
      </w:r>
      <w:r w:rsidRPr="00E203C2">
        <w:rPr>
          <w:rFonts w:ascii="Times New Roman" w:hAnsi="Times New Roman" w:cs="Times New Roman"/>
          <w:i/>
          <w:iCs/>
        </w:rPr>
        <w:t>Climate</w:t>
      </w:r>
      <w:r w:rsidRPr="00E203C2">
        <w:rPr>
          <w:rFonts w:ascii="Times New Roman" w:hAnsi="Times New Roman" w:cs="Times New Roman"/>
        </w:rPr>
        <w:t>. 2023;11(2):28. doi:10.3390/cli11020028</w:t>
      </w:r>
    </w:p>
    <w:p w14:paraId="7CEF086F" w14:textId="77777777" w:rsidR="00E203C2" w:rsidRPr="00E203C2" w:rsidRDefault="00E203C2" w:rsidP="00E203C2">
      <w:pPr>
        <w:pStyle w:val="Bibliography"/>
        <w:rPr>
          <w:rFonts w:ascii="Times New Roman" w:hAnsi="Times New Roman" w:cs="Times New Roman"/>
        </w:rPr>
      </w:pPr>
      <w:r w:rsidRPr="00E203C2">
        <w:rPr>
          <w:rFonts w:ascii="Times New Roman" w:hAnsi="Times New Roman" w:cs="Times New Roman"/>
        </w:rPr>
        <w:t>6.</w:t>
      </w:r>
      <w:r w:rsidRPr="00E203C2">
        <w:rPr>
          <w:rFonts w:ascii="Times New Roman" w:hAnsi="Times New Roman" w:cs="Times New Roman"/>
        </w:rPr>
        <w:tab/>
        <w:t xml:space="preserve">Brückner A, Falkenberg T, Heinzel C, Kistemann T. The Regeneration of Urban Blue Spaces: A Public Health Intervention? Reviewing the Evidence. </w:t>
      </w:r>
      <w:r w:rsidRPr="00E203C2">
        <w:rPr>
          <w:rFonts w:ascii="Times New Roman" w:hAnsi="Times New Roman" w:cs="Times New Roman"/>
          <w:i/>
          <w:iCs/>
        </w:rPr>
        <w:t>Front Public Health</w:t>
      </w:r>
      <w:r w:rsidRPr="00E203C2">
        <w:rPr>
          <w:rFonts w:ascii="Times New Roman" w:hAnsi="Times New Roman" w:cs="Times New Roman"/>
        </w:rPr>
        <w:t>. 2022;9:782101. doi:10.3389/fpubh.2021.782101</w:t>
      </w:r>
    </w:p>
    <w:p w14:paraId="79238787" w14:textId="77777777" w:rsidR="00E203C2" w:rsidRPr="00E203C2" w:rsidRDefault="00E203C2" w:rsidP="00E203C2">
      <w:pPr>
        <w:pStyle w:val="Bibliography"/>
        <w:rPr>
          <w:rFonts w:ascii="Times New Roman" w:hAnsi="Times New Roman" w:cs="Times New Roman"/>
        </w:rPr>
      </w:pPr>
      <w:r w:rsidRPr="00E203C2">
        <w:rPr>
          <w:rFonts w:ascii="Times New Roman" w:hAnsi="Times New Roman" w:cs="Times New Roman"/>
        </w:rPr>
        <w:t>7.</w:t>
      </w:r>
      <w:r w:rsidRPr="00E203C2">
        <w:rPr>
          <w:rFonts w:ascii="Times New Roman" w:hAnsi="Times New Roman" w:cs="Times New Roman"/>
        </w:rPr>
        <w:tab/>
        <w:t xml:space="preserve">Alex Baeumler, Olivia D’Aoust, Maitreyi Das, et al. </w:t>
      </w:r>
      <w:r w:rsidRPr="00E203C2">
        <w:rPr>
          <w:rFonts w:ascii="Times New Roman" w:hAnsi="Times New Roman" w:cs="Times New Roman"/>
          <w:i/>
          <w:iCs/>
        </w:rPr>
        <w:t>Demographic Trends and Urbanization</w:t>
      </w:r>
      <w:r w:rsidRPr="00E203C2">
        <w:rPr>
          <w:rFonts w:ascii="Times New Roman" w:hAnsi="Times New Roman" w:cs="Times New Roman"/>
        </w:rPr>
        <w:t>. World Bank; 2021.</w:t>
      </w:r>
    </w:p>
    <w:p w14:paraId="631333F6" w14:textId="77777777" w:rsidR="00E203C2" w:rsidRPr="00E203C2" w:rsidRDefault="00E203C2" w:rsidP="00E203C2">
      <w:pPr>
        <w:pStyle w:val="Bibliography"/>
        <w:rPr>
          <w:rFonts w:ascii="Times New Roman" w:hAnsi="Times New Roman" w:cs="Times New Roman"/>
        </w:rPr>
      </w:pPr>
      <w:r w:rsidRPr="00E203C2">
        <w:rPr>
          <w:rFonts w:ascii="Times New Roman" w:hAnsi="Times New Roman" w:cs="Times New Roman"/>
        </w:rPr>
        <w:t>8.</w:t>
      </w:r>
      <w:r w:rsidRPr="00E203C2">
        <w:rPr>
          <w:rFonts w:ascii="Times New Roman" w:hAnsi="Times New Roman" w:cs="Times New Roman"/>
        </w:rPr>
        <w:tab/>
        <w:t xml:space="preserve">Hoornweg D, Sugar L, Gomez CLT. Cities and Greenhouse Gas Emissions: Moving Forward. </w:t>
      </w:r>
      <w:r w:rsidRPr="00E203C2">
        <w:rPr>
          <w:rFonts w:ascii="Times New Roman" w:hAnsi="Times New Roman" w:cs="Times New Roman"/>
          <w:i/>
          <w:iCs/>
        </w:rPr>
        <w:t>Urbanisation</w:t>
      </w:r>
      <w:r w:rsidRPr="00E203C2">
        <w:rPr>
          <w:rFonts w:ascii="Times New Roman" w:hAnsi="Times New Roman" w:cs="Times New Roman"/>
        </w:rPr>
        <w:t>. 2020;5(1):43-62. doi:10.1177/2455747120923557</w:t>
      </w:r>
    </w:p>
    <w:p w14:paraId="72BD5030" w14:textId="77777777" w:rsidR="00E203C2" w:rsidRPr="00E203C2" w:rsidRDefault="00E203C2" w:rsidP="00E203C2">
      <w:pPr>
        <w:pStyle w:val="Bibliography"/>
        <w:rPr>
          <w:rFonts w:ascii="Times New Roman" w:hAnsi="Times New Roman" w:cs="Times New Roman"/>
        </w:rPr>
      </w:pPr>
      <w:r w:rsidRPr="00E203C2">
        <w:rPr>
          <w:rFonts w:ascii="Times New Roman" w:hAnsi="Times New Roman" w:cs="Times New Roman"/>
        </w:rPr>
        <w:t>9.</w:t>
      </w:r>
      <w:r w:rsidRPr="00E203C2">
        <w:rPr>
          <w:rFonts w:ascii="Times New Roman" w:hAnsi="Times New Roman" w:cs="Times New Roman"/>
        </w:rPr>
        <w:tab/>
        <w:t xml:space="preserve">Barboza EP, Cirach M, Khomenko S, et al. Green space and mortality in European cities: a health impact assessment study. </w:t>
      </w:r>
      <w:r w:rsidRPr="00E203C2">
        <w:rPr>
          <w:rFonts w:ascii="Times New Roman" w:hAnsi="Times New Roman" w:cs="Times New Roman"/>
          <w:i/>
          <w:iCs/>
        </w:rPr>
        <w:t>The Lancet Planetary Health</w:t>
      </w:r>
      <w:r w:rsidRPr="00E203C2">
        <w:rPr>
          <w:rFonts w:ascii="Times New Roman" w:hAnsi="Times New Roman" w:cs="Times New Roman"/>
        </w:rPr>
        <w:t>. 2021;5(10):e718-e730. doi:10.1016/S2542-5196(21)00229-1</w:t>
      </w:r>
    </w:p>
    <w:p w14:paraId="63BA29E3" w14:textId="77777777" w:rsidR="00E203C2" w:rsidRPr="00E203C2" w:rsidRDefault="00E203C2" w:rsidP="00E203C2">
      <w:pPr>
        <w:pStyle w:val="Bibliography"/>
        <w:rPr>
          <w:rFonts w:ascii="Times New Roman" w:hAnsi="Times New Roman" w:cs="Times New Roman"/>
        </w:rPr>
      </w:pPr>
      <w:r w:rsidRPr="00E203C2">
        <w:rPr>
          <w:rFonts w:ascii="Times New Roman" w:hAnsi="Times New Roman" w:cs="Times New Roman"/>
        </w:rPr>
        <w:t>10.</w:t>
      </w:r>
      <w:r w:rsidRPr="00E203C2">
        <w:rPr>
          <w:rFonts w:ascii="Times New Roman" w:hAnsi="Times New Roman" w:cs="Times New Roman"/>
        </w:rPr>
        <w:tab/>
        <w:t xml:space="preserve">Brochu P, Jimenez MP, James P, Kinney PL, Lane K. Benefits of Increasing Greenness on All-Cause Mortality in the Largest Metropolitan Areas of the United States Within the Past Two Decades. </w:t>
      </w:r>
      <w:r w:rsidRPr="00E203C2">
        <w:rPr>
          <w:rFonts w:ascii="Times New Roman" w:hAnsi="Times New Roman" w:cs="Times New Roman"/>
          <w:i/>
          <w:iCs/>
        </w:rPr>
        <w:t>Front Public Health</w:t>
      </w:r>
      <w:r w:rsidRPr="00E203C2">
        <w:rPr>
          <w:rFonts w:ascii="Times New Roman" w:hAnsi="Times New Roman" w:cs="Times New Roman"/>
        </w:rPr>
        <w:t>. 2022;10:841936. doi:10.3389/fpubh.2022.841936</w:t>
      </w:r>
    </w:p>
    <w:p w14:paraId="77E5CB3E" w14:textId="77777777" w:rsidR="00E203C2" w:rsidRPr="00E203C2" w:rsidRDefault="00E203C2" w:rsidP="00E203C2">
      <w:pPr>
        <w:pStyle w:val="Bibliography"/>
        <w:rPr>
          <w:rFonts w:ascii="Times New Roman" w:hAnsi="Times New Roman" w:cs="Times New Roman"/>
        </w:rPr>
      </w:pPr>
      <w:r w:rsidRPr="00E203C2">
        <w:rPr>
          <w:rFonts w:ascii="Times New Roman" w:hAnsi="Times New Roman" w:cs="Times New Roman"/>
        </w:rPr>
        <w:t>11.</w:t>
      </w:r>
      <w:r w:rsidRPr="00E203C2">
        <w:rPr>
          <w:rFonts w:ascii="Times New Roman" w:hAnsi="Times New Roman" w:cs="Times New Roman"/>
        </w:rPr>
        <w:tab/>
        <w:t xml:space="preserve">Romanello M, Napoli C di, Green C, et al. The 2023 report of the Lancet Countdown on health and climate change: the imperative for a health-centred response in a world facing irreversible harms. </w:t>
      </w:r>
      <w:r w:rsidRPr="00E203C2">
        <w:rPr>
          <w:rFonts w:ascii="Times New Roman" w:hAnsi="Times New Roman" w:cs="Times New Roman"/>
          <w:i/>
          <w:iCs/>
        </w:rPr>
        <w:t>The Lancet</w:t>
      </w:r>
      <w:r w:rsidRPr="00E203C2">
        <w:rPr>
          <w:rFonts w:ascii="Times New Roman" w:hAnsi="Times New Roman" w:cs="Times New Roman"/>
        </w:rPr>
        <w:t>. 2023;402(10419):2346-2394. doi:10.1016/S0140-6736(23)01859-7</w:t>
      </w:r>
    </w:p>
    <w:p w14:paraId="45B30B4D" w14:textId="77777777" w:rsidR="00E203C2" w:rsidRPr="00E203C2" w:rsidRDefault="00E203C2" w:rsidP="00E203C2">
      <w:pPr>
        <w:pStyle w:val="Bibliography"/>
        <w:rPr>
          <w:rFonts w:ascii="Times New Roman" w:hAnsi="Times New Roman" w:cs="Times New Roman"/>
        </w:rPr>
      </w:pPr>
      <w:r w:rsidRPr="00E203C2">
        <w:rPr>
          <w:rFonts w:ascii="Times New Roman" w:hAnsi="Times New Roman" w:cs="Times New Roman"/>
        </w:rPr>
        <w:t>12.</w:t>
      </w:r>
      <w:r w:rsidRPr="00E203C2">
        <w:rPr>
          <w:rFonts w:ascii="Times New Roman" w:hAnsi="Times New Roman" w:cs="Times New Roman"/>
        </w:rPr>
        <w:tab/>
        <w:t>Freire S, Schiavina M, Corbane C, et al. GHS-UCDB R2019A - GHS Urban Centre Database 2015, multitemporal and multidimensional attributes. Published online January 28, 2019. doi:10.2905/53473144-B88C-44BC-B4A3-4583ED1F547E</w:t>
      </w:r>
    </w:p>
    <w:p w14:paraId="00C55388" w14:textId="77777777" w:rsidR="00E203C2" w:rsidRPr="00E203C2" w:rsidRDefault="00E203C2" w:rsidP="00E203C2">
      <w:pPr>
        <w:pStyle w:val="Bibliography"/>
        <w:rPr>
          <w:rFonts w:ascii="Times New Roman" w:hAnsi="Times New Roman" w:cs="Times New Roman"/>
        </w:rPr>
      </w:pPr>
      <w:r w:rsidRPr="00E203C2">
        <w:rPr>
          <w:rFonts w:ascii="Times New Roman" w:hAnsi="Times New Roman" w:cs="Times New Roman"/>
        </w:rPr>
        <w:lastRenderedPageBreak/>
        <w:t>13.</w:t>
      </w:r>
      <w:r w:rsidRPr="00E203C2">
        <w:rPr>
          <w:rFonts w:ascii="Times New Roman" w:hAnsi="Times New Roman" w:cs="Times New Roman"/>
        </w:rPr>
        <w:tab/>
        <w:t xml:space="preserve">Nieuwenhuijsen M, Gascon M, Martinez D, et al. Air Pollution, Noise, Blue Space, and Green Space and Premature Mortality in Barcelona: A Mega Cohort. </w:t>
      </w:r>
      <w:r w:rsidRPr="00E203C2">
        <w:rPr>
          <w:rFonts w:ascii="Times New Roman" w:hAnsi="Times New Roman" w:cs="Times New Roman"/>
          <w:i/>
          <w:iCs/>
        </w:rPr>
        <w:t>IJERPH</w:t>
      </w:r>
      <w:r w:rsidRPr="00E203C2">
        <w:rPr>
          <w:rFonts w:ascii="Times New Roman" w:hAnsi="Times New Roman" w:cs="Times New Roman"/>
        </w:rPr>
        <w:t>. 2018;15(11):2405. doi:10.3390/ijerph15112405</w:t>
      </w:r>
    </w:p>
    <w:p w14:paraId="2D22319E" w14:textId="77777777" w:rsidR="00E203C2" w:rsidRPr="00E203C2" w:rsidRDefault="00E203C2" w:rsidP="00E203C2">
      <w:pPr>
        <w:pStyle w:val="Bibliography"/>
        <w:rPr>
          <w:rFonts w:ascii="Times New Roman" w:hAnsi="Times New Roman" w:cs="Times New Roman"/>
        </w:rPr>
      </w:pPr>
      <w:r w:rsidRPr="00E203C2">
        <w:rPr>
          <w:rFonts w:ascii="Times New Roman" w:hAnsi="Times New Roman" w:cs="Times New Roman"/>
        </w:rPr>
        <w:t>14.</w:t>
      </w:r>
      <w:r w:rsidRPr="00E203C2">
        <w:rPr>
          <w:rFonts w:ascii="Times New Roman" w:hAnsi="Times New Roman" w:cs="Times New Roman"/>
        </w:rPr>
        <w:tab/>
        <w:t xml:space="preserve">Crouse DL, Pinault L, Balram A, et al. Urban greenness and mortality in Canada’s largest cities: a national cohort study. </w:t>
      </w:r>
      <w:r w:rsidRPr="00E203C2">
        <w:rPr>
          <w:rFonts w:ascii="Times New Roman" w:hAnsi="Times New Roman" w:cs="Times New Roman"/>
          <w:i/>
          <w:iCs/>
        </w:rPr>
        <w:t>The Lancet Planetary Health</w:t>
      </w:r>
      <w:r w:rsidRPr="00E203C2">
        <w:rPr>
          <w:rFonts w:ascii="Times New Roman" w:hAnsi="Times New Roman" w:cs="Times New Roman"/>
        </w:rPr>
        <w:t>. 2017;1(7):e289-e297. doi:10.1016/S2542-5196(17)30118-3</w:t>
      </w:r>
    </w:p>
    <w:p w14:paraId="13D6507F" w14:textId="77777777" w:rsidR="00E203C2" w:rsidRPr="00E203C2" w:rsidRDefault="00E203C2" w:rsidP="00E203C2">
      <w:pPr>
        <w:pStyle w:val="Bibliography"/>
        <w:rPr>
          <w:rFonts w:ascii="Times New Roman" w:hAnsi="Times New Roman" w:cs="Times New Roman"/>
        </w:rPr>
      </w:pPr>
      <w:r w:rsidRPr="00E203C2">
        <w:rPr>
          <w:rFonts w:ascii="Times New Roman" w:hAnsi="Times New Roman" w:cs="Times New Roman"/>
        </w:rPr>
        <w:t>15.</w:t>
      </w:r>
      <w:r w:rsidRPr="00E203C2">
        <w:rPr>
          <w:rFonts w:ascii="Times New Roman" w:hAnsi="Times New Roman" w:cs="Times New Roman"/>
        </w:rPr>
        <w:tab/>
        <w:t xml:space="preserve">Zijlema WL, Stasinska A, Blake D, et al. The longitudinal association between natural outdoor environments and mortality in 9218 older men from Perth, Western Australia. </w:t>
      </w:r>
      <w:r w:rsidRPr="00E203C2">
        <w:rPr>
          <w:rFonts w:ascii="Times New Roman" w:hAnsi="Times New Roman" w:cs="Times New Roman"/>
          <w:i/>
          <w:iCs/>
        </w:rPr>
        <w:t>Environment International</w:t>
      </w:r>
      <w:r w:rsidRPr="00E203C2">
        <w:rPr>
          <w:rFonts w:ascii="Times New Roman" w:hAnsi="Times New Roman" w:cs="Times New Roman"/>
        </w:rPr>
        <w:t>. 2019;125:430-436. doi:10.1016/j.envint.2019.01.075</w:t>
      </w:r>
    </w:p>
    <w:p w14:paraId="1FDACBCD" w14:textId="77777777" w:rsidR="00E203C2" w:rsidRPr="00E203C2" w:rsidRDefault="00E203C2" w:rsidP="00E203C2">
      <w:pPr>
        <w:pStyle w:val="Bibliography"/>
        <w:rPr>
          <w:rFonts w:ascii="Times New Roman" w:hAnsi="Times New Roman" w:cs="Times New Roman"/>
        </w:rPr>
      </w:pPr>
      <w:r w:rsidRPr="00E203C2">
        <w:rPr>
          <w:rFonts w:ascii="Times New Roman" w:hAnsi="Times New Roman" w:cs="Times New Roman"/>
        </w:rPr>
        <w:t>16.</w:t>
      </w:r>
      <w:r w:rsidRPr="00E203C2">
        <w:rPr>
          <w:rFonts w:ascii="Times New Roman" w:hAnsi="Times New Roman" w:cs="Times New Roman"/>
        </w:rPr>
        <w:tab/>
        <w:t>Global Burden of Disease Collaborative Network. Global Burden of Disease Study 2019 (GBD 2019) Reference Life Table. Published online 2021. doi:10.6069/1D4Y-YQ37</w:t>
      </w:r>
    </w:p>
    <w:p w14:paraId="27C94763" w14:textId="77777777" w:rsidR="00E203C2" w:rsidRPr="00E203C2" w:rsidRDefault="00E203C2" w:rsidP="00E203C2">
      <w:pPr>
        <w:pStyle w:val="Bibliography"/>
        <w:rPr>
          <w:rFonts w:ascii="Times New Roman" w:hAnsi="Times New Roman" w:cs="Times New Roman"/>
        </w:rPr>
      </w:pPr>
      <w:r w:rsidRPr="00E203C2">
        <w:rPr>
          <w:rFonts w:ascii="Times New Roman" w:hAnsi="Times New Roman" w:cs="Times New Roman"/>
        </w:rPr>
        <w:t>17.</w:t>
      </w:r>
      <w:r w:rsidRPr="00E203C2">
        <w:rPr>
          <w:rFonts w:ascii="Times New Roman" w:hAnsi="Times New Roman" w:cs="Times New Roman"/>
        </w:rPr>
        <w:tab/>
        <w:t>WorldPop. Population Counts 2020 UN-Adjusted Constrained 1 Available from: www.worldpop.org/doi/10.5258/SOTON/WP00660.</w:t>
      </w:r>
    </w:p>
    <w:p w14:paraId="6FC45CDE" w14:textId="77777777" w:rsidR="00E203C2" w:rsidRPr="00E203C2" w:rsidRDefault="00E203C2" w:rsidP="00E203C2">
      <w:pPr>
        <w:pStyle w:val="Bibliography"/>
        <w:rPr>
          <w:rFonts w:ascii="Times New Roman" w:hAnsi="Times New Roman" w:cs="Times New Roman"/>
        </w:rPr>
      </w:pPr>
      <w:r w:rsidRPr="00E203C2">
        <w:rPr>
          <w:rFonts w:ascii="Times New Roman" w:hAnsi="Times New Roman" w:cs="Times New Roman"/>
        </w:rPr>
        <w:t>18.</w:t>
      </w:r>
      <w:r w:rsidRPr="00E203C2">
        <w:rPr>
          <w:rFonts w:ascii="Times New Roman" w:hAnsi="Times New Roman" w:cs="Times New Roman"/>
        </w:rPr>
        <w:tab/>
        <w:t xml:space="preserve">Rojas-Rueda D, Nieuwenhuijsen MJ, Gascon M, Perez-Leon D, Mudu P. Green spaces and mortality: a systematic review and meta-analysis of cohort studies. </w:t>
      </w:r>
      <w:r w:rsidRPr="00E203C2">
        <w:rPr>
          <w:rFonts w:ascii="Times New Roman" w:hAnsi="Times New Roman" w:cs="Times New Roman"/>
          <w:i/>
          <w:iCs/>
        </w:rPr>
        <w:t>Lancet Planet Health</w:t>
      </w:r>
      <w:r w:rsidRPr="00E203C2">
        <w:rPr>
          <w:rFonts w:ascii="Times New Roman" w:hAnsi="Times New Roman" w:cs="Times New Roman"/>
        </w:rPr>
        <w:t>. 2019;3(11):e469-e477. doi:10.1016/S2542-5196(19)30215-3</w:t>
      </w:r>
    </w:p>
    <w:p w14:paraId="5B2BA62C" w14:textId="77777777" w:rsidR="00E203C2" w:rsidRPr="00E203C2" w:rsidRDefault="00E203C2" w:rsidP="00E203C2">
      <w:pPr>
        <w:pStyle w:val="Bibliography"/>
        <w:rPr>
          <w:rFonts w:ascii="Times New Roman" w:hAnsi="Times New Roman" w:cs="Times New Roman"/>
        </w:rPr>
      </w:pPr>
      <w:r w:rsidRPr="00E203C2">
        <w:rPr>
          <w:rFonts w:ascii="Times New Roman" w:hAnsi="Times New Roman" w:cs="Times New Roman"/>
        </w:rPr>
        <w:t>19.</w:t>
      </w:r>
      <w:r w:rsidRPr="00E203C2">
        <w:rPr>
          <w:rFonts w:ascii="Times New Roman" w:hAnsi="Times New Roman" w:cs="Times New Roman"/>
        </w:rPr>
        <w:tab/>
        <w:t>United Nations Statistics Division. Standard Country or Area Codes for Statistical Use (M49). https://unstats.un.org/unsd/methodology/m49</w:t>
      </w:r>
    </w:p>
    <w:p w14:paraId="3492CF42" w14:textId="77777777" w:rsidR="00E203C2" w:rsidRPr="00E203C2" w:rsidRDefault="00E203C2" w:rsidP="00E203C2">
      <w:pPr>
        <w:pStyle w:val="Bibliography"/>
        <w:rPr>
          <w:rFonts w:ascii="Times New Roman" w:hAnsi="Times New Roman" w:cs="Times New Roman"/>
        </w:rPr>
      </w:pPr>
      <w:r w:rsidRPr="00E203C2">
        <w:rPr>
          <w:rFonts w:ascii="Times New Roman" w:hAnsi="Times New Roman" w:cs="Times New Roman"/>
        </w:rPr>
        <w:t>20.</w:t>
      </w:r>
      <w:r w:rsidRPr="00E203C2">
        <w:rPr>
          <w:rFonts w:ascii="Times New Roman" w:hAnsi="Times New Roman" w:cs="Times New Roman"/>
        </w:rPr>
        <w:tab/>
        <w:t xml:space="preserve">Beck HE, Zimmermann NE, McVicar TR, Vergopolan N, Berg A, Wood EF. Present and future Köppen-Geiger climate classification maps at 1-km resolution. </w:t>
      </w:r>
      <w:r w:rsidRPr="00E203C2">
        <w:rPr>
          <w:rFonts w:ascii="Times New Roman" w:hAnsi="Times New Roman" w:cs="Times New Roman"/>
          <w:i/>
          <w:iCs/>
        </w:rPr>
        <w:t>Scientific Data</w:t>
      </w:r>
      <w:r w:rsidRPr="00E203C2">
        <w:rPr>
          <w:rFonts w:ascii="Times New Roman" w:hAnsi="Times New Roman" w:cs="Times New Roman"/>
        </w:rPr>
        <w:t>. 2018;5:180214. doi:10.1038/sdata.2018.214</w:t>
      </w:r>
    </w:p>
    <w:p w14:paraId="7F25F8AE" w14:textId="77777777" w:rsidR="00E203C2" w:rsidRPr="00E203C2" w:rsidRDefault="00E203C2" w:rsidP="00E203C2">
      <w:pPr>
        <w:pStyle w:val="Bibliography"/>
        <w:rPr>
          <w:rFonts w:ascii="Times New Roman" w:hAnsi="Times New Roman" w:cs="Times New Roman"/>
        </w:rPr>
      </w:pPr>
      <w:r w:rsidRPr="00E203C2">
        <w:rPr>
          <w:rFonts w:ascii="Times New Roman" w:hAnsi="Times New Roman" w:cs="Times New Roman"/>
        </w:rPr>
        <w:t>21.</w:t>
      </w:r>
      <w:r w:rsidRPr="00E203C2">
        <w:rPr>
          <w:rFonts w:ascii="Times New Roman" w:hAnsi="Times New Roman" w:cs="Times New Roman"/>
        </w:rPr>
        <w:tab/>
        <w:t xml:space="preserve">Southerland VA, Brauer M, Mohegh A, et al. Global urban temporal trends in fine particulate matter (PM2·5) and attributable health burdens: estimates from global datasets. </w:t>
      </w:r>
      <w:r w:rsidRPr="00E203C2">
        <w:rPr>
          <w:rFonts w:ascii="Times New Roman" w:hAnsi="Times New Roman" w:cs="Times New Roman"/>
          <w:i/>
          <w:iCs/>
        </w:rPr>
        <w:t>The Lancet Planetary Health</w:t>
      </w:r>
      <w:r w:rsidRPr="00E203C2">
        <w:rPr>
          <w:rFonts w:ascii="Times New Roman" w:hAnsi="Times New Roman" w:cs="Times New Roman"/>
        </w:rPr>
        <w:t>. 2022;6(2):e139-e146. doi:10.1016/S2542-5196(21)00350-8</w:t>
      </w:r>
    </w:p>
    <w:p w14:paraId="2A603737" w14:textId="52E78DC3" w:rsidR="00843353" w:rsidRDefault="00C158AD" w:rsidP="00FA2EC9">
      <w:pPr>
        <w:rPr>
          <w:rFonts w:ascii="Times New Roman" w:hAnsi="Times New Roman" w:cs="Times New Roman"/>
        </w:rPr>
      </w:pPr>
      <w:r w:rsidRPr="00E150CA">
        <w:rPr>
          <w:rFonts w:ascii="Times New Roman" w:hAnsi="Times New Roman" w:cs="Times New Roman"/>
        </w:rPr>
        <w:fldChar w:fldCharType="end"/>
      </w:r>
    </w:p>
    <w:p w14:paraId="3ED9A3C2" w14:textId="77777777" w:rsidR="005D4B56" w:rsidRDefault="005D4B56" w:rsidP="00FA2EC9">
      <w:pPr>
        <w:rPr>
          <w:rFonts w:ascii="Times New Roman" w:hAnsi="Times New Roman" w:cs="Times New Roman"/>
        </w:rPr>
      </w:pPr>
    </w:p>
    <w:p w14:paraId="7EFF1914" w14:textId="77777777" w:rsidR="005C5CA4" w:rsidRDefault="005C5CA4" w:rsidP="00FA2EC9">
      <w:pPr>
        <w:rPr>
          <w:rFonts w:ascii="Times New Roman" w:hAnsi="Times New Roman" w:cs="Times New Roman"/>
        </w:rPr>
      </w:pPr>
    </w:p>
    <w:p w14:paraId="241547A5" w14:textId="77777777" w:rsidR="005C5CA4" w:rsidRDefault="005C5CA4" w:rsidP="00FA2EC9">
      <w:pPr>
        <w:rPr>
          <w:rFonts w:ascii="Times New Roman" w:hAnsi="Times New Roman" w:cs="Times New Roman"/>
        </w:rPr>
      </w:pPr>
    </w:p>
    <w:p w14:paraId="0A4803EF" w14:textId="77777777" w:rsidR="005C5CA4" w:rsidRDefault="005C5CA4" w:rsidP="00FA2EC9">
      <w:pPr>
        <w:rPr>
          <w:rFonts w:ascii="Times New Roman" w:hAnsi="Times New Roman" w:cs="Times New Roman"/>
        </w:rPr>
      </w:pPr>
    </w:p>
    <w:p w14:paraId="2834549B" w14:textId="77777777" w:rsidR="005C5CA4" w:rsidRDefault="005C5CA4" w:rsidP="00FA2EC9">
      <w:pPr>
        <w:rPr>
          <w:rFonts w:ascii="Times New Roman" w:hAnsi="Times New Roman" w:cs="Times New Roman"/>
        </w:rPr>
      </w:pPr>
    </w:p>
    <w:p w14:paraId="0F4FFB58" w14:textId="77777777" w:rsidR="005C5CA4" w:rsidRDefault="005C5CA4" w:rsidP="00FA2EC9">
      <w:pPr>
        <w:rPr>
          <w:rFonts w:ascii="Times New Roman" w:hAnsi="Times New Roman" w:cs="Times New Roman"/>
        </w:rPr>
      </w:pPr>
    </w:p>
    <w:p w14:paraId="2585AC3B" w14:textId="77777777" w:rsidR="005C5CA4" w:rsidRDefault="005C5CA4" w:rsidP="00FA2EC9">
      <w:pPr>
        <w:rPr>
          <w:rFonts w:ascii="Times New Roman" w:hAnsi="Times New Roman" w:cs="Times New Roman"/>
        </w:rPr>
      </w:pPr>
    </w:p>
    <w:p w14:paraId="2093F19E" w14:textId="77777777" w:rsidR="005C5CA4" w:rsidRDefault="005C5CA4" w:rsidP="00FA2EC9">
      <w:pPr>
        <w:rPr>
          <w:rFonts w:ascii="Times New Roman" w:hAnsi="Times New Roman" w:cs="Times New Roman"/>
        </w:rPr>
      </w:pPr>
    </w:p>
    <w:p w14:paraId="6770D7EF" w14:textId="77777777" w:rsidR="00961489" w:rsidRDefault="00961489" w:rsidP="00FA2EC9">
      <w:pPr>
        <w:rPr>
          <w:rFonts w:ascii="Times New Roman" w:hAnsi="Times New Roman" w:cs="Times New Roman"/>
        </w:rPr>
      </w:pPr>
    </w:p>
    <w:p w14:paraId="7747F097" w14:textId="77777777" w:rsidR="00961489" w:rsidRDefault="00961489" w:rsidP="00FA2EC9">
      <w:pPr>
        <w:rPr>
          <w:rFonts w:ascii="Times New Roman" w:hAnsi="Times New Roman" w:cs="Times New Roman"/>
        </w:rPr>
      </w:pPr>
    </w:p>
    <w:p w14:paraId="3774E119" w14:textId="77777777" w:rsidR="00961489" w:rsidRDefault="00961489" w:rsidP="00FA2EC9">
      <w:pPr>
        <w:rPr>
          <w:rFonts w:ascii="Times New Roman" w:hAnsi="Times New Roman" w:cs="Times New Roman"/>
        </w:rPr>
      </w:pPr>
    </w:p>
    <w:p w14:paraId="6E32553F" w14:textId="77777777" w:rsidR="00961489" w:rsidRDefault="00961489" w:rsidP="00FA2EC9">
      <w:pPr>
        <w:rPr>
          <w:rFonts w:ascii="Times New Roman" w:hAnsi="Times New Roman" w:cs="Times New Roman"/>
        </w:rPr>
      </w:pPr>
    </w:p>
    <w:p w14:paraId="1DAD1C3B" w14:textId="77777777" w:rsidR="00961489" w:rsidRDefault="00961489" w:rsidP="00FA2EC9">
      <w:pPr>
        <w:rPr>
          <w:rFonts w:ascii="Times New Roman" w:hAnsi="Times New Roman" w:cs="Times New Roman"/>
        </w:rPr>
      </w:pPr>
    </w:p>
    <w:p w14:paraId="5A5AA1FF" w14:textId="77777777" w:rsidR="005C5CA4" w:rsidRDefault="005C5CA4" w:rsidP="00FA2EC9">
      <w:pPr>
        <w:rPr>
          <w:rFonts w:ascii="Times New Roman" w:hAnsi="Times New Roman" w:cs="Times New Roman"/>
        </w:rPr>
      </w:pPr>
    </w:p>
    <w:p w14:paraId="6540D30B" w14:textId="0E5DDDC9" w:rsidR="000F62BB" w:rsidRDefault="000F62BB" w:rsidP="00FA2EC9">
      <w:pPr>
        <w:rPr>
          <w:rFonts w:ascii="Times New Roman" w:hAnsi="Times New Roman" w:cs="Times New Roman"/>
          <w:b/>
          <w:bCs/>
        </w:rPr>
      </w:pPr>
      <w:r>
        <w:rPr>
          <w:rFonts w:ascii="Times New Roman" w:hAnsi="Times New Roman" w:cs="Times New Roman"/>
          <w:b/>
          <w:bCs/>
          <w:i/>
          <w:iCs/>
          <w:noProof/>
        </w:rPr>
        <w:lastRenderedPageBreak/>
        <w:drawing>
          <wp:anchor distT="0" distB="0" distL="114300" distR="114300" simplePos="0" relativeHeight="251665408" behindDoc="1" locked="0" layoutInCell="1" allowOverlap="1" wp14:anchorId="5BD76BFE" wp14:editId="0BB50EEA">
            <wp:simplePos x="0" y="0"/>
            <wp:positionH relativeFrom="column">
              <wp:posOffset>-254000</wp:posOffset>
            </wp:positionH>
            <wp:positionV relativeFrom="paragraph">
              <wp:posOffset>243840</wp:posOffset>
            </wp:positionV>
            <wp:extent cx="5943600" cy="3403600"/>
            <wp:effectExtent l="0" t="0" r="0" b="0"/>
            <wp:wrapTight wrapText="bothSides">
              <wp:wrapPolygon edited="0">
                <wp:start x="0" y="0"/>
                <wp:lineTo x="0" y="21509"/>
                <wp:lineTo x="21553" y="21509"/>
                <wp:lineTo x="21553" y="0"/>
                <wp:lineTo x="0" y="0"/>
              </wp:wrapPolygon>
            </wp:wrapTight>
            <wp:docPr id="85620384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203847" name="Picture 856203847"/>
                    <pic:cNvPicPr/>
                  </pic:nvPicPr>
                  <pic:blipFill rotWithShape="1">
                    <a:blip r:embed="rId15"/>
                    <a:srcRect t="4377" b="3999"/>
                    <a:stretch/>
                  </pic:blipFill>
                  <pic:spPr bwMode="auto">
                    <a:xfrm>
                      <a:off x="0" y="0"/>
                      <a:ext cx="5943600" cy="3403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D473B">
        <w:rPr>
          <w:rFonts w:ascii="Times New Roman" w:hAnsi="Times New Roman" w:cs="Times New Roman"/>
          <w:b/>
          <w:bCs/>
        </w:rPr>
        <w:t>Supplemental Material</w:t>
      </w:r>
    </w:p>
    <w:p w14:paraId="626D0994" w14:textId="62AAC737" w:rsidR="000F62BB" w:rsidRDefault="000F62BB" w:rsidP="00FA2EC9">
      <w:pPr>
        <w:rPr>
          <w:rFonts w:ascii="Times New Roman" w:hAnsi="Times New Roman" w:cs="Times New Roman"/>
          <w:b/>
          <w:bCs/>
        </w:rPr>
      </w:pPr>
    </w:p>
    <w:p w14:paraId="7627891A" w14:textId="42121919" w:rsidR="00107C0A" w:rsidRDefault="000F62BB" w:rsidP="00FA2EC9">
      <w:pPr>
        <w:rPr>
          <w:rFonts w:ascii="Times New Roman" w:hAnsi="Times New Roman" w:cs="Times New Roman"/>
          <w:b/>
          <w:bCs/>
          <w:i/>
          <w:iCs/>
        </w:rPr>
      </w:pPr>
      <w:r>
        <w:rPr>
          <w:rFonts w:ascii="Times New Roman" w:hAnsi="Times New Roman" w:cs="Times New Roman"/>
          <w:b/>
          <w:bCs/>
          <w:i/>
          <w:iCs/>
          <w:noProof/>
        </w:rPr>
        <w:drawing>
          <wp:anchor distT="0" distB="0" distL="114300" distR="114300" simplePos="0" relativeHeight="251666432" behindDoc="1" locked="0" layoutInCell="1" allowOverlap="1" wp14:anchorId="14442407" wp14:editId="2CD589BF">
            <wp:simplePos x="0" y="0"/>
            <wp:positionH relativeFrom="column">
              <wp:posOffset>-162560</wp:posOffset>
            </wp:positionH>
            <wp:positionV relativeFrom="paragraph">
              <wp:posOffset>432435</wp:posOffset>
            </wp:positionV>
            <wp:extent cx="5943600" cy="3362960"/>
            <wp:effectExtent l="0" t="0" r="0" b="2540"/>
            <wp:wrapTight wrapText="bothSides">
              <wp:wrapPolygon edited="0">
                <wp:start x="0" y="0"/>
                <wp:lineTo x="0" y="21535"/>
                <wp:lineTo x="21554" y="21535"/>
                <wp:lineTo x="21554" y="0"/>
                <wp:lineTo x="0" y="0"/>
              </wp:wrapPolygon>
            </wp:wrapTight>
            <wp:docPr id="198928455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284551" name="Picture 1989284551"/>
                    <pic:cNvPicPr/>
                  </pic:nvPicPr>
                  <pic:blipFill rotWithShape="1">
                    <a:blip r:embed="rId16"/>
                    <a:srcRect t="4375" b="5094"/>
                    <a:stretch/>
                  </pic:blipFill>
                  <pic:spPr bwMode="auto">
                    <a:xfrm>
                      <a:off x="0" y="0"/>
                      <a:ext cx="5943600" cy="33629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2228D" w:rsidRPr="00F0025E">
        <w:rPr>
          <w:rFonts w:ascii="Times New Roman" w:hAnsi="Times New Roman" w:cs="Times New Roman"/>
          <w:b/>
          <w:bCs/>
          <w:i/>
          <w:iCs/>
        </w:rPr>
        <w:t>Figure S</w:t>
      </w:r>
      <w:r>
        <w:rPr>
          <w:rFonts w:ascii="Times New Roman" w:hAnsi="Times New Roman" w:cs="Times New Roman"/>
          <w:b/>
          <w:bCs/>
          <w:i/>
          <w:iCs/>
        </w:rPr>
        <w:t>1</w:t>
      </w:r>
      <w:r w:rsidR="0092228D" w:rsidRPr="00F0025E">
        <w:rPr>
          <w:rFonts w:ascii="Times New Roman" w:hAnsi="Times New Roman" w:cs="Times New Roman"/>
          <w:b/>
          <w:bCs/>
          <w:i/>
          <w:iCs/>
        </w:rPr>
        <w:t xml:space="preserve">. </w:t>
      </w:r>
      <w:r w:rsidR="0092228D" w:rsidRPr="00F0025E">
        <w:rPr>
          <w:rFonts w:ascii="Times New Roman" w:hAnsi="Times New Roman" w:cs="Times New Roman"/>
          <w:i/>
          <w:iCs/>
        </w:rPr>
        <w:t xml:space="preserve">Map of the </w:t>
      </w:r>
      <w:r>
        <w:rPr>
          <w:rFonts w:ascii="Times New Roman" w:hAnsi="Times New Roman" w:cs="Times New Roman"/>
          <w:i/>
          <w:iCs/>
        </w:rPr>
        <w:t>1,041 global cities</w:t>
      </w:r>
      <w:r w:rsidRPr="00F0025E">
        <w:rPr>
          <w:rFonts w:ascii="Times New Roman" w:hAnsi="Times New Roman" w:cs="Times New Roman"/>
          <w:i/>
          <w:iCs/>
        </w:rPr>
        <w:t xml:space="preserve"> </w:t>
      </w:r>
      <w:r w:rsidR="0092228D" w:rsidRPr="00F0025E">
        <w:rPr>
          <w:rFonts w:ascii="Times New Roman" w:hAnsi="Times New Roman" w:cs="Times New Roman"/>
          <w:i/>
          <w:iCs/>
        </w:rPr>
        <w:t>by</w:t>
      </w:r>
      <w:r w:rsidR="00030DAE">
        <w:rPr>
          <w:rFonts w:ascii="Times New Roman" w:hAnsi="Times New Roman" w:cs="Times New Roman"/>
          <w:i/>
          <w:iCs/>
        </w:rPr>
        <w:t xml:space="preserve"> United Nations Statistical Division sub-regional </w:t>
      </w:r>
      <w:r w:rsidR="0092228D" w:rsidRPr="00F0025E">
        <w:rPr>
          <w:rFonts w:ascii="Times New Roman" w:hAnsi="Times New Roman" w:cs="Times New Roman"/>
          <w:i/>
          <w:iCs/>
        </w:rPr>
        <w:t>classification</w:t>
      </w:r>
      <w:r>
        <w:rPr>
          <w:rFonts w:ascii="Times New Roman" w:hAnsi="Times New Roman" w:cs="Times New Roman"/>
          <w:i/>
          <w:iCs/>
        </w:rPr>
        <w:t>s</w:t>
      </w:r>
      <w:r w:rsidR="0092228D" w:rsidRPr="00F0025E">
        <w:rPr>
          <w:rFonts w:ascii="Times New Roman" w:hAnsi="Times New Roman" w:cs="Times New Roman"/>
          <w:i/>
          <w:iCs/>
        </w:rPr>
        <w:t>.</w:t>
      </w:r>
      <w:r w:rsidR="0092228D" w:rsidRPr="00F0025E">
        <w:rPr>
          <w:rFonts w:ascii="Times New Roman" w:hAnsi="Times New Roman" w:cs="Times New Roman"/>
          <w:b/>
          <w:bCs/>
          <w:i/>
          <w:iCs/>
        </w:rPr>
        <w:t xml:space="preserve"> </w:t>
      </w:r>
    </w:p>
    <w:p w14:paraId="15A6C815" w14:textId="0240DB13" w:rsidR="000F62BB" w:rsidRDefault="000F62BB" w:rsidP="00FA2EC9">
      <w:pPr>
        <w:rPr>
          <w:rFonts w:ascii="Times New Roman" w:hAnsi="Times New Roman" w:cs="Times New Roman"/>
          <w:b/>
          <w:bCs/>
          <w:i/>
          <w:iCs/>
        </w:rPr>
      </w:pPr>
    </w:p>
    <w:p w14:paraId="035A5CBE" w14:textId="09858CE5" w:rsidR="000F62BB" w:rsidRDefault="000F62BB" w:rsidP="000F62BB">
      <w:pPr>
        <w:rPr>
          <w:rFonts w:ascii="Times New Roman" w:hAnsi="Times New Roman" w:cs="Times New Roman"/>
          <w:b/>
          <w:bCs/>
          <w:i/>
          <w:iCs/>
        </w:rPr>
      </w:pPr>
      <w:r w:rsidRPr="00F0025E">
        <w:rPr>
          <w:rFonts w:ascii="Times New Roman" w:hAnsi="Times New Roman" w:cs="Times New Roman"/>
          <w:b/>
          <w:bCs/>
          <w:i/>
          <w:iCs/>
        </w:rPr>
        <w:t>Figure S</w:t>
      </w:r>
      <w:r>
        <w:rPr>
          <w:rFonts w:ascii="Times New Roman" w:hAnsi="Times New Roman" w:cs="Times New Roman"/>
          <w:b/>
          <w:bCs/>
          <w:i/>
          <w:iCs/>
        </w:rPr>
        <w:t>2</w:t>
      </w:r>
      <w:r w:rsidRPr="00F0025E">
        <w:rPr>
          <w:rFonts w:ascii="Times New Roman" w:hAnsi="Times New Roman" w:cs="Times New Roman"/>
          <w:b/>
          <w:bCs/>
          <w:i/>
          <w:iCs/>
        </w:rPr>
        <w:t xml:space="preserve">. </w:t>
      </w:r>
      <w:r w:rsidRPr="00F0025E">
        <w:rPr>
          <w:rFonts w:ascii="Times New Roman" w:hAnsi="Times New Roman" w:cs="Times New Roman"/>
          <w:i/>
          <w:iCs/>
        </w:rPr>
        <w:t xml:space="preserve">Map of the </w:t>
      </w:r>
      <w:r>
        <w:rPr>
          <w:rFonts w:ascii="Times New Roman" w:hAnsi="Times New Roman" w:cs="Times New Roman"/>
          <w:i/>
          <w:iCs/>
        </w:rPr>
        <w:t>1,041 global cities</w:t>
      </w:r>
      <w:r w:rsidRPr="00F0025E">
        <w:rPr>
          <w:rFonts w:ascii="Times New Roman" w:hAnsi="Times New Roman" w:cs="Times New Roman"/>
          <w:i/>
          <w:iCs/>
        </w:rPr>
        <w:t xml:space="preserve"> by </w:t>
      </w:r>
      <w:r>
        <w:rPr>
          <w:rFonts w:ascii="Times New Roman" w:hAnsi="Times New Roman" w:cs="Times New Roman"/>
          <w:i/>
          <w:iCs/>
        </w:rPr>
        <w:t>Köppen-Geiger climate</w:t>
      </w:r>
      <w:r w:rsidRPr="00F0025E">
        <w:rPr>
          <w:rFonts w:ascii="Times New Roman" w:hAnsi="Times New Roman" w:cs="Times New Roman"/>
          <w:i/>
          <w:iCs/>
        </w:rPr>
        <w:t xml:space="preserve"> classification.</w:t>
      </w:r>
      <w:r w:rsidRPr="00F0025E">
        <w:rPr>
          <w:rFonts w:ascii="Times New Roman" w:hAnsi="Times New Roman" w:cs="Times New Roman"/>
          <w:b/>
          <w:bCs/>
          <w:i/>
          <w:iCs/>
        </w:rPr>
        <w:t xml:space="preserve"> </w:t>
      </w:r>
    </w:p>
    <w:p w14:paraId="65F36D39" w14:textId="05C006D3" w:rsidR="00182372" w:rsidRDefault="002E78EC" w:rsidP="000F62BB">
      <w:pPr>
        <w:rPr>
          <w:rFonts w:ascii="Times New Roman" w:hAnsi="Times New Roman" w:cs="Times New Roman"/>
          <w:b/>
          <w:bCs/>
          <w:i/>
          <w:iCs/>
        </w:rPr>
      </w:pPr>
      <w:r w:rsidRPr="00BA0784">
        <w:rPr>
          <w:rFonts w:ascii="Times New Roman" w:hAnsi="Times New Roman" w:cs="Times New Roman"/>
          <w:b/>
          <w:bCs/>
          <w:i/>
          <w:iCs/>
          <w:noProof/>
        </w:rPr>
        <w:lastRenderedPageBreak/>
        <w:drawing>
          <wp:anchor distT="0" distB="0" distL="114300" distR="114300" simplePos="0" relativeHeight="251667456" behindDoc="1" locked="0" layoutInCell="1" allowOverlap="1" wp14:anchorId="24674C92" wp14:editId="4E62B95A">
            <wp:simplePos x="0" y="0"/>
            <wp:positionH relativeFrom="column">
              <wp:posOffset>-396240</wp:posOffset>
            </wp:positionH>
            <wp:positionV relativeFrom="paragraph">
              <wp:posOffset>0</wp:posOffset>
            </wp:positionV>
            <wp:extent cx="6753860" cy="4251960"/>
            <wp:effectExtent l="0" t="0" r="2540" b="2540"/>
            <wp:wrapTight wrapText="bothSides">
              <wp:wrapPolygon edited="0">
                <wp:start x="0" y="0"/>
                <wp:lineTo x="0" y="21548"/>
                <wp:lineTo x="21568" y="21548"/>
                <wp:lineTo x="21568" y="0"/>
                <wp:lineTo x="0" y="0"/>
              </wp:wrapPolygon>
            </wp:wrapTight>
            <wp:docPr id="110665025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650255" name="Picture 1106650255"/>
                    <pic:cNvPicPr/>
                  </pic:nvPicPr>
                  <pic:blipFill>
                    <a:blip r:embed="rId17"/>
                    <a:stretch>
                      <a:fillRect/>
                    </a:stretch>
                  </pic:blipFill>
                  <pic:spPr>
                    <a:xfrm>
                      <a:off x="0" y="0"/>
                      <a:ext cx="6753860" cy="4251960"/>
                    </a:xfrm>
                    <a:prstGeom prst="rect">
                      <a:avLst/>
                    </a:prstGeom>
                  </pic:spPr>
                </pic:pic>
              </a:graphicData>
            </a:graphic>
            <wp14:sizeRelH relativeFrom="page">
              <wp14:pctWidth>0</wp14:pctWidth>
            </wp14:sizeRelH>
            <wp14:sizeRelV relativeFrom="page">
              <wp14:pctHeight>0</wp14:pctHeight>
            </wp14:sizeRelV>
          </wp:anchor>
        </w:drawing>
      </w:r>
      <w:r w:rsidRPr="00414DD2">
        <w:rPr>
          <w:rFonts w:ascii="Times New Roman" w:hAnsi="Times New Roman" w:cs="Times New Roman"/>
          <w:b/>
          <w:bCs/>
          <w:i/>
          <w:iCs/>
        </w:rPr>
        <w:t>Figure S3.</w:t>
      </w:r>
      <w:r>
        <w:rPr>
          <w:rFonts w:ascii="Times New Roman" w:hAnsi="Times New Roman" w:cs="Times New Roman"/>
          <w:i/>
          <w:iCs/>
        </w:rPr>
        <w:t xml:space="preserve"> Percent change in </w:t>
      </w:r>
      <w:ins w:id="63" w:author="Anenberg, Susan Casper" w:date="2024-11-05T06:54:00Z">
        <w:r w:rsidR="00CB1405">
          <w:rPr>
            <w:rFonts w:ascii="Times New Roman" w:hAnsi="Times New Roman" w:cs="Times New Roman"/>
            <w:i/>
            <w:iCs/>
          </w:rPr>
          <w:t xml:space="preserve">city </w:t>
        </w:r>
      </w:ins>
      <w:r w:rsidR="00A21D9A">
        <w:rPr>
          <w:rFonts w:ascii="Times New Roman" w:hAnsi="Times New Roman" w:cs="Times New Roman"/>
          <w:i/>
          <w:iCs/>
        </w:rPr>
        <w:t xml:space="preserve">average </w:t>
      </w:r>
      <w:r>
        <w:rPr>
          <w:rFonts w:ascii="Times New Roman" w:hAnsi="Times New Roman" w:cs="Times New Roman"/>
          <w:i/>
          <w:iCs/>
        </w:rPr>
        <w:t>annual population-weighted greenest season Normalized Difference Vegetation Index (NDVI) from 2014-2023</w:t>
      </w:r>
      <w:r w:rsidR="00BA0784">
        <w:rPr>
          <w:rFonts w:ascii="Times New Roman" w:hAnsi="Times New Roman" w:cs="Times New Roman"/>
          <w:i/>
          <w:iCs/>
        </w:rPr>
        <w:t xml:space="preserve"> by geographic region. Each thin line represents an individual city within the geographic region, while each thick line shows the average </w:t>
      </w:r>
      <w:r w:rsidR="00A21D9A">
        <w:rPr>
          <w:rFonts w:ascii="Times New Roman" w:hAnsi="Times New Roman" w:cs="Times New Roman"/>
          <w:i/>
          <w:iCs/>
        </w:rPr>
        <w:t xml:space="preserve">percent change in </w:t>
      </w:r>
      <w:r w:rsidR="00BA0784">
        <w:rPr>
          <w:rFonts w:ascii="Times New Roman" w:hAnsi="Times New Roman" w:cs="Times New Roman"/>
          <w:i/>
          <w:iCs/>
        </w:rPr>
        <w:t>NDVI for all cities in that region, colored by climate classification.</w:t>
      </w:r>
    </w:p>
    <w:p w14:paraId="49F3B78A" w14:textId="4C0843E8" w:rsidR="00182372" w:rsidRDefault="00182372" w:rsidP="000F62BB">
      <w:pPr>
        <w:rPr>
          <w:rFonts w:ascii="Times New Roman" w:hAnsi="Times New Roman" w:cs="Times New Roman"/>
          <w:b/>
          <w:bCs/>
          <w:i/>
          <w:iCs/>
        </w:rPr>
      </w:pPr>
    </w:p>
    <w:p w14:paraId="78F6AF95" w14:textId="5DCF022B" w:rsidR="00182372" w:rsidRDefault="00182372" w:rsidP="000F62BB">
      <w:pPr>
        <w:rPr>
          <w:rFonts w:ascii="Times New Roman" w:hAnsi="Times New Roman" w:cs="Times New Roman"/>
          <w:b/>
          <w:bCs/>
          <w:i/>
          <w:iCs/>
        </w:rPr>
      </w:pPr>
    </w:p>
    <w:p w14:paraId="3A0DBF22" w14:textId="0FE71031" w:rsidR="00182372" w:rsidRDefault="00182372" w:rsidP="000F62BB">
      <w:pPr>
        <w:rPr>
          <w:rFonts w:ascii="Times New Roman" w:hAnsi="Times New Roman" w:cs="Times New Roman"/>
          <w:b/>
          <w:bCs/>
          <w:i/>
          <w:iCs/>
        </w:rPr>
      </w:pPr>
    </w:p>
    <w:p w14:paraId="56810867" w14:textId="1D993881" w:rsidR="00182372" w:rsidRDefault="00182372" w:rsidP="000F62BB">
      <w:pPr>
        <w:rPr>
          <w:rFonts w:ascii="Times New Roman" w:hAnsi="Times New Roman" w:cs="Times New Roman"/>
          <w:b/>
          <w:bCs/>
          <w:i/>
          <w:iCs/>
        </w:rPr>
      </w:pPr>
    </w:p>
    <w:p w14:paraId="4EF730CD" w14:textId="445776E0" w:rsidR="00182372" w:rsidRDefault="00182372" w:rsidP="000F62BB">
      <w:pPr>
        <w:rPr>
          <w:rFonts w:ascii="Times New Roman" w:hAnsi="Times New Roman" w:cs="Times New Roman"/>
          <w:b/>
          <w:bCs/>
          <w:i/>
          <w:iCs/>
        </w:rPr>
      </w:pPr>
    </w:p>
    <w:p w14:paraId="410EFDDF" w14:textId="0AE146C1" w:rsidR="00182372" w:rsidRDefault="00182372" w:rsidP="000F62BB">
      <w:pPr>
        <w:rPr>
          <w:rFonts w:ascii="Times New Roman" w:hAnsi="Times New Roman" w:cs="Times New Roman"/>
          <w:b/>
          <w:bCs/>
          <w:i/>
          <w:iCs/>
        </w:rPr>
      </w:pPr>
    </w:p>
    <w:p w14:paraId="416E1832" w14:textId="3C295752" w:rsidR="00182372" w:rsidRDefault="00182372" w:rsidP="000F62BB">
      <w:pPr>
        <w:rPr>
          <w:rFonts w:ascii="Times New Roman" w:hAnsi="Times New Roman" w:cs="Times New Roman"/>
          <w:b/>
          <w:bCs/>
          <w:i/>
          <w:iCs/>
        </w:rPr>
      </w:pPr>
    </w:p>
    <w:p w14:paraId="0536CD36" w14:textId="55DE8B6B" w:rsidR="00182372" w:rsidRDefault="00182372" w:rsidP="000F62BB">
      <w:pPr>
        <w:rPr>
          <w:rFonts w:ascii="Times New Roman" w:hAnsi="Times New Roman" w:cs="Times New Roman"/>
          <w:b/>
          <w:bCs/>
          <w:i/>
          <w:iCs/>
        </w:rPr>
      </w:pPr>
    </w:p>
    <w:p w14:paraId="09C3CB83" w14:textId="77777777" w:rsidR="00182372" w:rsidRDefault="00182372" w:rsidP="000F62BB">
      <w:pPr>
        <w:rPr>
          <w:rFonts w:ascii="Times New Roman" w:hAnsi="Times New Roman" w:cs="Times New Roman"/>
          <w:b/>
          <w:bCs/>
          <w:i/>
          <w:iCs/>
        </w:rPr>
      </w:pPr>
    </w:p>
    <w:p w14:paraId="70C60DAC" w14:textId="51E8CCF3" w:rsidR="00182372" w:rsidRDefault="00182372" w:rsidP="000F62BB">
      <w:pPr>
        <w:rPr>
          <w:rFonts w:ascii="Times New Roman" w:hAnsi="Times New Roman" w:cs="Times New Roman"/>
          <w:b/>
          <w:bCs/>
          <w:i/>
          <w:iCs/>
        </w:rPr>
      </w:pPr>
    </w:p>
    <w:p w14:paraId="2B4DC7A4" w14:textId="05A583D6" w:rsidR="00182372" w:rsidRDefault="00182372" w:rsidP="000F62BB">
      <w:pPr>
        <w:rPr>
          <w:rFonts w:ascii="Times New Roman" w:hAnsi="Times New Roman" w:cs="Times New Roman"/>
          <w:b/>
          <w:bCs/>
          <w:i/>
          <w:iCs/>
        </w:rPr>
      </w:pPr>
    </w:p>
    <w:p w14:paraId="67FA13E8" w14:textId="2C734DB9" w:rsidR="00182372" w:rsidRDefault="00182372" w:rsidP="000F62BB">
      <w:pPr>
        <w:rPr>
          <w:rFonts w:ascii="Times New Roman" w:hAnsi="Times New Roman" w:cs="Times New Roman"/>
          <w:b/>
          <w:bCs/>
          <w:i/>
          <w:iCs/>
        </w:rPr>
      </w:pPr>
    </w:p>
    <w:p w14:paraId="013C9961" w14:textId="77777777" w:rsidR="00182372" w:rsidRDefault="00182372" w:rsidP="000F62BB">
      <w:pPr>
        <w:rPr>
          <w:rFonts w:ascii="Times New Roman" w:hAnsi="Times New Roman" w:cs="Times New Roman"/>
          <w:b/>
          <w:bCs/>
          <w:i/>
          <w:iCs/>
        </w:rPr>
      </w:pPr>
    </w:p>
    <w:p w14:paraId="5D4FD634" w14:textId="77777777" w:rsidR="00182372" w:rsidRDefault="00182372" w:rsidP="000F62BB">
      <w:pPr>
        <w:rPr>
          <w:rFonts w:ascii="Times New Roman" w:hAnsi="Times New Roman" w:cs="Times New Roman"/>
          <w:b/>
          <w:bCs/>
          <w:i/>
          <w:iCs/>
        </w:rPr>
      </w:pPr>
    </w:p>
    <w:p w14:paraId="061F54D2" w14:textId="77777777" w:rsidR="000F62BB" w:rsidRDefault="000F62BB" w:rsidP="00FA2EC9">
      <w:pPr>
        <w:rPr>
          <w:rFonts w:ascii="Times New Roman" w:hAnsi="Times New Roman" w:cs="Times New Roman"/>
          <w:b/>
          <w:bCs/>
          <w:i/>
          <w:iCs/>
        </w:rPr>
      </w:pPr>
    </w:p>
    <w:p w14:paraId="1232E0D9" w14:textId="70A919F9" w:rsidR="000F34B8" w:rsidRDefault="000F34B8" w:rsidP="00F0025E">
      <w:pPr>
        <w:rPr>
          <w:rFonts w:ascii="Times New Roman" w:hAnsi="Times New Roman" w:cs="Times New Roman"/>
          <w:b/>
          <w:bCs/>
          <w:i/>
          <w:iCs/>
        </w:rPr>
      </w:pPr>
      <w:r>
        <w:rPr>
          <w:rFonts w:ascii="Times New Roman" w:hAnsi="Times New Roman" w:cs="Times New Roman"/>
          <w:b/>
          <w:bCs/>
          <w:i/>
          <w:iCs/>
          <w:noProof/>
        </w:rPr>
        <w:lastRenderedPageBreak/>
        <w:drawing>
          <wp:anchor distT="0" distB="0" distL="114300" distR="114300" simplePos="0" relativeHeight="251662336" behindDoc="1" locked="0" layoutInCell="1" allowOverlap="1" wp14:anchorId="0E81212B" wp14:editId="4F38AB97">
            <wp:simplePos x="0" y="0"/>
            <wp:positionH relativeFrom="column">
              <wp:posOffset>0</wp:posOffset>
            </wp:positionH>
            <wp:positionV relativeFrom="paragraph">
              <wp:posOffset>0</wp:posOffset>
            </wp:positionV>
            <wp:extent cx="5943600" cy="5943600"/>
            <wp:effectExtent l="0" t="0" r="0" b="0"/>
            <wp:wrapTight wrapText="bothSides">
              <wp:wrapPolygon edited="0">
                <wp:start x="0" y="0"/>
                <wp:lineTo x="0" y="21554"/>
                <wp:lineTo x="21554" y="21554"/>
                <wp:lineTo x="21554" y="0"/>
                <wp:lineTo x="0" y="0"/>
              </wp:wrapPolygon>
            </wp:wrapTight>
            <wp:docPr id="84239489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394892" name="Picture 842394892"/>
                    <pic:cNvPicPr/>
                  </pic:nvPicPr>
                  <pic:blipFill>
                    <a:blip r:embed="rId18"/>
                    <a:stretch>
                      <a:fillRect/>
                    </a:stretch>
                  </pic:blipFill>
                  <pic:spPr>
                    <a:xfrm>
                      <a:off x="0" y="0"/>
                      <a:ext cx="5943600" cy="5943600"/>
                    </a:xfrm>
                    <a:prstGeom prst="rect">
                      <a:avLst/>
                    </a:prstGeom>
                  </pic:spPr>
                </pic:pic>
              </a:graphicData>
            </a:graphic>
            <wp14:sizeRelH relativeFrom="page">
              <wp14:pctWidth>0</wp14:pctWidth>
            </wp14:sizeRelH>
            <wp14:sizeRelV relativeFrom="page">
              <wp14:pctHeight>0</wp14:pctHeight>
            </wp14:sizeRelV>
          </wp:anchor>
        </w:drawing>
      </w:r>
    </w:p>
    <w:p w14:paraId="22DA8BD3" w14:textId="559DA473" w:rsidR="00D10072" w:rsidRDefault="00D10072" w:rsidP="00D10072">
      <w:pPr>
        <w:rPr>
          <w:rFonts w:ascii="Times New Roman" w:hAnsi="Times New Roman" w:cs="Times New Roman"/>
          <w:i/>
          <w:iCs/>
        </w:rPr>
      </w:pPr>
      <w:r w:rsidRPr="00F0025E">
        <w:rPr>
          <w:rFonts w:ascii="Times New Roman" w:hAnsi="Times New Roman" w:cs="Times New Roman"/>
          <w:b/>
          <w:bCs/>
          <w:i/>
          <w:iCs/>
        </w:rPr>
        <w:t>Figure S</w:t>
      </w:r>
      <w:r>
        <w:rPr>
          <w:rFonts w:ascii="Times New Roman" w:hAnsi="Times New Roman" w:cs="Times New Roman"/>
          <w:b/>
          <w:bCs/>
          <w:i/>
          <w:iCs/>
        </w:rPr>
        <w:t>4</w:t>
      </w:r>
      <w:r w:rsidRPr="00F0025E">
        <w:rPr>
          <w:rFonts w:ascii="Times New Roman" w:hAnsi="Times New Roman" w:cs="Times New Roman"/>
          <w:b/>
          <w:bCs/>
          <w:i/>
          <w:iCs/>
        </w:rPr>
        <w:t xml:space="preserve">. </w:t>
      </w:r>
      <w:r w:rsidR="00A21D9A">
        <w:rPr>
          <w:rFonts w:ascii="Times New Roman" w:hAnsi="Times New Roman" w:cs="Times New Roman"/>
          <w:i/>
          <w:iCs/>
        </w:rPr>
        <w:t>Average 2019-2023</w:t>
      </w:r>
      <w:ins w:id="64" w:author="Anenberg, Susan Casper" w:date="2024-11-05T06:54:00Z">
        <w:r w:rsidR="00CB1405">
          <w:rPr>
            <w:rFonts w:ascii="Times New Roman" w:hAnsi="Times New Roman" w:cs="Times New Roman"/>
            <w:i/>
            <w:iCs/>
          </w:rPr>
          <w:t xml:space="preserve"> city-level</w:t>
        </w:r>
      </w:ins>
      <w:r w:rsidR="00A21D9A">
        <w:rPr>
          <w:rFonts w:ascii="Times New Roman" w:hAnsi="Times New Roman" w:cs="Times New Roman"/>
          <w:i/>
          <w:iCs/>
        </w:rPr>
        <w:t xml:space="preserve"> p</w:t>
      </w:r>
      <w:r>
        <w:rPr>
          <w:rFonts w:ascii="Times New Roman" w:hAnsi="Times New Roman" w:cs="Times New Roman"/>
          <w:i/>
          <w:iCs/>
        </w:rPr>
        <w:t xml:space="preserve">opulation-weighted greenest season </w:t>
      </w:r>
      <w:r w:rsidR="00A21D9A">
        <w:rPr>
          <w:rFonts w:ascii="Times New Roman" w:hAnsi="Times New Roman" w:cs="Times New Roman"/>
          <w:i/>
          <w:iCs/>
        </w:rPr>
        <w:t>Normalized Difference Vegetation Index,</w:t>
      </w:r>
      <w:r>
        <w:rPr>
          <w:rFonts w:ascii="Times New Roman" w:hAnsi="Times New Roman" w:cs="Times New Roman"/>
          <w:i/>
          <w:iCs/>
        </w:rPr>
        <w:t xml:space="preserve"> by geographic region.</w:t>
      </w:r>
    </w:p>
    <w:p w14:paraId="2CB93979" w14:textId="74EE63A3" w:rsidR="00D10072" w:rsidRDefault="00DF421B" w:rsidP="00D10072">
      <w:pPr>
        <w:rPr>
          <w:rFonts w:ascii="Times New Roman" w:hAnsi="Times New Roman" w:cs="Times New Roman"/>
          <w:i/>
          <w:iCs/>
        </w:rPr>
      </w:pPr>
      <w:r>
        <w:rPr>
          <w:rFonts w:ascii="Times New Roman" w:hAnsi="Times New Roman" w:cs="Times New Roman"/>
          <w:i/>
          <w:iCs/>
          <w:noProof/>
        </w:rPr>
        <w:lastRenderedPageBreak/>
        <w:drawing>
          <wp:inline distT="0" distB="0" distL="0" distR="0" wp14:anchorId="78714CA9" wp14:editId="798C5948">
            <wp:extent cx="5943600" cy="5943600"/>
            <wp:effectExtent l="0" t="0" r="0" b="0"/>
            <wp:docPr id="12618122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812235" name="Picture 1261812235"/>
                    <pic:cNvPicPr/>
                  </pic:nvPicPr>
                  <pic:blipFill>
                    <a:blip r:embed="rId19"/>
                    <a:stretch>
                      <a:fillRect/>
                    </a:stretch>
                  </pic:blipFill>
                  <pic:spPr>
                    <a:xfrm>
                      <a:off x="0" y="0"/>
                      <a:ext cx="5943600" cy="5943600"/>
                    </a:xfrm>
                    <a:prstGeom prst="rect">
                      <a:avLst/>
                    </a:prstGeom>
                  </pic:spPr>
                </pic:pic>
              </a:graphicData>
            </a:graphic>
          </wp:inline>
        </w:drawing>
      </w:r>
    </w:p>
    <w:p w14:paraId="62913AF7" w14:textId="2C8950ED" w:rsidR="00D10072" w:rsidRPr="00F0025E" w:rsidRDefault="00D10072" w:rsidP="00D10072">
      <w:pPr>
        <w:rPr>
          <w:rFonts w:ascii="Times New Roman" w:hAnsi="Times New Roman" w:cs="Times New Roman"/>
          <w:b/>
          <w:bCs/>
          <w:i/>
          <w:iCs/>
        </w:rPr>
      </w:pPr>
      <w:r w:rsidRPr="00F0025E">
        <w:rPr>
          <w:rFonts w:ascii="Times New Roman" w:hAnsi="Times New Roman" w:cs="Times New Roman"/>
          <w:b/>
          <w:bCs/>
          <w:i/>
          <w:iCs/>
        </w:rPr>
        <w:t>Figure S</w:t>
      </w:r>
      <w:r>
        <w:rPr>
          <w:rFonts w:ascii="Times New Roman" w:hAnsi="Times New Roman" w:cs="Times New Roman"/>
          <w:b/>
          <w:bCs/>
          <w:i/>
          <w:iCs/>
        </w:rPr>
        <w:t>5</w:t>
      </w:r>
      <w:r w:rsidRPr="00F0025E">
        <w:rPr>
          <w:rFonts w:ascii="Times New Roman" w:hAnsi="Times New Roman" w:cs="Times New Roman"/>
          <w:b/>
          <w:bCs/>
          <w:i/>
          <w:iCs/>
        </w:rPr>
        <w:t xml:space="preserve">. </w:t>
      </w:r>
      <w:r w:rsidR="00CC271B">
        <w:rPr>
          <w:rFonts w:ascii="Times New Roman" w:hAnsi="Times New Roman" w:cs="Times New Roman"/>
          <w:i/>
          <w:iCs/>
        </w:rPr>
        <w:t xml:space="preserve">Average 2019-2023 </w:t>
      </w:r>
      <w:ins w:id="65" w:author="Anenberg, Susan Casper" w:date="2024-11-05T06:54:00Z">
        <w:r w:rsidR="00CB1405">
          <w:rPr>
            <w:rFonts w:ascii="Times New Roman" w:hAnsi="Times New Roman" w:cs="Times New Roman"/>
            <w:i/>
            <w:iCs/>
          </w:rPr>
          <w:t xml:space="preserve">city-level </w:t>
        </w:r>
      </w:ins>
      <w:r w:rsidR="00CC271B">
        <w:rPr>
          <w:rFonts w:ascii="Times New Roman" w:hAnsi="Times New Roman" w:cs="Times New Roman"/>
          <w:i/>
          <w:iCs/>
        </w:rPr>
        <w:t>p</w:t>
      </w:r>
      <w:r>
        <w:rPr>
          <w:rFonts w:ascii="Times New Roman" w:hAnsi="Times New Roman" w:cs="Times New Roman"/>
          <w:i/>
          <w:iCs/>
        </w:rPr>
        <w:t xml:space="preserve">opulation-weighted greenest season </w:t>
      </w:r>
      <w:r w:rsidR="00CC271B">
        <w:rPr>
          <w:rFonts w:ascii="Times New Roman" w:hAnsi="Times New Roman" w:cs="Times New Roman"/>
          <w:i/>
          <w:iCs/>
        </w:rPr>
        <w:t xml:space="preserve">Normalized Difference Vegetation Index, </w:t>
      </w:r>
      <w:r>
        <w:rPr>
          <w:rFonts w:ascii="Times New Roman" w:hAnsi="Times New Roman" w:cs="Times New Roman"/>
          <w:i/>
          <w:iCs/>
        </w:rPr>
        <w:t>by Köppen-Geiger climate</w:t>
      </w:r>
      <w:r w:rsidRPr="00F0025E">
        <w:rPr>
          <w:rFonts w:ascii="Times New Roman" w:hAnsi="Times New Roman" w:cs="Times New Roman"/>
          <w:i/>
          <w:iCs/>
        </w:rPr>
        <w:t xml:space="preserve"> classification.</w:t>
      </w:r>
      <w:r w:rsidR="00DF421B">
        <w:rPr>
          <w:rFonts w:ascii="Times New Roman" w:hAnsi="Times New Roman" w:cs="Times New Roman"/>
          <w:i/>
          <w:iCs/>
        </w:rPr>
        <w:t xml:space="preserve"> One city classified as Polar was dropped (El Alto, Bolivia, 0.107). </w:t>
      </w:r>
    </w:p>
    <w:p w14:paraId="63CF9D39" w14:textId="77777777" w:rsidR="00D10072" w:rsidRPr="00F0025E" w:rsidRDefault="00D10072" w:rsidP="00F0025E">
      <w:pPr>
        <w:rPr>
          <w:rFonts w:ascii="Times New Roman" w:hAnsi="Times New Roman" w:cs="Times New Roman"/>
          <w:b/>
          <w:bCs/>
          <w:i/>
          <w:iCs/>
        </w:rPr>
      </w:pPr>
    </w:p>
    <w:p w14:paraId="35197DEB" w14:textId="77777777" w:rsidR="00F0025E" w:rsidRPr="00F0025E" w:rsidRDefault="00F0025E" w:rsidP="00FA2EC9">
      <w:pPr>
        <w:rPr>
          <w:rFonts w:ascii="Times New Roman" w:hAnsi="Times New Roman" w:cs="Times New Roman"/>
          <w:b/>
          <w:bCs/>
          <w:i/>
          <w:iCs/>
        </w:rPr>
      </w:pPr>
    </w:p>
    <w:p w14:paraId="0C05100A" w14:textId="4C278533" w:rsidR="006E57BE" w:rsidRDefault="006E57BE" w:rsidP="00FA2EC9">
      <w:pPr>
        <w:rPr>
          <w:rFonts w:ascii="Times New Roman" w:hAnsi="Times New Roman" w:cs="Times New Roman"/>
          <w:b/>
          <w:bCs/>
        </w:rPr>
      </w:pPr>
    </w:p>
    <w:p w14:paraId="04A35DDA" w14:textId="075FC63F" w:rsidR="006E57BE" w:rsidRDefault="006E57BE" w:rsidP="00FA2EC9">
      <w:pPr>
        <w:rPr>
          <w:rFonts w:ascii="Times New Roman" w:hAnsi="Times New Roman" w:cs="Times New Roman"/>
          <w:b/>
          <w:bCs/>
        </w:rPr>
      </w:pPr>
    </w:p>
    <w:p w14:paraId="581A3323" w14:textId="77777777" w:rsidR="006E57BE" w:rsidRDefault="006E57BE" w:rsidP="00FA2EC9">
      <w:pPr>
        <w:rPr>
          <w:rFonts w:ascii="Times New Roman" w:hAnsi="Times New Roman" w:cs="Times New Roman"/>
          <w:b/>
          <w:bCs/>
        </w:rPr>
      </w:pPr>
    </w:p>
    <w:p w14:paraId="33DC60F9" w14:textId="77777777" w:rsidR="006E57BE" w:rsidRDefault="006E57BE" w:rsidP="00FA2EC9">
      <w:pPr>
        <w:rPr>
          <w:rFonts w:ascii="Times New Roman" w:hAnsi="Times New Roman" w:cs="Times New Roman"/>
          <w:b/>
          <w:bCs/>
        </w:rPr>
      </w:pPr>
    </w:p>
    <w:p w14:paraId="758F728A" w14:textId="77777777" w:rsidR="006E57BE" w:rsidRDefault="006E57BE" w:rsidP="00FA2EC9">
      <w:pPr>
        <w:rPr>
          <w:rFonts w:ascii="Times New Roman" w:hAnsi="Times New Roman" w:cs="Times New Roman"/>
          <w:b/>
          <w:bCs/>
        </w:rPr>
      </w:pPr>
    </w:p>
    <w:p w14:paraId="39C083BC" w14:textId="77777777" w:rsidR="006E57BE" w:rsidRDefault="006E57BE" w:rsidP="00FA2EC9">
      <w:pPr>
        <w:rPr>
          <w:rFonts w:ascii="Times New Roman" w:hAnsi="Times New Roman" w:cs="Times New Roman"/>
          <w:b/>
          <w:bCs/>
        </w:rPr>
      </w:pPr>
    </w:p>
    <w:p w14:paraId="147E5D95" w14:textId="1DB150C5" w:rsidR="00C351E5" w:rsidRDefault="00C351E5"/>
    <w:sectPr w:rsidR="00C351E5">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Anenberg, Susan Casper" w:date="2024-11-05T06:54:00Z" w:initials="ASC">
    <w:p w14:paraId="70251F89" w14:textId="57966A08" w:rsidR="00B83171" w:rsidRDefault="00B83171">
      <w:pPr>
        <w:pStyle w:val="CommentText"/>
      </w:pPr>
      <w:r>
        <w:rPr>
          <w:rStyle w:val="CommentReference"/>
        </w:rPr>
        <w:annotationRef/>
      </w:r>
      <w:r>
        <w:t>Add page #</w:t>
      </w:r>
    </w:p>
  </w:comment>
  <w:comment w:id="8" w:author="Martin, Greta Katherine" w:date="2024-10-28T10:52:00Z" w:initials="GM">
    <w:p w14:paraId="5F07BEA8" w14:textId="77777777" w:rsidR="00532AE5" w:rsidRDefault="00834FE1" w:rsidP="00532AE5">
      <w:r>
        <w:rPr>
          <w:rStyle w:val="CommentReference"/>
        </w:rPr>
        <w:annotationRef/>
      </w:r>
      <w:r w:rsidR="00532AE5">
        <w:rPr>
          <w:sz w:val="20"/>
          <w:szCs w:val="20"/>
        </w:rPr>
        <w:t>I moved this up here as suggested but is it too specific for intro?</w:t>
      </w:r>
    </w:p>
  </w:comment>
  <w:comment w:id="9" w:author="Anenberg, Susan Casper" w:date="2024-11-05T06:34:00Z" w:initials="ASC">
    <w:p w14:paraId="1F4ED2C4" w14:textId="54D44DB7" w:rsidR="0090348C" w:rsidRDefault="0090348C">
      <w:pPr>
        <w:pStyle w:val="CommentText"/>
      </w:pPr>
      <w:r>
        <w:rPr>
          <w:rStyle w:val="CommentReference"/>
        </w:rPr>
        <w:annotationRef/>
      </w:r>
      <w:r>
        <w:t>Sentence seems to cover both comparing cities to each other and comparing years for individual cities. Can you separate?</w:t>
      </w:r>
    </w:p>
  </w:comment>
  <w:comment w:id="12" w:author="Anenberg, Susan Casper" w:date="2024-11-05T06:35:00Z" w:initials="ASC">
    <w:p w14:paraId="7FCD1EF7" w14:textId="1CB701F5" w:rsidR="00A87190" w:rsidRDefault="00A87190">
      <w:pPr>
        <w:pStyle w:val="CommentText"/>
      </w:pPr>
      <w:r>
        <w:rPr>
          <w:rStyle w:val="CommentReference"/>
        </w:rPr>
        <w:annotationRef/>
      </w:r>
      <w:r>
        <w:t>I’m not sure exactly what you mean by this. Can you try rephrasing?</w:t>
      </w:r>
      <w:r w:rsidR="002D2AF2">
        <w:t xml:space="preserve"> Did you first calculate the 10-year  average value for each city, and then report the range of that?</w:t>
      </w:r>
    </w:p>
  </w:comment>
  <w:comment w:id="13" w:author="Anenberg, Susan Casper" w:date="2024-11-05T06:35:00Z" w:initials="ASC">
    <w:p w14:paraId="075B9B67" w14:textId="748B5A07" w:rsidR="00A87190" w:rsidRDefault="00A87190">
      <w:pPr>
        <w:pStyle w:val="CommentText"/>
      </w:pPr>
      <w:r>
        <w:rPr>
          <w:rStyle w:val="CommentReference"/>
        </w:rPr>
        <w:annotationRef/>
      </w:r>
      <w:r>
        <w:t>See previous comment</w:t>
      </w:r>
    </w:p>
  </w:comment>
  <w:comment w:id="14" w:author="Anenberg, Susan Casper" w:date="2024-11-05T06:37:00Z" w:initials="ASC">
    <w:p w14:paraId="33D2E394" w14:textId="53091946" w:rsidR="002D2AF2" w:rsidRDefault="002D2AF2">
      <w:pPr>
        <w:pStyle w:val="CommentText"/>
      </w:pPr>
      <w:r>
        <w:rPr>
          <w:rStyle w:val="CommentReference"/>
        </w:rPr>
        <w:annotationRef/>
      </w:r>
      <w:r>
        <w:t>Just report the percentages – more precise that way</w:t>
      </w:r>
    </w:p>
  </w:comment>
  <w:comment w:id="15" w:author="Anenberg, Susan Casper" w:date="2024-11-05T06:15:00Z" w:initials="ASC">
    <w:p w14:paraId="163F8345" w14:textId="1A5DB200" w:rsidR="00F12484" w:rsidRDefault="00F12484">
      <w:pPr>
        <w:pStyle w:val="CommentText"/>
      </w:pPr>
      <w:r>
        <w:rPr>
          <w:rStyle w:val="CommentReference"/>
        </w:rPr>
        <w:annotationRef/>
      </w:r>
      <w:r>
        <w:t xml:space="preserve">Cut y axis off at 0. Enlarge font size </w:t>
      </w:r>
    </w:p>
  </w:comment>
  <w:comment w:id="16" w:author="Anenberg, Susan Casper" w:date="2024-11-05T06:38:00Z" w:initials="ASC">
    <w:p w14:paraId="2A4490A2" w14:textId="38101B75" w:rsidR="00B86E60" w:rsidRDefault="00B86E60">
      <w:pPr>
        <w:pStyle w:val="CommentText"/>
      </w:pPr>
      <w:r>
        <w:rPr>
          <w:rStyle w:val="CommentReference"/>
        </w:rPr>
        <w:annotationRef/>
      </w:r>
      <w:r>
        <w:t>City average what?</w:t>
      </w:r>
    </w:p>
  </w:comment>
  <w:comment w:id="17" w:author="Anenberg, Susan Casper" w:date="2024-11-05T06:39:00Z" w:initials="ASC">
    <w:p w14:paraId="5CFA30AB" w14:textId="13D53BC5" w:rsidR="00B86E60" w:rsidRDefault="00B86E60">
      <w:pPr>
        <w:pStyle w:val="CommentText"/>
      </w:pPr>
      <w:r>
        <w:rPr>
          <w:rStyle w:val="CommentReference"/>
        </w:rPr>
        <w:annotationRef/>
      </w:r>
      <w:r>
        <w:t>Percent change in what?</w:t>
      </w:r>
    </w:p>
  </w:comment>
  <w:comment w:id="19" w:author="Anenberg, Susan Casper" w:date="2024-11-05T06:41:00Z" w:initials="ASC">
    <w:p w14:paraId="5D702C8D" w14:textId="3E542F35" w:rsidR="00B86E60" w:rsidRDefault="00B86E60">
      <w:pPr>
        <w:pStyle w:val="CommentText"/>
      </w:pPr>
      <w:r>
        <w:rPr>
          <w:rStyle w:val="CommentReference"/>
        </w:rPr>
        <w:annotationRef/>
      </w:r>
      <w:r>
        <w:t>I don’t know if I see this obviously</w:t>
      </w:r>
    </w:p>
  </w:comment>
  <w:comment w:id="21" w:author="Anenberg, Susan Casper" w:date="2024-11-05T06:44:00Z" w:initials="ASC">
    <w:p w14:paraId="51A2BCAA" w14:textId="1D1347AA" w:rsidR="00685CAB" w:rsidRDefault="00685CAB">
      <w:pPr>
        <w:pStyle w:val="CommentText"/>
      </w:pPr>
      <w:r>
        <w:rPr>
          <w:rStyle w:val="CommentReference"/>
        </w:rPr>
        <w:annotationRef/>
      </w:r>
      <w:r>
        <w:t>I don’t really see this. Consider deleting and combining this sentence with the next one</w:t>
      </w:r>
    </w:p>
  </w:comment>
  <w:comment w:id="28" w:author="Anenberg, Susan Casper" w:date="2024-11-05T06:49:00Z" w:initials="ASC">
    <w:p w14:paraId="674BDAFA" w14:textId="0F404DE1" w:rsidR="00455EE4" w:rsidRDefault="00455EE4">
      <w:pPr>
        <w:pStyle w:val="CommentText"/>
      </w:pPr>
      <w:r>
        <w:rPr>
          <w:rStyle w:val="CommentReference"/>
        </w:rPr>
        <w:annotationRef/>
      </w:r>
      <w:r>
        <w:t xml:space="preserve">I just didn’t feel that this is a key result of the paper </w:t>
      </w:r>
    </w:p>
  </w:comment>
  <w:comment w:id="33" w:author="Anenberg, Susan Casper" w:date="2024-11-05T06:25:00Z" w:initials="ASC">
    <w:p w14:paraId="699C6FE4" w14:textId="2A52FAD8" w:rsidR="009E65F6" w:rsidRDefault="009E65F6">
      <w:pPr>
        <w:pStyle w:val="CommentText"/>
      </w:pPr>
      <w:r>
        <w:rPr>
          <w:rStyle w:val="CommentReference"/>
        </w:rPr>
        <w:annotationRef/>
      </w:r>
      <w:r>
        <w:t>Add a strong opening sentence about the takeaway message from these comparisons.</w:t>
      </w:r>
    </w:p>
  </w:comment>
  <w:comment w:id="34" w:author="Anenberg, Susan Casper" w:date="2024-11-05T06:26:00Z" w:initials="ASC">
    <w:p w14:paraId="32B421FE" w14:textId="767BE2EF" w:rsidR="009E65F6" w:rsidRDefault="009E65F6">
      <w:pPr>
        <w:pStyle w:val="CommentText"/>
      </w:pPr>
      <w:r>
        <w:rPr>
          <w:rStyle w:val="CommentReference"/>
        </w:rPr>
        <w:annotationRef/>
      </w:r>
      <w:r>
        <w:t>Rephrase to say something about how well your study compares or doesn’t to Brochu, rather than just restating your finding</w:t>
      </w:r>
    </w:p>
  </w:comment>
  <w:comment w:id="40" w:author="Anenberg, Susan Casper" w:date="2024-11-05T06:25:00Z" w:initials="ASC">
    <w:p w14:paraId="4C6DF328" w14:textId="229E6C79" w:rsidR="009E65F6" w:rsidRDefault="009E65F6">
      <w:pPr>
        <w:pStyle w:val="CommentText"/>
      </w:pPr>
      <w:r>
        <w:rPr>
          <w:rStyle w:val="CommentReference"/>
        </w:rPr>
        <w:annotationRef/>
      </w:r>
      <w:r>
        <w:t>Paragraph seems to go back and forth between brochu and barboza studies. Can you clarify it by grouping all comments about each of these studies together?</w:t>
      </w:r>
    </w:p>
  </w:comment>
  <w:comment w:id="44" w:author="Anenberg, Susan Casper" w:date="2024-11-05T06:29:00Z" w:initials="ASC">
    <w:p w14:paraId="6E655FE7" w14:textId="10003880" w:rsidR="00B64177" w:rsidRDefault="00B64177">
      <w:pPr>
        <w:pStyle w:val="CommentText"/>
      </w:pPr>
      <w:r>
        <w:rPr>
          <w:rStyle w:val="CommentReference"/>
        </w:rPr>
        <w:annotationRef/>
      </w:r>
      <w:r>
        <w:t>I don’t think this paragraph adds much, as these points were already discussed, and you have the conclusion section below to wrap it all up</w:t>
      </w:r>
    </w:p>
  </w:comment>
  <w:comment w:id="47" w:author="Martin, Greta Katherine" w:date="2024-10-30T13:50:00Z" w:initials="GM">
    <w:p w14:paraId="216EAD96" w14:textId="277C0F00" w:rsidR="009941C7" w:rsidRDefault="009941C7" w:rsidP="009941C7">
      <w:r>
        <w:rPr>
          <w:rStyle w:val="CommentReference"/>
        </w:rPr>
        <w:annotationRef/>
      </w:r>
      <w:r>
        <w:rPr>
          <w:color w:val="000000"/>
          <w:sz w:val="20"/>
          <w:szCs w:val="20"/>
        </w:rPr>
        <w:t>Regional average? City comparison? Change from 2 time periods rather than absolute?</w:t>
      </w:r>
    </w:p>
  </w:comment>
  <w:comment w:id="48" w:author="Martin, Greta Katherine" w:date="2024-10-30T13:50:00Z" w:initials="GM">
    <w:p w14:paraId="63862D11" w14:textId="77777777" w:rsidR="009941C7" w:rsidRDefault="009941C7" w:rsidP="009941C7">
      <w:r>
        <w:rPr>
          <w:rStyle w:val="CommentReference"/>
        </w:rPr>
        <w:annotationRef/>
      </w:r>
      <w:r>
        <w:rPr>
          <w:color w:val="000000"/>
          <w:sz w:val="20"/>
          <w:szCs w:val="20"/>
        </w:rPr>
        <w:t>Lower priority</w:t>
      </w:r>
    </w:p>
  </w:comment>
  <w:comment w:id="49" w:author="Martin, Greta Katherine" w:date="2024-11-03T13:13:00Z" w:initials="GM">
    <w:p w14:paraId="0CECF9A1" w14:textId="77777777" w:rsidR="00844151" w:rsidRDefault="00844151" w:rsidP="00844151">
      <w:r>
        <w:rPr>
          <w:rStyle w:val="CommentReference"/>
        </w:rPr>
        <w:annotationRef/>
      </w:r>
      <w:r>
        <w:rPr>
          <w:color w:val="000000"/>
          <w:sz w:val="20"/>
          <w:szCs w:val="20"/>
        </w:rPr>
        <w:t>Haven’t edited this paragraph yet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0251F89" w15:done="0"/>
  <w15:commentEx w15:paraId="5F07BEA8" w15:done="0"/>
  <w15:commentEx w15:paraId="1F4ED2C4" w15:done="0"/>
  <w15:commentEx w15:paraId="7FCD1EF7" w15:done="0"/>
  <w15:commentEx w15:paraId="075B9B67" w15:done="0"/>
  <w15:commentEx w15:paraId="33D2E394" w15:done="0"/>
  <w15:commentEx w15:paraId="163F8345" w15:done="0"/>
  <w15:commentEx w15:paraId="2A4490A2" w15:done="0"/>
  <w15:commentEx w15:paraId="5CFA30AB" w15:done="0"/>
  <w15:commentEx w15:paraId="5D702C8D" w15:done="0"/>
  <w15:commentEx w15:paraId="51A2BCAA" w15:done="0"/>
  <w15:commentEx w15:paraId="674BDAFA" w15:done="0"/>
  <w15:commentEx w15:paraId="699C6FE4" w15:done="0"/>
  <w15:commentEx w15:paraId="32B421FE" w15:done="0"/>
  <w15:commentEx w15:paraId="4C6DF328" w15:done="0"/>
  <w15:commentEx w15:paraId="6E655FE7" w15:done="0"/>
  <w15:commentEx w15:paraId="216EAD96" w15:done="0"/>
  <w15:commentEx w15:paraId="63862D11" w15:paraIdParent="216EAD96" w15:done="0"/>
  <w15:commentEx w15:paraId="0CECF9A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AD43FB7" w16cex:dateUtc="2024-11-05T11:54:00Z"/>
  <w16cex:commentExtensible w16cex:durableId="32A04438" w16cex:dateUtc="2024-10-28T14:52:00Z"/>
  <w16cex:commentExtensible w16cex:durableId="2AD43AE2" w16cex:dateUtc="2024-11-05T11:34:00Z"/>
  <w16cex:commentExtensible w16cex:durableId="2AD43B2A" w16cex:dateUtc="2024-11-05T11:35:00Z"/>
  <w16cex:commentExtensible w16cex:durableId="2AD43B4B" w16cex:dateUtc="2024-11-05T11:35:00Z"/>
  <w16cex:commentExtensible w16cex:durableId="2AD43BAC" w16cex:dateUtc="2024-11-05T11:37:00Z"/>
  <w16cex:commentExtensible w16cex:durableId="2AD4366F" w16cex:dateUtc="2024-11-05T11:15:00Z"/>
  <w16cex:commentExtensible w16cex:durableId="2AD43BF7" w16cex:dateUtc="2024-11-05T11:38:00Z"/>
  <w16cex:commentExtensible w16cex:durableId="2AD43C1E" w16cex:dateUtc="2024-11-05T11:39:00Z"/>
  <w16cex:commentExtensible w16cex:durableId="2AD43C9A" w16cex:dateUtc="2024-11-05T11:41:00Z"/>
  <w16cex:commentExtensible w16cex:durableId="2AD43D4E" w16cex:dateUtc="2024-11-05T11:44:00Z"/>
  <w16cex:commentExtensible w16cex:durableId="2AD43E8A" w16cex:dateUtc="2024-11-05T11:49:00Z"/>
  <w16cex:commentExtensible w16cex:durableId="2AD438D9" w16cex:dateUtc="2024-11-05T11:25:00Z"/>
  <w16cex:commentExtensible w16cex:durableId="2AD43917" w16cex:dateUtc="2024-11-05T11:26:00Z"/>
  <w16cex:commentExtensible w16cex:durableId="2AD438EE" w16cex:dateUtc="2024-11-05T11:25:00Z"/>
  <w16cex:commentExtensible w16cex:durableId="2AD439D3" w16cex:dateUtc="2024-11-05T11:29:00Z"/>
  <w16cex:commentExtensible w16cex:durableId="61ADC763" w16cex:dateUtc="2024-10-30T17:50:00Z"/>
  <w16cex:commentExtensible w16cex:durableId="4EEE4967" w16cex:dateUtc="2024-10-30T17:50:00Z"/>
  <w16cex:commentExtensible w16cex:durableId="1AE7EC03" w16cex:dateUtc="2024-11-03T18:1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0251F89" w16cid:durableId="2AD43FB7"/>
  <w16cid:commentId w16cid:paraId="5F07BEA8" w16cid:durableId="32A04438"/>
  <w16cid:commentId w16cid:paraId="1F4ED2C4" w16cid:durableId="2AD43AE2"/>
  <w16cid:commentId w16cid:paraId="7FCD1EF7" w16cid:durableId="2AD43B2A"/>
  <w16cid:commentId w16cid:paraId="075B9B67" w16cid:durableId="2AD43B4B"/>
  <w16cid:commentId w16cid:paraId="33D2E394" w16cid:durableId="2AD43BAC"/>
  <w16cid:commentId w16cid:paraId="163F8345" w16cid:durableId="2AD4366F"/>
  <w16cid:commentId w16cid:paraId="2A4490A2" w16cid:durableId="2AD43BF7"/>
  <w16cid:commentId w16cid:paraId="5CFA30AB" w16cid:durableId="2AD43C1E"/>
  <w16cid:commentId w16cid:paraId="5D702C8D" w16cid:durableId="2AD43C9A"/>
  <w16cid:commentId w16cid:paraId="51A2BCAA" w16cid:durableId="2AD43D4E"/>
  <w16cid:commentId w16cid:paraId="674BDAFA" w16cid:durableId="2AD43E8A"/>
  <w16cid:commentId w16cid:paraId="699C6FE4" w16cid:durableId="2AD438D9"/>
  <w16cid:commentId w16cid:paraId="32B421FE" w16cid:durableId="2AD43917"/>
  <w16cid:commentId w16cid:paraId="4C6DF328" w16cid:durableId="2AD438EE"/>
  <w16cid:commentId w16cid:paraId="6E655FE7" w16cid:durableId="2AD439D3"/>
  <w16cid:commentId w16cid:paraId="216EAD96" w16cid:durableId="61ADC763"/>
  <w16cid:commentId w16cid:paraId="63862D11" w16cid:durableId="4EEE4967"/>
  <w16cid:commentId w16cid:paraId="0CECF9A1" w16cid:durableId="1AE7EC03"/>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altName w:val="Calibri"/>
    <w:charset w:val="00"/>
    <w:family w:val="swiss"/>
    <w:pitch w:val="variable"/>
    <w:sig w:usb0="20000287" w:usb1="00000003" w:usb2="00000000" w:usb3="00000000" w:csb0="0000019F" w:csb1="00000000"/>
  </w:font>
  <w:font w:name="Aptos Display">
    <w:altName w:val="Calibri"/>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hybridMultilevel"/>
    <w:tmpl w:val="FFFFFFFF"/>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BD63FA3"/>
    <w:multiLevelType w:val="hybridMultilevel"/>
    <w:tmpl w:val="16C60E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D2B5498"/>
    <w:multiLevelType w:val="multilevel"/>
    <w:tmpl w:val="0FDE21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12B6BF7"/>
    <w:multiLevelType w:val="hybridMultilevel"/>
    <w:tmpl w:val="DB68C5FC"/>
    <w:lvl w:ilvl="0" w:tplc="6F1CF334">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50A7E24"/>
    <w:multiLevelType w:val="hybridMultilevel"/>
    <w:tmpl w:val="9650DFEC"/>
    <w:lvl w:ilvl="0" w:tplc="64B280B2">
      <w:start w:val="9"/>
      <w:numFmt w:val="bullet"/>
      <w:lvlText w:val="-"/>
      <w:lvlJc w:val="left"/>
      <w:pPr>
        <w:ind w:left="720" w:hanging="360"/>
      </w:pPr>
      <w:rPr>
        <w:rFonts w:ascii="Aptos" w:eastAsiaTheme="minorHAnsi" w:hAnsi="Apto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9CB5482"/>
    <w:multiLevelType w:val="hybridMultilevel"/>
    <w:tmpl w:val="8AD81868"/>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6" w15:restartNumberingAfterBreak="0">
    <w:nsid w:val="3A691099"/>
    <w:multiLevelType w:val="multilevel"/>
    <w:tmpl w:val="DAC2C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F52352D"/>
    <w:multiLevelType w:val="hybridMultilevel"/>
    <w:tmpl w:val="DAAED49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72903F9B"/>
    <w:multiLevelType w:val="multilevel"/>
    <w:tmpl w:val="DC6A90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
  </w:num>
  <w:num w:numId="2">
    <w:abstractNumId w:val="8"/>
  </w:num>
  <w:num w:numId="3">
    <w:abstractNumId w:val="6"/>
  </w:num>
  <w:num w:numId="4">
    <w:abstractNumId w:val="4"/>
  </w:num>
  <w:num w:numId="5">
    <w:abstractNumId w:val="7"/>
  </w:num>
  <w:num w:numId="6">
    <w:abstractNumId w:val="5"/>
  </w:num>
  <w:num w:numId="7">
    <w:abstractNumId w:val="1"/>
  </w:num>
  <w:num w:numId="8">
    <w:abstractNumId w:val="3"/>
  </w:num>
  <w:num w:numId="9">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nenberg, Susan Casper">
    <w15:presenceInfo w15:providerId="AD" w15:userId="S::sanenberg@gwu.edu::dcbc7492-67f1-4207-88ea-dcf239d0d92e"/>
  </w15:person>
  <w15:person w15:author="Martin, Greta Katherine">
    <w15:presenceInfo w15:providerId="AD" w15:userId="S::gretam@gwu.edu::693602ef-7d81-41bb-a23e-17f4d145240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trackRevision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51D54"/>
    <w:rsid w:val="000011F2"/>
    <w:rsid w:val="00004EC4"/>
    <w:rsid w:val="00010CDC"/>
    <w:rsid w:val="0001515D"/>
    <w:rsid w:val="00015676"/>
    <w:rsid w:val="000231D0"/>
    <w:rsid w:val="00024A18"/>
    <w:rsid w:val="00030DAE"/>
    <w:rsid w:val="00031679"/>
    <w:rsid w:val="0003208C"/>
    <w:rsid w:val="00035747"/>
    <w:rsid w:val="00037559"/>
    <w:rsid w:val="000440D9"/>
    <w:rsid w:val="00045A4F"/>
    <w:rsid w:val="000500FA"/>
    <w:rsid w:val="00051E49"/>
    <w:rsid w:val="00052ACC"/>
    <w:rsid w:val="0005328A"/>
    <w:rsid w:val="000537E1"/>
    <w:rsid w:val="00055F86"/>
    <w:rsid w:val="00057CCA"/>
    <w:rsid w:val="00060081"/>
    <w:rsid w:val="000626A4"/>
    <w:rsid w:val="00064A1A"/>
    <w:rsid w:val="00065B9F"/>
    <w:rsid w:val="000736DF"/>
    <w:rsid w:val="000753B7"/>
    <w:rsid w:val="0007761B"/>
    <w:rsid w:val="00077823"/>
    <w:rsid w:val="00083DB1"/>
    <w:rsid w:val="00085BF5"/>
    <w:rsid w:val="00085E43"/>
    <w:rsid w:val="00090A79"/>
    <w:rsid w:val="00091884"/>
    <w:rsid w:val="000951A9"/>
    <w:rsid w:val="000A3562"/>
    <w:rsid w:val="000A4F94"/>
    <w:rsid w:val="000A6993"/>
    <w:rsid w:val="000B0248"/>
    <w:rsid w:val="000B11D9"/>
    <w:rsid w:val="000B6E75"/>
    <w:rsid w:val="000C081F"/>
    <w:rsid w:val="000C6488"/>
    <w:rsid w:val="000C6A15"/>
    <w:rsid w:val="000C6DEB"/>
    <w:rsid w:val="000D568A"/>
    <w:rsid w:val="000E6D38"/>
    <w:rsid w:val="000F34B8"/>
    <w:rsid w:val="000F62BB"/>
    <w:rsid w:val="00105A15"/>
    <w:rsid w:val="00107C0A"/>
    <w:rsid w:val="00107F48"/>
    <w:rsid w:val="001135F2"/>
    <w:rsid w:val="00120B9A"/>
    <w:rsid w:val="00123848"/>
    <w:rsid w:val="00132283"/>
    <w:rsid w:val="00141172"/>
    <w:rsid w:val="001470F7"/>
    <w:rsid w:val="001507B3"/>
    <w:rsid w:val="00153D90"/>
    <w:rsid w:val="00154804"/>
    <w:rsid w:val="001607E3"/>
    <w:rsid w:val="0016141A"/>
    <w:rsid w:val="00164EC7"/>
    <w:rsid w:val="00165516"/>
    <w:rsid w:val="00165BFB"/>
    <w:rsid w:val="00167925"/>
    <w:rsid w:val="00170E9C"/>
    <w:rsid w:val="00171935"/>
    <w:rsid w:val="0017376A"/>
    <w:rsid w:val="00173BD9"/>
    <w:rsid w:val="00176521"/>
    <w:rsid w:val="00180E9E"/>
    <w:rsid w:val="00182372"/>
    <w:rsid w:val="001835C0"/>
    <w:rsid w:val="00185717"/>
    <w:rsid w:val="00187996"/>
    <w:rsid w:val="00194ED0"/>
    <w:rsid w:val="0019782A"/>
    <w:rsid w:val="001A3B3D"/>
    <w:rsid w:val="001A41E6"/>
    <w:rsid w:val="001B040E"/>
    <w:rsid w:val="001B327B"/>
    <w:rsid w:val="001C1F37"/>
    <w:rsid w:val="001C5BE1"/>
    <w:rsid w:val="001C60F2"/>
    <w:rsid w:val="001D035D"/>
    <w:rsid w:val="001D435E"/>
    <w:rsid w:val="001D4A8A"/>
    <w:rsid w:val="001D6941"/>
    <w:rsid w:val="001D78AB"/>
    <w:rsid w:val="001E26CD"/>
    <w:rsid w:val="001E50F9"/>
    <w:rsid w:val="001F36CB"/>
    <w:rsid w:val="001F69F2"/>
    <w:rsid w:val="00202B9E"/>
    <w:rsid w:val="0020576C"/>
    <w:rsid w:val="0020779B"/>
    <w:rsid w:val="0022043E"/>
    <w:rsid w:val="00220EF2"/>
    <w:rsid w:val="00223AB8"/>
    <w:rsid w:val="00225861"/>
    <w:rsid w:val="00227D90"/>
    <w:rsid w:val="00230F0F"/>
    <w:rsid w:val="0023107B"/>
    <w:rsid w:val="002323C3"/>
    <w:rsid w:val="002355C4"/>
    <w:rsid w:val="00236756"/>
    <w:rsid w:val="00236953"/>
    <w:rsid w:val="0024097C"/>
    <w:rsid w:val="00241086"/>
    <w:rsid w:val="002509BF"/>
    <w:rsid w:val="002512BB"/>
    <w:rsid w:val="00256D82"/>
    <w:rsid w:val="00257840"/>
    <w:rsid w:val="00265E16"/>
    <w:rsid w:val="00271908"/>
    <w:rsid w:val="00275B6E"/>
    <w:rsid w:val="00286C54"/>
    <w:rsid w:val="002874D4"/>
    <w:rsid w:val="002931D7"/>
    <w:rsid w:val="00294AF3"/>
    <w:rsid w:val="00294BE0"/>
    <w:rsid w:val="00296762"/>
    <w:rsid w:val="00297C49"/>
    <w:rsid w:val="002A0560"/>
    <w:rsid w:val="002A0EA0"/>
    <w:rsid w:val="002A65F5"/>
    <w:rsid w:val="002B0627"/>
    <w:rsid w:val="002B1989"/>
    <w:rsid w:val="002B66B7"/>
    <w:rsid w:val="002B6F7A"/>
    <w:rsid w:val="002B7A9A"/>
    <w:rsid w:val="002C31C3"/>
    <w:rsid w:val="002C5012"/>
    <w:rsid w:val="002C67A4"/>
    <w:rsid w:val="002D2AF2"/>
    <w:rsid w:val="002D68C9"/>
    <w:rsid w:val="002D77F9"/>
    <w:rsid w:val="002D7D8E"/>
    <w:rsid w:val="002E5555"/>
    <w:rsid w:val="002E78EC"/>
    <w:rsid w:val="002F18D4"/>
    <w:rsid w:val="002F21BE"/>
    <w:rsid w:val="003057CF"/>
    <w:rsid w:val="003074C8"/>
    <w:rsid w:val="00310609"/>
    <w:rsid w:val="00310B46"/>
    <w:rsid w:val="0031206C"/>
    <w:rsid w:val="00312D2F"/>
    <w:rsid w:val="00325681"/>
    <w:rsid w:val="00325F51"/>
    <w:rsid w:val="00330023"/>
    <w:rsid w:val="0033781C"/>
    <w:rsid w:val="00337DBF"/>
    <w:rsid w:val="00337F2F"/>
    <w:rsid w:val="00346D63"/>
    <w:rsid w:val="00346FF4"/>
    <w:rsid w:val="003508BE"/>
    <w:rsid w:val="00354BDF"/>
    <w:rsid w:val="003578BC"/>
    <w:rsid w:val="00362015"/>
    <w:rsid w:val="0036229A"/>
    <w:rsid w:val="003705BF"/>
    <w:rsid w:val="003708FF"/>
    <w:rsid w:val="0037297D"/>
    <w:rsid w:val="00373D6B"/>
    <w:rsid w:val="003771C7"/>
    <w:rsid w:val="003774C2"/>
    <w:rsid w:val="00377F9E"/>
    <w:rsid w:val="003807BC"/>
    <w:rsid w:val="003958B0"/>
    <w:rsid w:val="00396598"/>
    <w:rsid w:val="003A005E"/>
    <w:rsid w:val="003A1BDD"/>
    <w:rsid w:val="003A24BE"/>
    <w:rsid w:val="003A4C10"/>
    <w:rsid w:val="003A6EB2"/>
    <w:rsid w:val="003C2F7C"/>
    <w:rsid w:val="003C3846"/>
    <w:rsid w:val="003C57E4"/>
    <w:rsid w:val="003C7B28"/>
    <w:rsid w:val="003D44E1"/>
    <w:rsid w:val="003E6DFB"/>
    <w:rsid w:val="003E788D"/>
    <w:rsid w:val="003F212E"/>
    <w:rsid w:val="003F6681"/>
    <w:rsid w:val="00402760"/>
    <w:rsid w:val="00402A60"/>
    <w:rsid w:val="00410AAC"/>
    <w:rsid w:val="00411349"/>
    <w:rsid w:val="00411F45"/>
    <w:rsid w:val="00414DD2"/>
    <w:rsid w:val="004169F7"/>
    <w:rsid w:val="004201BC"/>
    <w:rsid w:val="00420610"/>
    <w:rsid w:val="004234E5"/>
    <w:rsid w:val="00432318"/>
    <w:rsid w:val="004339B3"/>
    <w:rsid w:val="00435203"/>
    <w:rsid w:val="0043528C"/>
    <w:rsid w:val="00435A59"/>
    <w:rsid w:val="00435E2B"/>
    <w:rsid w:val="00435EC8"/>
    <w:rsid w:val="00436152"/>
    <w:rsid w:val="00441531"/>
    <w:rsid w:val="0044736A"/>
    <w:rsid w:val="00447748"/>
    <w:rsid w:val="00455EE4"/>
    <w:rsid w:val="004616FD"/>
    <w:rsid w:val="0047751C"/>
    <w:rsid w:val="00477C3C"/>
    <w:rsid w:val="004804D9"/>
    <w:rsid w:val="004817DF"/>
    <w:rsid w:val="004821B9"/>
    <w:rsid w:val="00482BCF"/>
    <w:rsid w:val="00484172"/>
    <w:rsid w:val="004902E4"/>
    <w:rsid w:val="004905C4"/>
    <w:rsid w:val="0049174D"/>
    <w:rsid w:val="004A13B2"/>
    <w:rsid w:val="004A1A47"/>
    <w:rsid w:val="004A1F08"/>
    <w:rsid w:val="004A429B"/>
    <w:rsid w:val="004A5E81"/>
    <w:rsid w:val="004A6A1E"/>
    <w:rsid w:val="004B4DE1"/>
    <w:rsid w:val="004C0E63"/>
    <w:rsid w:val="004C2D43"/>
    <w:rsid w:val="004C41CE"/>
    <w:rsid w:val="004C72A3"/>
    <w:rsid w:val="004D11FE"/>
    <w:rsid w:val="004D4795"/>
    <w:rsid w:val="004E0137"/>
    <w:rsid w:val="004E411D"/>
    <w:rsid w:val="004E4DEF"/>
    <w:rsid w:val="004E528C"/>
    <w:rsid w:val="004E6D40"/>
    <w:rsid w:val="004E7988"/>
    <w:rsid w:val="004F24B5"/>
    <w:rsid w:val="004F7FF4"/>
    <w:rsid w:val="00505E9F"/>
    <w:rsid w:val="00507D1B"/>
    <w:rsid w:val="00512A25"/>
    <w:rsid w:val="00514A17"/>
    <w:rsid w:val="005160DC"/>
    <w:rsid w:val="00522757"/>
    <w:rsid w:val="005246F9"/>
    <w:rsid w:val="00531C5E"/>
    <w:rsid w:val="00532AE5"/>
    <w:rsid w:val="00532E20"/>
    <w:rsid w:val="00533BBB"/>
    <w:rsid w:val="00540752"/>
    <w:rsid w:val="0054585B"/>
    <w:rsid w:val="00551D54"/>
    <w:rsid w:val="005548B0"/>
    <w:rsid w:val="00555E05"/>
    <w:rsid w:val="00560272"/>
    <w:rsid w:val="0056135D"/>
    <w:rsid w:val="00562949"/>
    <w:rsid w:val="00567C37"/>
    <w:rsid w:val="00575730"/>
    <w:rsid w:val="00584822"/>
    <w:rsid w:val="005873C4"/>
    <w:rsid w:val="00593670"/>
    <w:rsid w:val="00595315"/>
    <w:rsid w:val="005974F8"/>
    <w:rsid w:val="00597DB0"/>
    <w:rsid w:val="005A15AF"/>
    <w:rsid w:val="005A1DF9"/>
    <w:rsid w:val="005A20F8"/>
    <w:rsid w:val="005B2BD0"/>
    <w:rsid w:val="005B31D0"/>
    <w:rsid w:val="005B4852"/>
    <w:rsid w:val="005C0060"/>
    <w:rsid w:val="005C53F7"/>
    <w:rsid w:val="005C5CA4"/>
    <w:rsid w:val="005D4B56"/>
    <w:rsid w:val="005D506E"/>
    <w:rsid w:val="005E308B"/>
    <w:rsid w:val="005E52ED"/>
    <w:rsid w:val="005F0FBD"/>
    <w:rsid w:val="005F2425"/>
    <w:rsid w:val="005F46DB"/>
    <w:rsid w:val="006036D8"/>
    <w:rsid w:val="0060540D"/>
    <w:rsid w:val="00605D6C"/>
    <w:rsid w:val="00612307"/>
    <w:rsid w:val="00613582"/>
    <w:rsid w:val="00613E22"/>
    <w:rsid w:val="0062156B"/>
    <w:rsid w:val="00626371"/>
    <w:rsid w:val="006279CF"/>
    <w:rsid w:val="00630632"/>
    <w:rsid w:val="00632344"/>
    <w:rsid w:val="00632B39"/>
    <w:rsid w:val="00643A8D"/>
    <w:rsid w:val="00655B0E"/>
    <w:rsid w:val="00661721"/>
    <w:rsid w:val="00661877"/>
    <w:rsid w:val="0067050F"/>
    <w:rsid w:val="006707EF"/>
    <w:rsid w:val="00670DFF"/>
    <w:rsid w:val="00670F3D"/>
    <w:rsid w:val="00671DB8"/>
    <w:rsid w:val="00674844"/>
    <w:rsid w:val="00674CE9"/>
    <w:rsid w:val="00674F78"/>
    <w:rsid w:val="00675556"/>
    <w:rsid w:val="00675FFE"/>
    <w:rsid w:val="00676859"/>
    <w:rsid w:val="006816E2"/>
    <w:rsid w:val="00685CAB"/>
    <w:rsid w:val="00686C7C"/>
    <w:rsid w:val="00690B4F"/>
    <w:rsid w:val="00693A67"/>
    <w:rsid w:val="006A4AC4"/>
    <w:rsid w:val="006B257F"/>
    <w:rsid w:val="006B4603"/>
    <w:rsid w:val="006B51CC"/>
    <w:rsid w:val="006C1F22"/>
    <w:rsid w:val="006C4295"/>
    <w:rsid w:val="006C67EB"/>
    <w:rsid w:val="006D07C8"/>
    <w:rsid w:val="006D6CF3"/>
    <w:rsid w:val="006D7B2F"/>
    <w:rsid w:val="006E0341"/>
    <w:rsid w:val="006E2604"/>
    <w:rsid w:val="006E2A12"/>
    <w:rsid w:val="006E388F"/>
    <w:rsid w:val="006E45F4"/>
    <w:rsid w:val="006E4C2C"/>
    <w:rsid w:val="006E54D2"/>
    <w:rsid w:val="006E57BE"/>
    <w:rsid w:val="006F2027"/>
    <w:rsid w:val="006F53BA"/>
    <w:rsid w:val="006F5CBD"/>
    <w:rsid w:val="00701667"/>
    <w:rsid w:val="00701FCC"/>
    <w:rsid w:val="007028CD"/>
    <w:rsid w:val="00702E03"/>
    <w:rsid w:val="00703441"/>
    <w:rsid w:val="007050D7"/>
    <w:rsid w:val="007071A1"/>
    <w:rsid w:val="007075FE"/>
    <w:rsid w:val="0071058D"/>
    <w:rsid w:val="00712FD7"/>
    <w:rsid w:val="00717770"/>
    <w:rsid w:val="00731FC8"/>
    <w:rsid w:val="00732271"/>
    <w:rsid w:val="00733950"/>
    <w:rsid w:val="007354C6"/>
    <w:rsid w:val="00736641"/>
    <w:rsid w:val="00736C52"/>
    <w:rsid w:val="00744A00"/>
    <w:rsid w:val="00747437"/>
    <w:rsid w:val="00747622"/>
    <w:rsid w:val="00750D2E"/>
    <w:rsid w:val="00750E9F"/>
    <w:rsid w:val="00751D10"/>
    <w:rsid w:val="00751D3A"/>
    <w:rsid w:val="00752FF8"/>
    <w:rsid w:val="00753B4F"/>
    <w:rsid w:val="0075549E"/>
    <w:rsid w:val="00757795"/>
    <w:rsid w:val="00757BB7"/>
    <w:rsid w:val="0077127F"/>
    <w:rsid w:val="0077465E"/>
    <w:rsid w:val="00775F83"/>
    <w:rsid w:val="00777B76"/>
    <w:rsid w:val="007804F5"/>
    <w:rsid w:val="0078361F"/>
    <w:rsid w:val="0078403A"/>
    <w:rsid w:val="007923E0"/>
    <w:rsid w:val="007978FB"/>
    <w:rsid w:val="007A0072"/>
    <w:rsid w:val="007A26CC"/>
    <w:rsid w:val="007B17C1"/>
    <w:rsid w:val="007B6224"/>
    <w:rsid w:val="007B64A8"/>
    <w:rsid w:val="007B6666"/>
    <w:rsid w:val="007C0401"/>
    <w:rsid w:val="007C1063"/>
    <w:rsid w:val="007C10CC"/>
    <w:rsid w:val="007C200E"/>
    <w:rsid w:val="007C220F"/>
    <w:rsid w:val="007C245E"/>
    <w:rsid w:val="007C4BA3"/>
    <w:rsid w:val="007C4D8D"/>
    <w:rsid w:val="007C5E9E"/>
    <w:rsid w:val="007C616E"/>
    <w:rsid w:val="007C73A9"/>
    <w:rsid w:val="007D27A1"/>
    <w:rsid w:val="007D366C"/>
    <w:rsid w:val="007D7DC3"/>
    <w:rsid w:val="007E09D3"/>
    <w:rsid w:val="007E0BEF"/>
    <w:rsid w:val="007E27F5"/>
    <w:rsid w:val="007E58B1"/>
    <w:rsid w:val="007F7B32"/>
    <w:rsid w:val="00801A67"/>
    <w:rsid w:val="008056D3"/>
    <w:rsid w:val="00812492"/>
    <w:rsid w:val="00825A98"/>
    <w:rsid w:val="00827425"/>
    <w:rsid w:val="0083426C"/>
    <w:rsid w:val="00834FE1"/>
    <w:rsid w:val="0083671F"/>
    <w:rsid w:val="00837AAA"/>
    <w:rsid w:val="00837BA6"/>
    <w:rsid w:val="00841A64"/>
    <w:rsid w:val="00841C08"/>
    <w:rsid w:val="00843353"/>
    <w:rsid w:val="008433FB"/>
    <w:rsid w:val="00844151"/>
    <w:rsid w:val="008443E7"/>
    <w:rsid w:val="00845DBB"/>
    <w:rsid w:val="00847BEB"/>
    <w:rsid w:val="00847D77"/>
    <w:rsid w:val="008531B6"/>
    <w:rsid w:val="00855772"/>
    <w:rsid w:val="0086582F"/>
    <w:rsid w:val="008659CD"/>
    <w:rsid w:val="00866A5E"/>
    <w:rsid w:val="00867BD2"/>
    <w:rsid w:val="00870A86"/>
    <w:rsid w:val="0087108D"/>
    <w:rsid w:val="008721AB"/>
    <w:rsid w:val="008772E9"/>
    <w:rsid w:val="00880CB6"/>
    <w:rsid w:val="0088371A"/>
    <w:rsid w:val="00887357"/>
    <w:rsid w:val="008902D6"/>
    <w:rsid w:val="00890A47"/>
    <w:rsid w:val="008929AF"/>
    <w:rsid w:val="008950EF"/>
    <w:rsid w:val="008A1B17"/>
    <w:rsid w:val="008A2F9A"/>
    <w:rsid w:val="008A652B"/>
    <w:rsid w:val="008C3D0A"/>
    <w:rsid w:val="008C3F1F"/>
    <w:rsid w:val="008D0CA5"/>
    <w:rsid w:val="008D30B4"/>
    <w:rsid w:val="008E053E"/>
    <w:rsid w:val="008F0486"/>
    <w:rsid w:val="008F1458"/>
    <w:rsid w:val="008F40D9"/>
    <w:rsid w:val="008F45C7"/>
    <w:rsid w:val="0090348C"/>
    <w:rsid w:val="00906451"/>
    <w:rsid w:val="00910DED"/>
    <w:rsid w:val="00920049"/>
    <w:rsid w:val="0092228D"/>
    <w:rsid w:val="009270AB"/>
    <w:rsid w:val="00930C07"/>
    <w:rsid w:val="009326B9"/>
    <w:rsid w:val="00932CD4"/>
    <w:rsid w:val="00933057"/>
    <w:rsid w:val="00933741"/>
    <w:rsid w:val="00933932"/>
    <w:rsid w:val="00933972"/>
    <w:rsid w:val="0093536B"/>
    <w:rsid w:val="00936E04"/>
    <w:rsid w:val="009372E8"/>
    <w:rsid w:val="00943466"/>
    <w:rsid w:val="00952099"/>
    <w:rsid w:val="0095452D"/>
    <w:rsid w:val="00961489"/>
    <w:rsid w:val="00971272"/>
    <w:rsid w:val="00992099"/>
    <w:rsid w:val="0099266F"/>
    <w:rsid w:val="00992BCB"/>
    <w:rsid w:val="009937AF"/>
    <w:rsid w:val="00993AEA"/>
    <w:rsid w:val="009941C7"/>
    <w:rsid w:val="009942AC"/>
    <w:rsid w:val="009A5438"/>
    <w:rsid w:val="009B65D4"/>
    <w:rsid w:val="009B6734"/>
    <w:rsid w:val="009B7B4B"/>
    <w:rsid w:val="009B7FB9"/>
    <w:rsid w:val="009C6E24"/>
    <w:rsid w:val="009C70D8"/>
    <w:rsid w:val="009D595E"/>
    <w:rsid w:val="009D59E2"/>
    <w:rsid w:val="009E5260"/>
    <w:rsid w:val="009E573D"/>
    <w:rsid w:val="009E57CF"/>
    <w:rsid w:val="009E65F6"/>
    <w:rsid w:val="009F23F4"/>
    <w:rsid w:val="009F540B"/>
    <w:rsid w:val="009F72FF"/>
    <w:rsid w:val="00A0060E"/>
    <w:rsid w:val="00A014FF"/>
    <w:rsid w:val="00A01D20"/>
    <w:rsid w:val="00A0269B"/>
    <w:rsid w:val="00A04301"/>
    <w:rsid w:val="00A04320"/>
    <w:rsid w:val="00A06A27"/>
    <w:rsid w:val="00A07A0D"/>
    <w:rsid w:val="00A10D1B"/>
    <w:rsid w:val="00A12305"/>
    <w:rsid w:val="00A21D9A"/>
    <w:rsid w:val="00A26064"/>
    <w:rsid w:val="00A3377F"/>
    <w:rsid w:val="00A36392"/>
    <w:rsid w:val="00A37A37"/>
    <w:rsid w:val="00A40822"/>
    <w:rsid w:val="00A43575"/>
    <w:rsid w:val="00A459D8"/>
    <w:rsid w:val="00A47834"/>
    <w:rsid w:val="00A53DA2"/>
    <w:rsid w:val="00A625BD"/>
    <w:rsid w:val="00A6681F"/>
    <w:rsid w:val="00A706D9"/>
    <w:rsid w:val="00A70F65"/>
    <w:rsid w:val="00A71F12"/>
    <w:rsid w:val="00A7210E"/>
    <w:rsid w:val="00A75BA5"/>
    <w:rsid w:val="00A77558"/>
    <w:rsid w:val="00A82B15"/>
    <w:rsid w:val="00A87190"/>
    <w:rsid w:val="00A877AC"/>
    <w:rsid w:val="00A90876"/>
    <w:rsid w:val="00A92750"/>
    <w:rsid w:val="00A95BD7"/>
    <w:rsid w:val="00A96C86"/>
    <w:rsid w:val="00AA3F0D"/>
    <w:rsid w:val="00AA5506"/>
    <w:rsid w:val="00AB3750"/>
    <w:rsid w:val="00AB4188"/>
    <w:rsid w:val="00AB5D37"/>
    <w:rsid w:val="00AB7DA9"/>
    <w:rsid w:val="00AC0A44"/>
    <w:rsid w:val="00AC5493"/>
    <w:rsid w:val="00AC6C82"/>
    <w:rsid w:val="00AD0485"/>
    <w:rsid w:val="00AD473B"/>
    <w:rsid w:val="00AD75A9"/>
    <w:rsid w:val="00AE0F11"/>
    <w:rsid w:val="00AE765C"/>
    <w:rsid w:val="00AF0AB2"/>
    <w:rsid w:val="00AF3074"/>
    <w:rsid w:val="00AF358C"/>
    <w:rsid w:val="00AF3FCC"/>
    <w:rsid w:val="00AF52BD"/>
    <w:rsid w:val="00AF54A8"/>
    <w:rsid w:val="00AF772E"/>
    <w:rsid w:val="00B044FF"/>
    <w:rsid w:val="00B1144D"/>
    <w:rsid w:val="00B1621C"/>
    <w:rsid w:val="00B211B9"/>
    <w:rsid w:val="00B30178"/>
    <w:rsid w:val="00B31CD1"/>
    <w:rsid w:val="00B3437F"/>
    <w:rsid w:val="00B356A6"/>
    <w:rsid w:val="00B37183"/>
    <w:rsid w:val="00B40700"/>
    <w:rsid w:val="00B42539"/>
    <w:rsid w:val="00B439D8"/>
    <w:rsid w:val="00B44137"/>
    <w:rsid w:val="00B47F84"/>
    <w:rsid w:val="00B52B55"/>
    <w:rsid w:val="00B559F0"/>
    <w:rsid w:val="00B56686"/>
    <w:rsid w:val="00B60C02"/>
    <w:rsid w:val="00B64177"/>
    <w:rsid w:val="00B723B6"/>
    <w:rsid w:val="00B83005"/>
    <w:rsid w:val="00B83171"/>
    <w:rsid w:val="00B8324E"/>
    <w:rsid w:val="00B86455"/>
    <w:rsid w:val="00B86E60"/>
    <w:rsid w:val="00B92EF3"/>
    <w:rsid w:val="00B93E7F"/>
    <w:rsid w:val="00B96663"/>
    <w:rsid w:val="00BA0784"/>
    <w:rsid w:val="00BA124C"/>
    <w:rsid w:val="00BA22DC"/>
    <w:rsid w:val="00BA3573"/>
    <w:rsid w:val="00BA621B"/>
    <w:rsid w:val="00BB0A5D"/>
    <w:rsid w:val="00BB0C80"/>
    <w:rsid w:val="00BB2355"/>
    <w:rsid w:val="00BB7230"/>
    <w:rsid w:val="00BB75C8"/>
    <w:rsid w:val="00BC176E"/>
    <w:rsid w:val="00BC36DD"/>
    <w:rsid w:val="00BC4AFA"/>
    <w:rsid w:val="00BC4D0B"/>
    <w:rsid w:val="00BC60B4"/>
    <w:rsid w:val="00BC651B"/>
    <w:rsid w:val="00BC6708"/>
    <w:rsid w:val="00BE036F"/>
    <w:rsid w:val="00BE604A"/>
    <w:rsid w:val="00BE60DF"/>
    <w:rsid w:val="00BE6189"/>
    <w:rsid w:val="00BF17AB"/>
    <w:rsid w:val="00C06B07"/>
    <w:rsid w:val="00C109BF"/>
    <w:rsid w:val="00C10A8E"/>
    <w:rsid w:val="00C10B1F"/>
    <w:rsid w:val="00C10E7C"/>
    <w:rsid w:val="00C11524"/>
    <w:rsid w:val="00C11C8E"/>
    <w:rsid w:val="00C158AD"/>
    <w:rsid w:val="00C1696B"/>
    <w:rsid w:val="00C2130A"/>
    <w:rsid w:val="00C228BD"/>
    <w:rsid w:val="00C24FFE"/>
    <w:rsid w:val="00C31041"/>
    <w:rsid w:val="00C31F42"/>
    <w:rsid w:val="00C351E5"/>
    <w:rsid w:val="00C36EA4"/>
    <w:rsid w:val="00C42F55"/>
    <w:rsid w:val="00C52434"/>
    <w:rsid w:val="00C529F1"/>
    <w:rsid w:val="00C52B75"/>
    <w:rsid w:val="00C53D46"/>
    <w:rsid w:val="00C662A0"/>
    <w:rsid w:val="00C7530B"/>
    <w:rsid w:val="00C802AF"/>
    <w:rsid w:val="00C82F36"/>
    <w:rsid w:val="00C90142"/>
    <w:rsid w:val="00C91C00"/>
    <w:rsid w:val="00C975A0"/>
    <w:rsid w:val="00CA2062"/>
    <w:rsid w:val="00CA40C1"/>
    <w:rsid w:val="00CB1405"/>
    <w:rsid w:val="00CB3595"/>
    <w:rsid w:val="00CB5E40"/>
    <w:rsid w:val="00CC129C"/>
    <w:rsid w:val="00CC271B"/>
    <w:rsid w:val="00CC77EE"/>
    <w:rsid w:val="00CC782D"/>
    <w:rsid w:val="00CD5B9C"/>
    <w:rsid w:val="00CD7109"/>
    <w:rsid w:val="00CE07A8"/>
    <w:rsid w:val="00CE55BE"/>
    <w:rsid w:val="00CE7C15"/>
    <w:rsid w:val="00CF2476"/>
    <w:rsid w:val="00CF3D70"/>
    <w:rsid w:val="00CF3EEC"/>
    <w:rsid w:val="00CF4379"/>
    <w:rsid w:val="00D024F3"/>
    <w:rsid w:val="00D0577D"/>
    <w:rsid w:val="00D05A94"/>
    <w:rsid w:val="00D05F03"/>
    <w:rsid w:val="00D10072"/>
    <w:rsid w:val="00D10EF1"/>
    <w:rsid w:val="00D11EF4"/>
    <w:rsid w:val="00D2161E"/>
    <w:rsid w:val="00D3001E"/>
    <w:rsid w:val="00D3065F"/>
    <w:rsid w:val="00D322C2"/>
    <w:rsid w:val="00D350FF"/>
    <w:rsid w:val="00D37869"/>
    <w:rsid w:val="00D3799D"/>
    <w:rsid w:val="00D50D3C"/>
    <w:rsid w:val="00D51280"/>
    <w:rsid w:val="00D51E22"/>
    <w:rsid w:val="00D527BF"/>
    <w:rsid w:val="00D540D0"/>
    <w:rsid w:val="00D57F4C"/>
    <w:rsid w:val="00D670DD"/>
    <w:rsid w:val="00D673DE"/>
    <w:rsid w:val="00D81AD7"/>
    <w:rsid w:val="00D85548"/>
    <w:rsid w:val="00D87B88"/>
    <w:rsid w:val="00D87E31"/>
    <w:rsid w:val="00D9092A"/>
    <w:rsid w:val="00D90D9F"/>
    <w:rsid w:val="00D95A79"/>
    <w:rsid w:val="00D96781"/>
    <w:rsid w:val="00DA1D37"/>
    <w:rsid w:val="00DA7A83"/>
    <w:rsid w:val="00DB1517"/>
    <w:rsid w:val="00DB4DCA"/>
    <w:rsid w:val="00DB6B2F"/>
    <w:rsid w:val="00DC3D1D"/>
    <w:rsid w:val="00DD0531"/>
    <w:rsid w:val="00DD06C6"/>
    <w:rsid w:val="00DD1521"/>
    <w:rsid w:val="00DD5C68"/>
    <w:rsid w:val="00DD7949"/>
    <w:rsid w:val="00DD7A83"/>
    <w:rsid w:val="00DE5536"/>
    <w:rsid w:val="00DE6E48"/>
    <w:rsid w:val="00DF337C"/>
    <w:rsid w:val="00DF421B"/>
    <w:rsid w:val="00E01C87"/>
    <w:rsid w:val="00E0330E"/>
    <w:rsid w:val="00E03410"/>
    <w:rsid w:val="00E144F5"/>
    <w:rsid w:val="00E150CA"/>
    <w:rsid w:val="00E16E03"/>
    <w:rsid w:val="00E203C2"/>
    <w:rsid w:val="00E238E3"/>
    <w:rsid w:val="00E2427E"/>
    <w:rsid w:val="00E26B4F"/>
    <w:rsid w:val="00E30742"/>
    <w:rsid w:val="00E319B6"/>
    <w:rsid w:val="00E401D7"/>
    <w:rsid w:val="00E457AE"/>
    <w:rsid w:val="00E467F5"/>
    <w:rsid w:val="00E517CA"/>
    <w:rsid w:val="00E53C46"/>
    <w:rsid w:val="00E5782C"/>
    <w:rsid w:val="00E57C55"/>
    <w:rsid w:val="00E63418"/>
    <w:rsid w:val="00E63731"/>
    <w:rsid w:val="00E6576A"/>
    <w:rsid w:val="00E72C97"/>
    <w:rsid w:val="00E74A19"/>
    <w:rsid w:val="00E83875"/>
    <w:rsid w:val="00E83E43"/>
    <w:rsid w:val="00E8527A"/>
    <w:rsid w:val="00E85AF5"/>
    <w:rsid w:val="00E85F88"/>
    <w:rsid w:val="00E91D7B"/>
    <w:rsid w:val="00E928D9"/>
    <w:rsid w:val="00E93033"/>
    <w:rsid w:val="00E93D78"/>
    <w:rsid w:val="00E953AA"/>
    <w:rsid w:val="00EA0787"/>
    <w:rsid w:val="00EA100A"/>
    <w:rsid w:val="00EA130A"/>
    <w:rsid w:val="00EA3427"/>
    <w:rsid w:val="00EA6880"/>
    <w:rsid w:val="00EB2752"/>
    <w:rsid w:val="00EB2E8E"/>
    <w:rsid w:val="00EB3004"/>
    <w:rsid w:val="00EB390E"/>
    <w:rsid w:val="00EB7037"/>
    <w:rsid w:val="00EB77D4"/>
    <w:rsid w:val="00EC6CB2"/>
    <w:rsid w:val="00EC78C9"/>
    <w:rsid w:val="00ED2483"/>
    <w:rsid w:val="00ED662B"/>
    <w:rsid w:val="00EE0D06"/>
    <w:rsid w:val="00EE198F"/>
    <w:rsid w:val="00EE1D87"/>
    <w:rsid w:val="00EE4043"/>
    <w:rsid w:val="00EE4DB7"/>
    <w:rsid w:val="00EE5CD0"/>
    <w:rsid w:val="00EF16A8"/>
    <w:rsid w:val="00EF26BC"/>
    <w:rsid w:val="00EF3256"/>
    <w:rsid w:val="00EF4425"/>
    <w:rsid w:val="00EF5AD7"/>
    <w:rsid w:val="00F0025E"/>
    <w:rsid w:val="00F00C39"/>
    <w:rsid w:val="00F12484"/>
    <w:rsid w:val="00F20AF5"/>
    <w:rsid w:val="00F23DBF"/>
    <w:rsid w:val="00F27553"/>
    <w:rsid w:val="00F33DE4"/>
    <w:rsid w:val="00F34E66"/>
    <w:rsid w:val="00F359A0"/>
    <w:rsid w:val="00F37DF7"/>
    <w:rsid w:val="00F450F7"/>
    <w:rsid w:val="00F50FD4"/>
    <w:rsid w:val="00F51C2B"/>
    <w:rsid w:val="00F52217"/>
    <w:rsid w:val="00F533A8"/>
    <w:rsid w:val="00F56239"/>
    <w:rsid w:val="00F66727"/>
    <w:rsid w:val="00F71C0C"/>
    <w:rsid w:val="00F73B7D"/>
    <w:rsid w:val="00F75556"/>
    <w:rsid w:val="00F75F1A"/>
    <w:rsid w:val="00F77C47"/>
    <w:rsid w:val="00F82B6B"/>
    <w:rsid w:val="00F82E36"/>
    <w:rsid w:val="00F83BE8"/>
    <w:rsid w:val="00F856B5"/>
    <w:rsid w:val="00F8735D"/>
    <w:rsid w:val="00F9161A"/>
    <w:rsid w:val="00F9185B"/>
    <w:rsid w:val="00F92168"/>
    <w:rsid w:val="00F94562"/>
    <w:rsid w:val="00FA2EC9"/>
    <w:rsid w:val="00FA4C3C"/>
    <w:rsid w:val="00FA4E0D"/>
    <w:rsid w:val="00FA5762"/>
    <w:rsid w:val="00FA738D"/>
    <w:rsid w:val="00FB004F"/>
    <w:rsid w:val="00FB426E"/>
    <w:rsid w:val="00FB6951"/>
    <w:rsid w:val="00FC5E9D"/>
    <w:rsid w:val="00FC67E2"/>
    <w:rsid w:val="00FD27B4"/>
    <w:rsid w:val="00FE03FB"/>
    <w:rsid w:val="00FE16BF"/>
    <w:rsid w:val="00FF2A45"/>
    <w:rsid w:val="00FF7A69"/>
    <w:rsid w:val="00FF7F0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523E94"/>
  <w15:chartTrackingRefBased/>
  <w15:docId w15:val="{ED0BBF37-5D5C-A24B-9A50-FC1DF5CE3D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C77EE"/>
  </w:style>
  <w:style w:type="paragraph" w:styleId="Heading1">
    <w:name w:val="heading 1"/>
    <w:basedOn w:val="Normal"/>
    <w:next w:val="Normal"/>
    <w:link w:val="Heading1Char"/>
    <w:uiPriority w:val="9"/>
    <w:qFormat/>
    <w:rsid w:val="00551D54"/>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551D5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551D54"/>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551D54"/>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551D54"/>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551D54"/>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51D54"/>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51D54"/>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51D54"/>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51D54"/>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551D54"/>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551D54"/>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551D54"/>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551D54"/>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551D5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51D5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51D5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51D54"/>
    <w:rPr>
      <w:rFonts w:eastAsiaTheme="majorEastAsia" w:cstheme="majorBidi"/>
      <w:color w:val="272727" w:themeColor="text1" w:themeTint="D8"/>
    </w:rPr>
  </w:style>
  <w:style w:type="paragraph" w:styleId="Title">
    <w:name w:val="Title"/>
    <w:basedOn w:val="Normal"/>
    <w:next w:val="Normal"/>
    <w:link w:val="TitleChar"/>
    <w:uiPriority w:val="10"/>
    <w:qFormat/>
    <w:rsid w:val="00551D54"/>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51D5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51D54"/>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51D5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51D54"/>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551D54"/>
    <w:rPr>
      <w:i/>
      <w:iCs/>
      <w:color w:val="404040" w:themeColor="text1" w:themeTint="BF"/>
    </w:rPr>
  </w:style>
  <w:style w:type="paragraph" w:styleId="ListParagraph">
    <w:name w:val="List Paragraph"/>
    <w:basedOn w:val="Normal"/>
    <w:uiPriority w:val="34"/>
    <w:qFormat/>
    <w:rsid w:val="00551D54"/>
    <w:pPr>
      <w:ind w:left="720"/>
      <w:contextualSpacing/>
    </w:pPr>
  </w:style>
  <w:style w:type="character" w:styleId="IntenseEmphasis">
    <w:name w:val="Intense Emphasis"/>
    <w:basedOn w:val="DefaultParagraphFont"/>
    <w:uiPriority w:val="21"/>
    <w:qFormat/>
    <w:rsid w:val="00551D54"/>
    <w:rPr>
      <w:i/>
      <w:iCs/>
      <w:color w:val="0F4761" w:themeColor="accent1" w:themeShade="BF"/>
    </w:rPr>
  </w:style>
  <w:style w:type="paragraph" w:styleId="IntenseQuote">
    <w:name w:val="Intense Quote"/>
    <w:basedOn w:val="Normal"/>
    <w:next w:val="Normal"/>
    <w:link w:val="IntenseQuoteChar"/>
    <w:uiPriority w:val="30"/>
    <w:qFormat/>
    <w:rsid w:val="00551D5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51D54"/>
    <w:rPr>
      <w:i/>
      <w:iCs/>
      <w:color w:val="0F4761" w:themeColor="accent1" w:themeShade="BF"/>
    </w:rPr>
  </w:style>
  <w:style w:type="character" w:styleId="IntenseReference">
    <w:name w:val="Intense Reference"/>
    <w:basedOn w:val="DefaultParagraphFont"/>
    <w:uiPriority w:val="32"/>
    <w:qFormat/>
    <w:rsid w:val="00551D54"/>
    <w:rPr>
      <w:b/>
      <w:bCs/>
      <w:smallCaps/>
      <w:color w:val="0F4761" w:themeColor="accent1" w:themeShade="BF"/>
      <w:spacing w:val="5"/>
    </w:rPr>
  </w:style>
  <w:style w:type="character" w:styleId="Hyperlink">
    <w:name w:val="Hyperlink"/>
    <w:basedOn w:val="DefaultParagraphFont"/>
    <w:uiPriority w:val="99"/>
    <w:unhideWhenUsed/>
    <w:rsid w:val="00551D54"/>
    <w:rPr>
      <w:color w:val="467886" w:themeColor="hyperlink"/>
      <w:u w:val="single"/>
    </w:rPr>
  </w:style>
  <w:style w:type="character" w:styleId="UnresolvedMention">
    <w:name w:val="Unresolved Mention"/>
    <w:basedOn w:val="DefaultParagraphFont"/>
    <w:uiPriority w:val="99"/>
    <w:semiHidden/>
    <w:unhideWhenUsed/>
    <w:rsid w:val="00551D54"/>
    <w:rPr>
      <w:color w:val="605E5C"/>
      <w:shd w:val="clear" w:color="auto" w:fill="E1DFDD"/>
    </w:rPr>
  </w:style>
  <w:style w:type="paragraph" w:styleId="NormalWeb">
    <w:name w:val="Normal (Web)"/>
    <w:basedOn w:val="Normal"/>
    <w:uiPriority w:val="99"/>
    <w:unhideWhenUsed/>
    <w:rsid w:val="006E54D2"/>
    <w:pPr>
      <w:spacing w:before="100" w:beforeAutospacing="1" w:after="100" w:afterAutospacing="1"/>
    </w:pPr>
    <w:rPr>
      <w:rFonts w:ascii="Times New Roman" w:eastAsia="Times New Roman" w:hAnsi="Times New Roman" w:cs="Times New Roman"/>
    </w:rPr>
  </w:style>
  <w:style w:type="paragraph" w:styleId="Bibliography">
    <w:name w:val="Bibliography"/>
    <w:basedOn w:val="Normal"/>
    <w:next w:val="Normal"/>
    <w:uiPriority w:val="37"/>
    <w:unhideWhenUsed/>
    <w:rsid w:val="006E54D2"/>
    <w:pPr>
      <w:tabs>
        <w:tab w:val="left" w:pos="380"/>
      </w:tabs>
      <w:spacing w:after="240"/>
      <w:ind w:left="384" w:hanging="384"/>
    </w:pPr>
  </w:style>
  <w:style w:type="paragraph" w:customStyle="1" w:styleId="subheader">
    <w:name w:val="subheader"/>
    <w:basedOn w:val="Heading2"/>
    <w:qFormat/>
    <w:rsid w:val="00FA4C3C"/>
    <w:pPr>
      <w:spacing w:before="40" w:after="0"/>
    </w:pPr>
    <w:rPr>
      <w:rFonts w:ascii="Times New Roman" w:eastAsia="Times New Roman" w:hAnsi="Times New Roman" w:cs="Times New Roman"/>
      <w:i/>
      <w:iCs/>
      <w:color w:val="000000" w:themeColor="text1"/>
      <w:sz w:val="24"/>
      <w:szCs w:val="24"/>
      <w:shd w:val="clear" w:color="auto" w:fill="FFFFFF"/>
    </w:rPr>
  </w:style>
  <w:style w:type="character" w:styleId="CommentReference">
    <w:name w:val="annotation reference"/>
    <w:basedOn w:val="DefaultParagraphFont"/>
    <w:uiPriority w:val="99"/>
    <w:semiHidden/>
    <w:unhideWhenUsed/>
    <w:rsid w:val="006E57BE"/>
    <w:rPr>
      <w:sz w:val="16"/>
      <w:szCs w:val="16"/>
    </w:rPr>
  </w:style>
  <w:style w:type="paragraph" w:styleId="CommentText">
    <w:name w:val="annotation text"/>
    <w:basedOn w:val="Normal"/>
    <w:link w:val="CommentTextChar"/>
    <w:uiPriority w:val="99"/>
    <w:semiHidden/>
    <w:unhideWhenUsed/>
    <w:rsid w:val="006E57BE"/>
    <w:rPr>
      <w:sz w:val="20"/>
      <w:szCs w:val="20"/>
    </w:rPr>
  </w:style>
  <w:style w:type="character" w:customStyle="1" w:styleId="CommentTextChar">
    <w:name w:val="Comment Text Char"/>
    <w:basedOn w:val="DefaultParagraphFont"/>
    <w:link w:val="CommentText"/>
    <w:uiPriority w:val="99"/>
    <w:semiHidden/>
    <w:rsid w:val="006E57BE"/>
    <w:rPr>
      <w:sz w:val="20"/>
      <w:szCs w:val="20"/>
    </w:rPr>
  </w:style>
  <w:style w:type="paragraph" w:styleId="CommentSubject">
    <w:name w:val="annotation subject"/>
    <w:basedOn w:val="CommentText"/>
    <w:next w:val="CommentText"/>
    <w:link w:val="CommentSubjectChar"/>
    <w:uiPriority w:val="99"/>
    <w:semiHidden/>
    <w:unhideWhenUsed/>
    <w:rsid w:val="006E57BE"/>
    <w:rPr>
      <w:b/>
      <w:bCs/>
    </w:rPr>
  </w:style>
  <w:style w:type="character" w:customStyle="1" w:styleId="CommentSubjectChar">
    <w:name w:val="Comment Subject Char"/>
    <w:basedOn w:val="CommentTextChar"/>
    <w:link w:val="CommentSubject"/>
    <w:uiPriority w:val="99"/>
    <w:semiHidden/>
    <w:rsid w:val="006E57BE"/>
    <w:rPr>
      <w:b/>
      <w:bCs/>
      <w:sz w:val="20"/>
      <w:szCs w:val="20"/>
    </w:rPr>
  </w:style>
  <w:style w:type="paragraph" w:styleId="BalloonText">
    <w:name w:val="Balloon Text"/>
    <w:basedOn w:val="Normal"/>
    <w:link w:val="BalloonTextChar"/>
    <w:uiPriority w:val="99"/>
    <w:semiHidden/>
    <w:unhideWhenUsed/>
    <w:rsid w:val="004201BC"/>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201BC"/>
    <w:rPr>
      <w:rFonts w:ascii="Segoe UI" w:hAnsi="Segoe UI" w:cs="Segoe UI"/>
      <w:sz w:val="18"/>
      <w:szCs w:val="18"/>
    </w:rPr>
  </w:style>
  <w:style w:type="paragraph" w:styleId="Revision">
    <w:name w:val="Revision"/>
    <w:hidden/>
    <w:uiPriority w:val="99"/>
    <w:semiHidden/>
    <w:rsid w:val="00777B76"/>
  </w:style>
  <w:style w:type="character" w:styleId="FollowedHyperlink">
    <w:name w:val="FollowedHyperlink"/>
    <w:basedOn w:val="DefaultParagraphFont"/>
    <w:uiPriority w:val="99"/>
    <w:semiHidden/>
    <w:unhideWhenUsed/>
    <w:rsid w:val="006E2A12"/>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7633397">
      <w:bodyDiv w:val="1"/>
      <w:marLeft w:val="0"/>
      <w:marRight w:val="0"/>
      <w:marTop w:val="0"/>
      <w:marBottom w:val="0"/>
      <w:divBdr>
        <w:top w:val="none" w:sz="0" w:space="0" w:color="auto"/>
        <w:left w:val="none" w:sz="0" w:space="0" w:color="auto"/>
        <w:bottom w:val="none" w:sz="0" w:space="0" w:color="auto"/>
        <w:right w:val="none" w:sz="0" w:space="0" w:color="auto"/>
      </w:divBdr>
    </w:div>
    <w:div w:id="561332653">
      <w:bodyDiv w:val="1"/>
      <w:marLeft w:val="0"/>
      <w:marRight w:val="0"/>
      <w:marTop w:val="0"/>
      <w:marBottom w:val="0"/>
      <w:divBdr>
        <w:top w:val="none" w:sz="0" w:space="0" w:color="auto"/>
        <w:left w:val="none" w:sz="0" w:space="0" w:color="auto"/>
        <w:bottom w:val="none" w:sz="0" w:space="0" w:color="auto"/>
        <w:right w:val="none" w:sz="0" w:space="0" w:color="auto"/>
      </w:divBdr>
    </w:div>
    <w:div w:id="1171026173">
      <w:bodyDiv w:val="1"/>
      <w:marLeft w:val="0"/>
      <w:marRight w:val="0"/>
      <w:marTop w:val="0"/>
      <w:marBottom w:val="0"/>
      <w:divBdr>
        <w:top w:val="none" w:sz="0" w:space="0" w:color="auto"/>
        <w:left w:val="none" w:sz="0" w:space="0" w:color="auto"/>
        <w:bottom w:val="none" w:sz="0" w:space="0" w:color="auto"/>
        <w:right w:val="none" w:sz="0" w:space="0" w:color="auto"/>
      </w:divBdr>
    </w:div>
    <w:div w:id="1251428126">
      <w:bodyDiv w:val="1"/>
      <w:marLeft w:val="0"/>
      <w:marRight w:val="0"/>
      <w:marTop w:val="0"/>
      <w:marBottom w:val="0"/>
      <w:divBdr>
        <w:top w:val="none" w:sz="0" w:space="0" w:color="auto"/>
        <w:left w:val="none" w:sz="0" w:space="0" w:color="auto"/>
        <w:bottom w:val="none" w:sz="0" w:space="0" w:color="auto"/>
        <w:right w:val="none" w:sz="0" w:space="0" w:color="auto"/>
      </w:divBdr>
    </w:div>
    <w:div w:id="1336690839">
      <w:bodyDiv w:val="1"/>
      <w:marLeft w:val="0"/>
      <w:marRight w:val="0"/>
      <w:marTop w:val="0"/>
      <w:marBottom w:val="0"/>
      <w:divBdr>
        <w:top w:val="none" w:sz="0" w:space="0" w:color="auto"/>
        <w:left w:val="none" w:sz="0" w:space="0" w:color="auto"/>
        <w:bottom w:val="none" w:sz="0" w:space="0" w:color="auto"/>
        <w:right w:val="none" w:sz="0" w:space="0" w:color="auto"/>
      </w:divBdr>
    </w:div>
    <w:div w:id="1416055589">
      <w:bodyDiv w:val="1"/>
      <w:marLeft w:val="0"/>
      <w:marRight w:val="0"/>
      <w:marTop w:val="0"/>
      <w:marBottom w:val="0"/>
      <w:divBdr>
        <w:top w:val="none" w:sz="0" w:space="0" w:color="auto"/>
        <w:left w:val="none" w:sz="0" w:space="0" w:color="auto"/>
        <w:bottom w:val="none" w:sz="0" w:space="0" w:color="auto"/>
        <w:right w:val="none" w:sz="0" w:space="0" w:color="auto"/>
      </w:divBdr>
    </w:div>
    <w:div w:id="1747922261">
      <w:bodyDiv w:val="1"/>
      <w:marLeft w:val="0"/>
      <w:marRight w:val="0"/>
      <w:marTop w:val="0"/>
      <w:marBottom w:val="0"/>
      <w:divBdr>
        <w:top w:val="none" w:sz="0" w:space="0" w:color="auto"/>
        <w:left w:val="none" w:sz="0" w:space="0" w:color="auto"/>
        <w:bottom w:val="none" w:sz="0" w:space="0" w:color="auto"/>
        <w:right w:val="none" w:sz="0" w:space="0" w:color="auto"/>
      </w:divBdr>
    </w:div>
    <w:div w:id="18486702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microsoft.com/office/2018/08/relationships/commentsExtensible" Target="commentsExtensible.xml"/><Relationship Id="rId13" Type="http://schemas.openxmlformats.org/officeDocument/2006/relationships/image" Target="media/image4.emf"/><Relationship Id="rId18" Type="http://schemas.openxmlformats.org/officeDocument/2006/relationships/image" Target="media/image9.emf"/><Relationship Id="rId3" Type="http://schemas.openxmlformats.org/officeDocument/2006/relationships/settings" Target="settings.xml"/><Relationship Id="rId21" Type="http://schemas.microsoft.com/office/2011/relationships/people" Target="people.xml"/><Relationship Id="rId7" Type="http://schemas.microsoft.com/office/2016/09/relationships/commentsIds" Target="commentsIds.xml"/><Relationship Id="rId12" Type="http://schemas.openxmlformats.org/officeDocument/2006/relationships/image" Target="media/image3.emf"/><Relationship Id="rId17" Type="http://schemas.openxmlformats.org/officeDocument/2006/relationships/image" Target="media/image8.emf"/><Relationship Id="rId2" Type="http://schemas.openxmlformats.org/officeDocument/2006/relationships/styles" Target="styles.xml"/><Relationship Id="rId16" Type="http://schemas.openxmlformats.org/officeDocument/2006/relationships/image" Target="media/image7.emf"/><Relationship Id="rId20" Type="http://schemas.openxmlformats.org/officeDocument/2006/relationships/fontTable" Target="fontTable.xml"/><Relationship Id="rId1" Type="http://schemas.openxmlformats.org/officeDocument/2006/relationships/numbering" Target="numbering.xml"/><Relationship Id="rId6" Type="http://schemas.microsoft.com/office/2011/relationships/commentsExtended" Target="commentsExtended.xml"/><Relationship Id="rId11" Type="http://schemas.openxmlformats.org/officeDocument/2006/relationships/image" Target="media/image2.emf"/><Relationship Id="rId5" Type="http://schemas.openxmlformats.org/officeDocument/2006/relationships/comments" Target="comments.xml"/><Relationship Id="rId15" Type="http://schemas.openxmlformats.org/officeDocument/2006/relationships/image" Target="media/image6.emf"/><Relationship Id="rId10" Type="http://schemas.openxmlformats.org/officeDocument/2006/relationships/image" Target="media/image1.emf"/><Relationship Id="rId19" Type="http://schemas.openxmlformats.org/officeDocument/2006/relationships/image" Target="media/image10.emf"/><Relationship Id="rId4" Type="http://schemas.openxmlformats.org/officeDocument/2006/relationships/webSettings" Target="webSettings.xml"/><Relationship Id="rId9" Type="http://schemas.openxmlformats.org/officeDocument/2006/relationships/hyperlink" Target="mailto:sanenberg@gwu.edu" TargetMode="External"/><Relationship Id="rId14" Type="http://schemas.openxmlformats.org/officeDocument/2006/relationships/image" Target="media/image5.emf"/><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50</TotalTime>
  <Pages>19</Pages>
  <Words>12639</Words>
  <Characters>72043</Characters>
  <Application>Microsoft Office Word</Application>
  <DocSecurity>0</DocSecurity>
  <Lines>600</Lines>
  <Paragraphs>169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84513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Martin, Greta Katherine</dc:creator>
  <cp:keywords/>
  <dc:description/>
  <cp:lastModifiedBy>Anenberg, Susan Casper</cp:lastModifiedBy>
  <cp:revision>21</cp:revision>
  <dcterms:created xsi:type="dcterms:W3CDTF">2024-11-05T11:07:00Z</dcterms:created>
  <dcterms:modified xsi:type="dcterms:W3CDTF">2024-11-05T11:57:00Z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zotero-version="6.0.37"&gt;&lt;session id="Voo7lTPk"/&gt;&lt;style id="http://www.zotero.org/styles/american-medical-association" hasBibliography="1" bibliographyStyleHasBeenSet="1"/&gt;&lt;prefs&gt;&lt;pref name="fieldType" value="Field"/&gt;&lt;/prefs&gt;&lt;/data&gt;</vt:lpwstr>
  </property>
</Properties>
</file>