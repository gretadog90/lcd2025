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B12A8C" w14:textId="15697C09"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Target Journal: Environmental Research Letters</w:t>
      </w:r>
    </w:p>
    <w:p w14:paraId="5EDEE47C" w14:textId="78B4E6E7" w:rsidR="00551D54" w:rsidRPr="00E150CA" w:rsidRDefault="00FA2EC9" w:rsidP="00551D54">
      <w:pPr>
        <w:rPr>
          <w:rFonts w:ascii="Times New Roman" w:hAnsi="Times New Roman" w:cs="Times New Roman"/>
          <w:b/>
          <w:bCs/>
        </w:rPr>
      </w:pPr>
      <w:r w:rsidRPr="00E150CA">
        <w:rPr>
          <w:rFonts w:ascii="Times New Roman" w:hAnsi="Times New Roman" w:cs="Times New Roman"/>
          <w:b/>
          <w:bCs/>
        </w:rPr>
        <w:t>Single or double anonymous (author choice)</w:t>
      </w:r>
    </w:p>
    <w:p w14:paraId="7B9FA7E2" w14:textId="77777777" w:rsidR="00FA2EC9" w:rsidRPr="00E150CA" w:rsidRDefault="00FA2EC9" w:rsidP="00551D54">
      <w:pPr>
        <w:rPr>
          <w:rFonts w:ascii="Times New Roman" w:hAnsi="Times New Roman" w:cs="Times New Roman"/>
          <w:b/>
          <w:bCs/>
        </w:rPr>
      </w:pPr>
    </w:p>
    <w:p w14:paraId="27958F92" w14:textId="2DF6F210"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Title</w:t>
      </w:r>
    </w:p>
    <w:p w14:paraId="31B6B276" w14:textId="0F07D066" w:rsidR="00C52434" w:rsidRPr="00E150CA" w:rsidRDefault="00107F48" w:rsidP="00C52434">
      <w:pPr>
        <w:rPr>
          <w:rFonts w:ascii="Times New Roman" w:hAnsi="Times New Roman" w:cs="Times New Roman"/>
        </w:rPr>
      </w:pPr>
      <w:r w:rsidRPr="00E150CA">
        <w:rPr>
          <w:rFonts w:ascii="Times New Roman" w:hAnsi="Times New Roman" w:cs="Times New Roman"/>
        </w:rPr>
        <w:t>A quantitative health impact assessment</w:t>
      </w:r>
      <w:r w:rsidR="00C52434" w:rsidRPr="00E150CA">
        <w:rPr>
          <w:rFonts w:ascii="Times New Roman" w:hAnsi="Times New Roman" w:cs="Times New Roman"/>
        </w:rPr>
        <w:t xml:space="preserve"> </w:t>
      </w:r>
      <w:r w:rsidRPr="00E150CA">
        <w:rPr>
          <w:rFonts w:ascii="Times New Roman" w:hAnsi="Times New Roman" w:cs="Times New Roman"/>
        </w:rPr>
        <w:t xml:space="preserve">of urban greenspace and all-cause mortality </w:t>
      </w:r>
      <w:r w:rsidR="00C52434" w:rsidRPr="00E150CA">
        <w:rPr>
          <w:rFonts w:ascii="Times New Roman" w:hAnsi="Times New Roman" w:cs="Times New Roman"/>
        </w:rPr>
        <w:t>across 1,04</w:t>
      </w:r>
      <w:r w:rsidR="004A13B2">
        <w:rPr>
          <w:rFonts w:ascii="Times New Roman" w:hAnsi="Times New Roman" w:cs="Times New Roman"/>
        </w:rPr>
        <w:t>1</w:t>
      </w:r>
      <w:r w:rsidR="00C52434" w:rsidRPr="00E150CA">
        <w:rPr>
          <w:rFonts w:ascii="Times New Roman" w:hAnsi="Times New Roman" w:cs="Times New Roman"/>
        </w:rPr>
        <w:t xml:space="preserve"> global cities</w:t>
      </w:r>
    </w:p>
    <w:p w14:paraId="43EB3756" w14:textId="77777777" w:rsidR="00C52434" w:rsidRPr="00E150CA" w:rsidRDefault="00C52434" w:rsidP="00551D54">
      <w:pPr>
        <w:rPr>
          <w:rFonts w:ascii="Times New Roman" w:hAnsi="Times New Roman" w:cs="Times New Roman"/>
          <w:b/>
          <w:bCs/>
        </w:rPr>
      </w:pPr>
    </w:p>
    <w:p w14:paraId="2FB1A629" w14:textId="77777777" w:rsidR="00551D54" w:rsidRPr="00E150CA" w:rsidRDefault="00551D54" w:rsidP="00551D54">
      <w:pPr>
        <w:rPr>
          <w:rFonts w:ascii="Times New Roman" w:hAnsi="Times New Roman" w:cs="Times New Roman"/>
          <w:i/>
          <w:iCs/>
          <w:color w:val="156082" w:themeColor="accent1"/>
        </w:rPr>
      </w:pPr>
      <w:r w:rsidRPr="00E150CA">
        <w:rPr>
          <w:rFonts w:ascii="Times New Roman" w:hAnsi="Times New Roman" w:cs="Times New Roman"/>
          <w:i/>
          <w:iCs/>
          <w:color w:val="156082" w:themeColor="accent1"/>
        </w:rPr>
        <w:t>The title should be concise, informative and meaningful to the whole readership of the journal. It should include key terms, to help make it more discoverable when people search online. Please avoid the use of long systemic names and non-standard or obscure abbreviations, acronyms or symbols.</w:t>
      </w:r>
    </w:p>
    <w:p w14:paraId="7753AB88" w14:textId="77777777" w:rsidR="00FA2EC9" w:rsidRPr="00E150CA" w:rsidRDefault="00FA2EC9" w:rsidP="00551D54">
      <w:pPr>
        <w:rPr>
          <w:rFonts w:ascii="Times New Roman" w:hAnsi="Times New Roman" w:cs="Times New Roman"/>
        </w:rPr>
      </w:pPr>
    </w:p>
    <w:p w14:paraId="4D404FBB"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Authors</w:t>
      </w:r>
    </w:p>
    <w:p w14:paraId="1707BEE0" w14:textId="4CE5B387" w:rsidR="00420610" w:rsidRPr="00E150CA" w:rsidRDefault="00420610" w:rsidP="00420610">
      <w:pPr>
        <w:rPr>
          <w:rFonts w:ascii="Times New Roman" w:hAnsi="Times New Roman" w:cs="Times New Roman"/>
          <w:color w:val="000000" w:themeColor="text1"/>
          <w:vertAlign w:val="superscript"/>
        </w:rPr>
      </w:pPr>
      <w:r w:rsidRPr="00E150CA">
        <w:rPr>
          <w:rFonts w:ascii="Times New Roman" w:hAnsi="Times New Roman" w:cs="Times New Roman"/>
          <w:color w:val="000000" w:themeColor="text1"/>
        </w:rPr>
        <w:t>Greta K. Martin</w:t>
      </w:r>
      <w:r w:rsidRPr="00E150CA">
        <w:rPr>
          <w:rFonts w:ascii="Times New Roman" w:hAnsi="Times New Roman" w:cs="Times New Roman"/>
          <w:color w:val="000000" w:themeColor="text1"/>
          <w:vertAlign w:val="superscript"/>
        </w:rPr>
        <w:t>1</w:t>
      </w:r>
      <w:r w:rsidRPr="00E150CA">
        <w:rPr>
          <w:rFonts w:ascii="Times New Roman" w:hAnsi="Times New Roman" w:cs="Times New Roman"/>
          <w:color w:val="000000" w:themeColor="text1"/>
        </w:rPr>
        <w:t>, Patrick L. Kinney</w:t>
      </w:r>
      <w:r w:rsidRPr="00E150CA">
        <w:rPr>
          <w:rFonts w:ascii="Times New Roman" w:hAnsi="Times New Roman" w:cs="Times New Roman"/>
          <w:color w:val="000000" w:themeColor="text1"/>
          <w:vertAlign w:val="superscript"/>
        </w:rPr>
        <w:t>2</w:t>
      </w:r>
      <w:r w:rsidRPr="00E150CA">
        <w:rPr>
          <w:rFonts w:ascii="Times New Roman" w:hAnsi="Times New Roman" w:cs="Times New Roman"/>
          <w:color w:val="000000" w:themeColor="text1"/>
        </w:rPr>
        <w:t>, Jennifer D. Stowell</w:t>
      </w:r>
      <w:r w:rsidRPr="00E150CA">
        <w:rPr>
          <w:rFonts w:ascii="Times New Roman" w:hAnsi="Times New Roman" w:cs="Times New Roman"/>
          <w:color w:val="000000" w:themeColor="text1"/>
          <w:vertAlign w:val="superscript"/>
        </w:rPr>
        <w:t>2</w:t>
      </w:r>
      <w:r w:rsidRPr="00E150CA">
        <w:rPr>
          <w:rFonts w:ascii="Times New Roman" w:hAnsi="Times New Roman" w:cs="Times New Roman"/>
          <w:color w:val="000000" w:themeColor="text1"/>
        </w:rPr>
        <w:t>, Susan C. Anenberg</w:t>
      </w:r>
      <w:r w:rsidRPr="00E150CA">
        <w:rPr>
          <w:rFonts w:ascii="Times New Roman" w:hAnsi="Times New Roman" w:cs="Times New Roman"/>
          <w:color w:val="000000" w:themeColor="text1"/>
          <w:vertAlign w:val="superscript"/>
        </w:rPr>
        <w:t>1</w:t>
      </w:r>
    </w:p>
    <w:p w14:paraId="1F324D7A" w14:textId="77777777" w:rsidR="00420610" w:rsidRPr="00E150CA" w:rsidRDefault="00420610" w:rsidP="00420610">
      <w:pPr>
        <w:rPr>
          <w:rFonts w:ascii="Times New Roman" w:hAnsi="Times New Roman" w:cs="Times New Roman"/>
          <w:color w:val="000000" w:themeColor="text1"/>
        </w:rPr>
      </w:pPr>
      <w:r w:rsidRPr="00E150CA">
        <w:rPr>
          <w:rFonts w:ascii="Times New Roman" w:hAnsi="Times New Roman" w:cs="Times New Roman"/>
          <w:color w:val="000000" w:themeColor="text1"/>
          <w:vertAlign w:val="superscript"/>
        </w:rPr>
        <w:t>1</w:t>
      </w:r>
      <w:r w:rsidRPr="00E150CA">
        <w:rPr>
          <w:rFonts w:ascii="Times New Roman" w:hAnsi="Times New Roman" w:cs="Times New Roman"/>
          <w:color w:val="000000" w:themeColor="text1"/>
        </w:rPr>
        <w:t>The George Washington University Milken Institute of Public Health, Washington, DC</w:t>
      </w:r>
    </w:p>
    <w:p w14:paraId="19BFF8F5" w14:textId="53E74294" w:rsidR="00420610" w:rsidRPr="00E150CA" w:rsidRDefault="00420610" w:rsidP="00420610">
      <w:pPr>
        <w:rPr>
          <w:rFonts w:ascii="Times New Roman" w:hAnsi="Times New Roman" w:cs="Times New Roman"/>
          <w:color w:val="000000" w:themeColor="text1"/>
        </w:rPr>
      </w:pPr>
      <w:r w:rsidRPr="00E150CA">
        <w:rPr>
          <w:rFonts w:ascii="Times New Roman" w:hAnsi="Times New Roman" w:cs="Times New Roman"/>
          <w:color w:val="000000" w:themeColor="text1"/>
          <w:vertAlign w:val="superscript"/>
        </w:rPr>
        <w:t>2</w:t>
      </w:r>
      <w:r w:rsidRPr="00E150CA">
        <w:rPr>
          <w:rFonts w:ascii="Times New Roman" w:hAnsi="Times New Roman" w:cs="Times New Roman"/>
          <w:color w:val="000000" w:themeColor="text1"/>
        </w:rPr>
        <w:t>Boston University School of Public Health, Boston, MA</w:t>
      </w:r>
    </w:p>
    <w:p w14:paraId="3072A076" w14:textId="77777777" w:rsidR="00420610" w:rsidRPr="00E150CA" w:rsidRDefault="00420610" w:rsidP="00551D54">
      <w:pPr>
        <w:rPr>
          <w:rFonts w:ascii="Times New Roman" w:hAnsi="Times New Roman" w:cs="Times New Roman"/>
          <w:b/>
          <w:bCs/>
        </w:rPr>
      </w:pPr>
    </w:p>
    <w:p w14:paraId="373F94CC" w14:textId="7427E306" w:rsidR="00551D54" w:rsidRPr="00E150CA" w:rsidRDefault="00551D54" w:rsidP="00551D54">
      <w:pPr>
        <w:rPr>
          <w:rFonts w:ascii="Times New Roman" w:hAnsi="Times New Roman" w:cs="Times New Roman"/>
          <w:i/>
          <w:iCs/>
          <w:color w:val="156082" w:themeColor="accent1"/>
        </w:rPr>
      </w:pPr>
      <w:r w:rsidRPr="00E150CA">
        <w:rPr>
          <w:rFonts w:ascii="Times New Roman" w:hAnsi="Times New Roman" w:cs="Times New Roman"/>
          <w:i/>
          <w:iCs/>
          <w:color w:val="156082" w:themeColor="accent1"/>
        </w:rPr>
        <w:t>Check the </w:t>
      </w:r>
      <w:hyperlink r:id="rId5" w:history="1">
        <w:r w:rsidRPr="00E150CA">
          <w:rPr>
            <w:rStyle w:val="Hyperlink"/>
            <w:rFonts w:ascii="Times New Roman" w:hAnsi="Times New Roman" w:cs="Times New Roman"/>
            <w:i/>
            <w:iCs/>
            <w:color w:val="156082" w:themeColor="accent1"/>
          </w:rPr>
          <w:t>peer review model</w:t>
        </w:r>
      </w:hyperlink>
      <w:r w:rsidRPr="00E150CA">
        <w:rPr>
          <w:rFonts w:ascii="Times New Roman" w:hAnsi="Times New Roman" w:cs="Times New Roman"/>
          <w:i/>
          <w:iCs/>
          <w:color w:val="156082" w:themeColor="accent1"/>
        </w:rPr>
        <w:t> for the journal you are submitting to when preparing the PDF version of your manuscript. If </w:t>
      </w:r>
      <w:r w:rsidRPr="00E150CA">
        <w:rPr>
          <w:rFonts w:ascii="Times New Roman" w:hAnsi="Times New Roman" w:cs="Times New Roman"/>
          <w:b/>
          <w:bCs/>
          <w:i/>
          <w:iCs/>
          <w:color w:val="156082" w:themeColor="accent1"/>
        </w:rPr>
        <w:t>double-anonymous</w:t>
      </w:r>
      <w:r w:rsidRPr="00E150CA">
        <w:rPr>
          <w:rFonts w:ascii="Times New Roman" w:hAnsi="Times New Roman" w:cs="Times New Roman"/>
          <w:i/>
          <w:iCs/>
          <w:color w:val="156082" w:themeColor="accent1"/>
        </w:rPr>
        <w:t> then you will need to </w:t>
      </w:r>
      <w:proofErr w:type="spellStart"/>
      <w:r>
        <w:fldChar w:fldCharType="begin"/>
      </w:r>
      <w:r>
        <w:instrText>HYPERLINK "https://publishingsupport.iopscience.iop.org/questions/checklist-for-anonymising-your-manuscript/"</w:instrText>
      </w:r>
      <w:r>
        <w:fldChar w:fldCharType="separate"/>
      </w:r>
      <w:r w:rsidRPr="00E150CA">
        <w:rPr>
          <w:rStyle w:val="Hyperlink"/>
          <w:rFonts w:ascii="Times New Roman" w:hAnsi="Times New Roman" w:cs="Times New Roman"/>
          <w:i/>
          <w:iCs/>
          <w:color w:val="156082" w:themeColor="accent1"/>
        </w:rPr>
        <w:t>anonymise</w:t>
      </w:r>
      <w:proofErr w:type="spellEnd"/>
      <w:r w:rsidRPr="00E150CA">
        <w:rPr>
          <w:rStyle w:val="Hyperlink"/>
          <w:rFonts w:ascii="Times New Roman" w:hAnsi="Times New Roman" w:cs="Times New Roman"/>
          <w:i/>
          <w:iCs/>
          <w:color w:val="156082" w:themeColor="accent1"/>
        </w:rPr>
        <w:t xml:space="preserve"> your manuscript</w:t>
      </w:r>
      <w:r>
        <w:rPr>
          <w:rStyle w:val="Hyperlink"/>
          <w:rFonts w:ascii="Times New Roman" w:hAnsi="Times New Roman" w:cs="Times New Roman"/>
          <w:i/>
          <w:iCs/>
          <w:color w:val="156082" w:themeColor="accent1"/>
        </w:rPr>
        <w:fldChar w:fldCharType="end"/>
      </w:r>
      <w:r w:rsidRPr="00E150CA">
        <w:rPr>
          <w:rFonts w:ascii="Times New Roman" w:hAnsi="Times New Roman" w:cs="Times New Roman"/>
          <w:i/>
          <w:iCs/>
          <w:color w:val="156082" w:themeColor="accent1"/>
        </w:rPr>
        <w:t>. If</w:t>
      </w:r>
      <w:r w:rsidRPr="00E150CA">
        <w:rPr>
          <w:rFonts w:ascii="Times New Roman" w:hAnsi="Times New Roman" w:cs="Times New Roman"/>
          <w:b/>
          <w:bCs/>
          <w:i/>
          <w:iCs/>
          <w:color w:val="156082" w:themeColor="accent1"/>
        </w:rPr>
        <w:t> single-anonymous </w:t>
      </w:r>
      <w:r w:rsidRPr="00E150CA">
        <w:rPr>
          <w:rFonts w:ascii="Times New Roman" w:hAnsi="Times New Roman" w:cs="Times New Roman"/>
          <w:i/>
          <w:iCs/>
          <w:color w:val="156082" w:themeColor="accent1"/>
        </w:rPr>
        <w:t>then you need to list all authors’ full names and institutions. During the submission process, we recommend you supply </w:t>
      </w:r>
      <w:hyperlink r:id="rId6" w:history="1">
        <w:r w:rsidRPr="00E150CA">
          <w:rPr>
            <w:rStyle w:val="Hyperlink"/>
            <w:rFonts w:ascii="Times New Roman" w:hAnsi="Times New Roman" w:cs="Times New Roman"/>
            <w:i/>
            <w:iCs/>
            <w:color w:val="156082" w:themeColor="accent1"/>
          </w:rPr>
          <w:t>ORCID</w:t>
        </w:r>
      </w:hyperlink>
      <w:r w:rsidRPr="00E150CA">
        <w:rPr>
          <w:rFonts w:ascii="Times New Roman" w:hAnsi="Times New Roman" w:cs="Times New Roman"/>
          <w:i/>
          <w:iCs/>
          <w:color w:val="156082" w:themeColor="accent1"/>
        </w:rPr>
        <w:t> identifiers for all authors to avoid ambiguity. We encourage authors to make specific attributions of contribution and responsibility in the acknowledgements of the article, otherwise all co-authors will be taken to share full responsibility for all of the paper. Authors may wish to use a taxonomy such as </w:t>
      </w:r>
      <w:proofErr w:type="spellStart"/>
      <w:r>
        <w:fldChar w:fldCharType="begin"/>
      </w:r>
      <w:r>
        <w:instrText>HYPERLINK "http://credit.niso.org/"</w:instrText>
      </w:r>
      <w:r>
        <w:fldChar w:fldCharType="separate"/>
      </w:r>
      <w:r w:rsidRPr="00E150CA">
        <w:rPr>
          <w:rStyle w:val="Hyperlink"/>
          <w:rFonts w:ascii="Times New Roman" w:hAnsi="Times New Roman" w:cs="Times New Roman"/>
          <w:i/>
          <w:iCs/>
          <w:color w:val="156082" w:themeColor="accent1"/>
        </w:rPr>
        <w:t>CRediT</w:t>
      </w:r>
      <w:proofErr w:type="spellEnd"/>
      <w:r>
        <w:rPr>
          <w:rStyle w:val="Hyperlink"/>
          <w:rFonts w:ascii="Times New Roman" w:hAnsi="Times New Roman" w:cs="Times New Roman"/>
          <w:i/>
          <w:iCs/>
          <w:color w:val="156082" w:themeColor="accent1"/>
        </w:rPr>
        <w:fldChar w:fldCharType="end"/>
      </w:r>
      <w:r w:rsidRPr="00E150CA">
        <w:rPr>
          <w:rFonts w:ascii="Times New Roman" w:hAnsi="Times New Roman" w:cs="Times New Roman"/>
          <w:i/>
          <w:iCs/>
          <w:color w:val="156082" w:themeColor="accent1"/>
        </w:rPr>
        <w:t> to describe the contributions of each author. More guidance on authorship, including the responsibilities of the corresponding author, can be found </w:t>
      </w:r>
      <w:hyperlink r:id="rId7" w:history="1">
        <w:r w:rsidRPr="00E150CA">
          <w:rPr>
            <w:rStyle w:val="Hyperlink"/>
            <w:rFonts w:ascii="Times New Roman" w:hAnsi="Times New Roman" w:cs="Times New Roman"/>
            <w:i/>
            <w:iCs/>
            <w:color w:val="156082" w:themeColor="accent1"/>
          </w:rPr>
          <w:t>here</w:t>
        </w:r>
      </w:hyperlink>
      <w:r w:rsidRPr="00E150CA">
        <w:rPr>
          <w:rFonts w:ascii="Times New Roman" w:hAnsi="Times New Roman" w:cs="Times New Roman"/>
          <w:i/>
          <w:iCs/>
          <w:color w:val="156082" w:themeColor="accent1"/>
        </w:rPr>
        <w:t>.</w:t>
      </w:r>
    </w:p>
    <w:p w14:paraId="0151347F" w14:textId="77777777" w:rsidR="00FA2EC9" w:rsidRPr="00E150CA" w:rsidRDefault="00FA2EC9" w:rsidP="00551D54">
      <w:pPr>
        <w:rPr>
          <w:rFonts w:ascii="Times New Roman" w:hAnsi="Times New Roman" w:cs="Times New Roman"/>
        </w:rPr>
      </w:pPr>
    </w:p>
    <w:p w14:paraId="1D3C241D"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Keywords</w:t>
      </w:r>
    </w:p>
    <w:p w14:paraId="73C38941" w14:textId="41D35685" w:rsidR="00DA7A83" w:rsidRPr="00E150CA" w:rsidRDefault="00DA7A83" w:rsidP="00551D54">
      <w:pPr>
        <w:rPr>
          <w:rFonts w:ascii="Times New Roman" w:hAnsi="Times New Roman" w:cs="Times New Roman"/>
        </w:rPr>
      </w:pPr>
      <w:r w:rsidRPr="00E150CA">
        <w:rPr>
          <w:rFonts w:ascii="Times New Roman" w:hAnsi="Times New Roman" w:cs="Times New Roman"/>
        </w:rPr>
        <w:t>Health impact assessment, greenspace, blue space, Normalized Difference Vegetation Index, NDVI, urban nature</w:t>
      </w:r>
    </w:p>
    <w:p w14:paraId="30D63833" w14:textId="77777777" w:rsidR="00DA7A83" w:rsidRPr="00E150CA" w:rsidRDefault="00DA7A83" w:rsidP="00551D54">
      <w:pPr>
        <w:rPr>
          <w:rFonts w:ascii="Times New Roman" w:hAnsi="Times New Roman" w:cs="Times New Roman"/>
        </w:rPr>
      </w:pPr>
    </w:p>
    <w:p w14:paraId="27422362" w14:textId="77777777" w:rsidR="00551D54" w:rsidRPr="00E150CA" w:rsidRDefault="00551D54" w:rsidP="00551D54">
      <w:pPr>
        <w:rPr>
          <w:rFonts w:ascii="Times New Roman" w:hAnsi="Times New Roman" w:cs="Times New Roman"/>
          <w:i/>
          <w:iCs/>
          <w:color w:val="156082" w:themeColor="accent1"/>
        </w:rPr>
      </w:pPr>
      <w:r w:rsidRPr="00E150CA">
        <w:rPr>
          <w:rFonts w:ascii="Times New Roman" w:hAnsi="Times New Roman" w:cs="Times New Roman"/>
          <w:i/>
          <w:iCs/>
          <w:color w:val="156082" w:themeColor="accent1"/>
        </w:rPr>
        <w:t>When you submit an article, you will be asked to supply some keywords relevant to your work. If your article is accepted for publication, we will display these keywords on the published article, and they will be used to index your article, helping to make it more discoverable. When choosing keywords, think about the kinds of terms you would use when searching online for related articles.</w:t>
      </w:r>
    </w:p>
    <w:p w14:paraId="708DDE7F" w14:textId="77777777" w:rsidR="00FA2EC9" w:rsidRPr="00E150CA" w:rsidRDefault="00FA2EC9" w:rsidP="00551D54">
      <w:pPr>
        <w:rPr>
          <w:rFonts w:ascii="Times New Roman" w:hAnsi="Times New Roman" w:cs="Times New Roman"/>
        </w:rPr>
      </w:pPr>
    </w:p>
    <w:p w14:paraId="2F543EF2"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Abstract</w:t>
      </w:r>
    </w:p>
    <w:p w14:paraId="4DFF834F" w14:textId="77777777" w:rsidR="00551D54" w:rsidRPr="00A37A37" w:rsidRDefault="00551D54" w:rsidP="00551D54">
      <w:pPr>
        <w:rPr>
          <w:rFonts w:ascii="Times New Roman" w:hAnsi="Times New Roman" w:cs="Times New Roman"/>
          <w:i/>
          <w:iCs/>
          <w:color w:val="156082" w:themeColor="accent1"/>
        </w:rPr>
      </w:pPr>
      <w:r w:rsidRPr="00A37A37">
        <w:rPr>
          <w:rFonts w:ascii="Times New Roman" w:hAnsi="Times New Roman" w:cs="Times New Roman"/>
          <w:i/>
          <w:iCs/>
          <w:color w:val="156082" w:themeColor="accent1"/>
        </w:rPr>
        <w:t xml:space="preserve">Your abstract should give readers a brief summary of your article. It should concisely describe the contents of your article, and include key terms (especially in the first two sentences, to increase search engine discoverability). It should be informative, accessible and not only indicate the general aims and scope of the article, but also state the methodology used, main results obtained and conclusions drawn. The abstract should be complete in itself; it should not contain undefined acronyms/abbreviations and no table numbers, figure numbers, references or equations should be referred to. Articles relying on clinical trials should quote the trial registration number at the end of the abstract. The abstract should be suitable for direct </w:t>
      </w:r>
      <w:r w:rsidRPr="00A37A37">
        <w:rPr>
          <w:rFonts w:ascii="Times New Roman" w:hAnsi="Times New Roman" w:cs="Times New Roman"/>
          <w:i/>
          <w:iCs/>
          <w:color w:val="156082" w:themeColor="accent1"/>
        </w:rPr>
        <w:lastRenderedPageBreak/>
        <w:t>inclusion in abstracting services and should not normally be more than 300 words. If you submit an article with an abstract longer than 300 words, we may rescind the manuscript and ask you to re-write it. Some journals ask for abstracts to follow a particular structure. Check the </w:t>
      </w:r>
      <w:hyperlink r:id="rId8" w:history="1">
        <w:r w:rsidRPr="00A37A37">
          <w:rPr>
            <w:rStyle w:val="Hyperlink"/>
            <w:rFonts w:ascii="Times New Roman" w:hAnsi="Times New Roman" w:cs="Times New Roman"/>
            <w:i/>
            <w:iCs/>
            <w:color w:val="156082" w:themeColor="accent1"/>
          </w:rPr>
          <w:t>instructions for specific journals</w:t>
        </w:r>
      </w:hyperlink>
      <w:r w:rsidRPr="00A37A37">
        <w:rPr>
          <w:rFonts w:ascii="Times New Roman" w:hAnsi="Times New Roman" w:cs="Times New Roman"/>
          <w:i/>
          <w:iCs/>
          <w:color w:val="156082" w:themeColor="accent1"/>
        </w:rPr>
        <w:t> to see if you need to submit a structured abstract.</w:t>
      </w:r>
    </w:p>
    <w:p w14:paraId="7085F74E" w14:textId="77777777" w:rsidR="00FA2EC9" w:rsidRPr="00E150CA" w:rsidRDefault="00FA2EC9" w:rsidP="00551D54">
      <w:pPr>
        <w:rPr>
          <w:rFonts w:ascii="Times New Roman" w:hAnsi="Times New Roman" w:cs="Times New Roman"/>
        </w:rPr>
      </w:pPr>
    </w:p>
    <w:p w14:paraId="5E5D4CC8"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Introduction</w:t>
      </w:r>
    </w:p>
    <w:p w14:paraId="3C5781C1" w14:textId="77777777" w:rsidR="00551D54" w:rsidRPr="00E150CA" w:rsidRDefault="00551D54" w:rsidP="00551D54">
      <w:pPr>
        <w:rPr>
          <w:rFonts w:ascii="Times New Roman" w:hAnsi="Times New Roman" w:cs="Times New Roman"/>
          <w:i/>
          <w:iCs/>
          <w:color w:val="156082" w:themeColor="accent1"/>
        </w:rPr>
      </w:pPr>
      <w:r w:rsidRPr="00E150CA">
        <w:rPr>
          <w:rFonts w:ascii="Times New Roman" w:hAnsi="Times New Roman" w:cs="Times New Roman"/>
          <w:i/>
          <w:iCs/>
          <w:color w:val="156082" w:themeColor="accent1"/>
        </w:rPr>
        <w:t xml:space="preserve">This should be concise and describe the nature of the problem under investigation and its background. It should also set your work in the context of previous research, citing relevant references. Introductions should expand on highly </w:t>
      </w:r>
      <w:proofErr w:type="spellStart"/>
      <w:r w:rsidRPr="00E150CA">
        <w:rPr>
          <w:rFonts w:ascii="Times New Roman" w:hAnsi="Times New Roman" w:cs="Times New Roman"/>
          <w:i/>
          <w:iCs/>
          <w:color w:val="156082" w:themeColor="accent1"/>
        </w:rPr>
        <w:t>specialised</w:t>
      </w:r>
      <w:proofErr w:type="spellEnd"/>
      <w:r w:rsidRPr="00E150CA">
        <w:rPr>
          <w:rFonts w:ascii="Times New Roman" w:hAnsi="Times New Roman" w:cs="Times New Roman"/>
          <w:i/>
          <w:iCs/>
          <w:color w:val="156082" w:themeColor="accent1"/>
        </w:rPr>
        <w:t xml:space="preserve"> terms and abbreviations used in the article to make it accessible for readers.</w:t>
      </w:r>
    </w:p>
    <w:p w14:paraId="7A313FEB" w14:textId="77777777" w:rsidR="00751D10" w:rsidRPr="00E150CA" w:rsidRDefault="00751D10" w:rsidP="00551D54">
      <w:pPr>
        <w:rPr>
          <w:rFonts w:ascii="Times New Roman" w:hAnsi="Times New Roman" w:cs="Times New Roman"/>
        </w:rPr>
      </w:pPr>
    </w:p>
    <w:p w14:paraId="65577297" w14:textId="66D405F6" w:rsidR="00AF54A8" w:rsidRDefault="00AF54A8" w:rsidP="00AF54A8">
      <w:pPr>
        <w:rPr>
          <w:ins w:id="0" w:author="Anenberg, Susan Casper" w:date="2024-10-26T06:51:00Z"/>
          <w:rFonts w:ascii="Times New Roman" w:hAnsi="Times New Roman" w:cs="Times New Roman"/>
          <w:color w:val="000000" w:themeColor="text1"/>
        </w:rPr>
      </w:pPr>
      <w:moveToRangeStart w:id="1" w:author="Anenberg, Susan Casper" w:date="2024-10-26T06:51:00Z" w:name="move180817928"/>
      <w:commentRangeStart w:id="2"/>
      <w:moveTo w:id="3" w:author="Anenberg, Susan Casper" w:date="2024-10-26T06:51:00Z">
        <w:r w:rsidRPr="00E150CA">
          <w:rPr>
            <w:rFonts w:ascii="Times New Roman" w:hAnsi="Times New Roman" w:cs="Times New Roman"/>
            <w:color w:val="000000"/>
            <w:shd w:val="clear" w:color="auto" w:fill="FFFFFF"/>
          </w:rPr>
          <w:t xml:space="preserve">Urban </w:t>
        </w:r>
      </w:moveTo>
      <w:commentRangeEnd w:id="2"/>
      <w:r>
        <w:rPr>
          <w:rStyle w:val="CommentReference"/>
        </w:rPr>
        <w:commentReference w:id="2"/>
      </w:r>
      <w:moveTo w:id="4" w:author="Anenberg, Susan Casper" w:date="2024-10-26T06:51:00Z">
        <w:r w:rsidRPr="00E150CA">
          <w:rPr>
            <w:rFonts w:ascii="Times New Roman" w:hAnsi="Times New Roman" w:cs="Times New Roman"/>
            <w:color w:val="000000"/>
            <w:shd w:val="clear" w:color="auto" w:fill="FFFFFF"/>
          </w:rPr>
          <w:t xml:space="preserve">nature, including green (e.g. parks, tree-lined streets) and blue (e.g. coasts, rivers) space, has been linked to both improvements in health and climate resilience. </w:t>
        </w:r>
        <w:r w:rsidRPr="00E150CA">
          <w:rPr>
            <w:rFonts w:ascii="Times New Roman" w:hAnsi="Times New Roman" w:cs="Times New Roman"/>
            <w:color w:val="000000" w:themeColor="text1"/>
          </w:rPr>
          <w:t xml:space="preserve">Greenspace is associated with improved mental and physical health, including reduced all-cause mortality </w:t>
        </w:r>
        <w:r w:rsidRPr="00E150CA">
          <w:rPr>
            <w:rFonts w:ascii="Times New Roman" w:hAnsi="Times New Roman" w:cs="Times New Roman"/>
            <w:color w:val="000000" w:themeColor="text1"/>
          </w:rPr>
          <w:fldChar w:fldCharType="begin"/>
        </w:r>
        <w:r w:rsidRPr="00E150CA">
          <w:rPr>
            <w:rFonts w:ascii="Times New Roman" w:hAnsi="Times New Roman" w:cs="Times New Roman"/>
            <w:color w:val="000000" w:themeColor="text1"/>
          </w:rPr>
          <w:instrText xml:space="preserve"> ADDIN ZOTERO_ITEM CSL_CITATION {"citationID":"V8TDklpW","properties":{"formattedCitation":"\\super 3\\nosupersub{}","plainCitation":"3","noteIndex":0},"citationItems":[{"id":444,"uris":["http://zotero.org/users/10202395/items/569PGLBM"],"itemData":{"id":444,"type":"article-journal","container-title":"The Innovation","DOI":"10.1016/j.xinn.2021.100164","ISSN":"26666758","issue":"4","journalAbbreviation":"The Innovation","language":"en","page":"100164","source":"DOI.org (Crossref)","title":"Greenspace and human health: An umbrella review","title-short":"Greenspace and human health","volume":"2","author":[{"family":"Yang","given":"Bo-Yi"},{"family":"Zhao","given":"Tianyu"},{"family":"Hu","given":"Li-Xin"},{"family":"Browning","given":"Matthew H.E.M."},{"family":"Heinrich","given":"Joachim"},{"family":"Dharmage","given":"Shyamali C."},{"family":"Jalaludin","given":"Bin"},{"family":"Knibbs","given":"Luke D."},{"family":"Liu","given":"Xiao-Xuan"},{"family":"Luo","given":"Ya-Na"},{"family":"James","given":"Peter"},{"family":"Li","given":"Shanshan"},{"family":"Huang","given":"Wen-Zhong"},{"family":"Chen","given":"Gongbo"},{"family":"Zeng","given":"Xiao-Wen"},{"family":"Hu","given":"Li-Wen"},{"family":"Yu","given":"Yunjiang"},{"family":"Dong","given":"Guang-Hui"}],"issued":{"date-parts":[["2021",11]]}}}],"schema":"https://github.com/citation-style-language/schema/raw/master/csl-citation.json"} </w:instrText>
        </w:r>
        <w:r w:rsidRPr="00E150CA">
          <w:rPr>
            <w:rFonts w:ascii="Times New Roman" w:hAnsi="Times New Roman" w:cs="Times New Roman"/>
            <w:color w:val="000000" w:themeColor="text1"/>
          </w:rPr>
          <w:fldChar w:fldCharType="separate"/>
        </w:r>
        <w:r w:rsidRPr="00E150CA">
          <w:rPr>
            <w:rFonts w:ascii="Times New Roman" w:hAnsi="Times New Roman" w:cs="Times New Roman"/>
            <w:color w:val="000000"/>
            <w:vertAlign w:val="superscript"/>
          </w:rPr>
          <w:t>3</w:t>
        </w:r>
        <w:r w:rsidRPr="00E150CA">
          <w:rPr>
            <w:rFonts w:ascii="Times New Roman" w:hAnsi="Times New Roman" w:cs="Times New Roman"/>
            <w:color w:val="000000" w:themeColor="text1"/>
          </w:rPr>
          <w:fldChar w:fldCharType="end"/>
        </w:r>
        <w:r w:rsidRPr="00E150CA">
          <w:rPr>
            <w:rFonts w:ascii="Times New Roman" w:hAnsi="Times New Roman" w:cs="Times New Roman"/>
            <w:color w:val="000000" w:themeColor="text1"/>
          </w:rPr>
          <w:t>. While less studied, blue space has also been linked to improved health</w:t>
        </w:r>
        <w:r w:rsidRPr="00E150CA">
          <w:rPr>
            <w:rFonts w:ascii="Times New Roman" w:hAnsi="Times New Roman" w:cs="Times New Roman"/>
            <w:color w:val="000000" w:themeColor="text1"/>
          </w:rPr>
          <w:fldChar w:fldCharType="begin"/>
        </w:r>
        <w:r w:rsidRPr="00E150CA">
          <w:rPr>
            <w:rFonts w:ascii="Times New Roman" w:hAnsi="Times New Roman" w:cs="Times New Roman"/>
            <w:color w:val="000000" w:themeColor="text1"/>
          </w:rPr>
          <w:instrText xml:space="preserve"> ADDIN ZOTERO_ITEM CSL_CITATION {"citationID":"mYo2d5Lp","properties":{"formattedCitation":"\\super 4\\nosupersub{}","plainCitation":"4","noteIndex":0},"citationItems":[{"id":74,"uris":["http://zotero.org/users/10202395/items/4TYTJGWL"],"itemData":{"id":74,"type":"article-journal","abstract":"Blue spaces, defined as all forms of natural and manmade surface water, are an integral part of cities. This is the first quantitative synthesis of the health impacts of urban blue spaces. Research exploring the health benefits of blue spaces in urban contexts is emergent and, thus, a systematic review and meta-analysis of the evidence is deemed timely. We searched seven databases from inception to August 2019. From 4493 screened citations, 25 eligible studies were identified. Fourteen of these were included in a quantitative synthesis. We found a bene­ ficial association between urban blue space and obesity (β = -0.34, 95% CI [-0.19, -0.09], p &lt; 0.001), all-cause mortality (HR = 0.99, 95% CI [0.97, 1.00], p = 0.038), general health (Cohen’s d = -0.09, 95% CI [-0.10, -0.08], p &lt; 0.001) and self-reported mental health and wellbeing (Cohen’s d = -0.25, 95% CI [-0.44, -0.07], p &lt; 0.001). Effect sizes were small but statistically significant and the overall quality of evidence was good. Evidence for all other health outcomes was incommensurable, and so we provide a narrative description of study results for those outcomes. Although evidence is growing within the field of urban blue space and health, the body of evidence remains small and heterogeneous. More research is required to further understand and harness the benefits of urban blue spaces for public health and guide urban blue space management and development.","container-title":"Cities","DOI":"10.1016/j.cities.2021.103413","ISSN":"02642751","journalAbbreviation":"Cities","language":"en","page":"103413","source":"DOI.org (Crossref)","title":"Urban blue spaces and human health: A systematic review and meta-analysis of quantitative studies","title-short":"Urban blue spaces and human health","volume":"119","author":[{"family":"Smith","given":"Niamh"},{"family":"Georgiou","given":"Michail"},{"family":"King","given":"Abby C."},{"family":"Tieges","given":"Zoë"},{"family":"Webb","given":"Stephen"},{"family":"Chastin","given":"Sebastien"}],"issued":{"date-parts":[["2021",12]]}}}],"schema":"https://github.com/citation-style-language/schema/raw/master/csl-citation.json"} </w:instrText>
        </w:r>
        <w:r w:rsidRPr="00E150CA">
          <w:rPr>
            <w:rFonts w:ascii="Times New Roman" w:hAnsi="Times New Roman" w:cs="Times New Roman"/>
            <w:color w:val="000000" w:themeColor="text1"/>
          </w:rPr>
          <w:fldChar w:fldCharType="separate"/>
        </w:r>
        <w:r w:rsidRPr="00E150CA">
          <w:rPr>
            <w:rFonts w:ascii="Times New Roman" w:hAnsi="Times New Roman" w:cs="Times New Roman"/>
            <w:color w:val="000000"/>
            <w:vertAlign w:val="superscript"/>
          </w:rPr>
          <w:t>4</w:t>
        </w:r>
        <w:r w:rsidRPr="00E150CA">
          <w:rPr>
            <w:rFonts w:ascii="Times New Roman" w:hAnsi="Times New Roman" w:cs="Times New Roman"/>
            <w:color w:val="000000" w:themeColor="text1"/>
          </w:rPr>
          <w:fldChar w:fldCharType="end"/>
        </w:r>
        <w:r w:rsidRPr="00E150CA">
          <w:rPr>
            <w:rFonts w:ascii="Times New Roman" w:hAnsi="Times New Roman" w:cs="Times New Roman"/>
            <w:color w:val="000000" w:themeColor="text1"/>
          </w:rPr>
          <w:t xml:space="preserve">. Urban nature is also associated with beneficial environmental outcomes such as better storm water management and heat regulation, increased biodiversity, and reductions in air pollution and ultraviolet radiation </w:t>
        </w:r>
        <w:r w:rsidRPr="00E150CA">
          <w:rPr>
            <w:rFonts w:ascii="Times New Roman" w:hAnsi="Times New Roman" w:cs="Times New Roman"/>
            <w:color w:val="000000" w:themeColor="text1"/>
          </w:rPr>
          <w:fldChar w:fldCharType="begin"/>
        </w:r>
        <w:r w:rsidRPr="00E150CA">
          <w:rPr>
            <w:rFonts w:ascii="Times New Roman" w:hAnsi="Times New Roman" w:cs="Times New Roman"/>
            <w:color w:val="000000" w:themeColor="text1"/>
          </w:rPr>
          <w:instrText xml:space="preserve"> ADDIN ZOTERO_ITEM CSL_CITATION {"citationID":"8Gjz6iNG","properties":{"formattedCitation":"\\super 5\\uc0\\u8211{}8\\nosupersub{}","plainCitation":"5–8","noteIndex":0},"citationItems":[{"id":725,"uris":["http://zotero.org/users/10202395/items/S87ZWPVR"],"itemData":{"id":725,"type":"article-journal","abstract":"Background: As populations become increasingly urbanised, the preservation of urban green space (UGS) becomes paramount. UGS is not just dedicated recreational space such as public parks, but other types of informal green space are important, for example, street trees and roof gardens. Despite the potential from cross-sectional evidence, we know little about how to design new, or improve or promote existing UGS for health, wellbeing, social and environmental benefits, or known influencing factors such as physical activity.","container-title":"Environment International","DOI":"10.1016/j.envint.2019.104923","ISSN":"01604120","journalAbbreviation":"Environment International","language":"en","page":"104923","source":"DOI.org (Crossref)","title":"Environmental, health, wellbeing, social and equity effects of urban green space interventions: A meta-narrative evidence synthesis","title-short":"Environmental, health, wellbeing, social and equity effects of urban green space interventions","volume":"130","author":[{"family":"Hunter","given":"R.F."},{"family":"Cleland","given":"C."},{"family":"Cleary","given":"A."},{"family":"Droomers","given":"M."},{"family":"Wheeler","given":"B.W."},{"family":"Sinnett","given":"D."},{"family":"Nieuwenhuijsen","given":"M.J."},{"family":"Braubach","given":"M."}],"issued":{"date-parts":[["2019",9]]}}},{"id":723,"uris":["http://zotero.org/users/10202395/items/WGRRFG2J"],"itemData":{"id":723,"type":"article-journal","abstract":"The urban forest is a green infrastructure system that delivers multiple environmental, economic, social and health services, and functions in cities. Environmental beneﬁts of urban trees are well understood, but no review to date has examined how urban trees aﬀect human health. This review provides a comprehensive summary of existing literature on the health impacts of urban trees that can inform future research, policy, and nature-based public health interventions. A systematic search used keywords representing human health, environmental health, and urban forestry. Following screening and appraisal of several thousand articles, 201 studies were conceptually sorted into a three-part framework. Reducing Harm, representing 41% of studies, includes topics such as air pollution, ultraviolet radiation, heat exposure, and pollen. Restoring Capacities, at 31%, includes attention restoration, mental health, stress reduction, and clinical outcomes. Building Capacities, at 28%, includes topics such as birth outcomes, active living, and weight status. The studies that were reviewed show substantial heterogeneity in purpose and method yet indicate important health outcomes associated with people’s exposure to trees. This review will help inform future research and practice, and demonstrates why urban forest planning and management should strategically promote trees as a social determinant of public health.","container-title":"International Journal of Environmental Research and Public Health","DOI":"10.3390/ijerph17124371","ISSN":"1660-4601","issue":"12","journalAbbreviation":"IJERPH","language":"en","page":"4371","source":"DOI.org (Crossref)","title":"Urban Trees and Human Health: A Scoping Review","title-short":"Urban Trees and Human Health","volume":"17","author":[{"family":"Wolf","given":"Kathleen L."},{"family":"Lam","given":"Sharon T."},{"family":"McKeen","given":"Jennifer K."},{"family":"Richardson","given":"Gregory R.A."},{"family":"Van Den Bosch","given":"Matilda"},{"family":"Bardekjian","given":"Adrina C."}],"issued":{"date-parts":[["2020",6,18]]}}},{"id":637,"uris":["http://zotero.org/users/10202395/items/5MR68GMP"],"itemData":{"id":637,"type":"article-journal","abstract":"A growing body of literature recognises the importance of nature-based solutions in providing resilience to the effects of climate change by mitigating urban heat islands. However, a knowledge gap exists regarding the contribution of blue spaces to the urban environment. Recent evidence suggests that blue spaces within urban canyons can promote pollutant removal via the vertical transport of air under certain conditions, but this is inconclusive. Using a numerical solver that accounts for evaporation effects, we investigate the inﬂuence of blue space size and shape on the in-canyon ﬂow structure, temperature and water vapour distribution. Simulations were performed for water bodies of varying size and shape at different temperatures compared to the surrounding air. Results suggest that inadequately sized warmer water bodies are unable to promote sufﬁcient vertical transport for pollutant removal, leading to overturning and increased temperature and humidity levels at the pedestrian level, thereby worsening environmental conditions and increasing the risk of heat-related illness and mortality. Hence, larger water bodies are better suited to nocturnal transport of pollutants and accumulated warm air away from the urban surface, while smaller water bodies are better suited to providing localised evaporative cooling. Lastly, irregular water bodies may have a greater cooling effect across a larger area.","container-title":"Climate","DOI":"10.3390/cli11020028","ISSN":"2225-1154","issue":"2","journalAbbreviation":"Climate","language":"en","page":"28","source":"DOI.org (Crossref)","title":"Impact of Blue Space Geometry on Urban Heat Island Mitigation","volume":"11","author":[{"family":"Ampatzidis","given":"Petros"},{"family":"Cintolesi","given":"Carlo"},{"family":"Kershaw","given":"Tristan"}],"issued":{"date-parts":[["2023",1,19]]}}},{"id":728,"uris":["http://zotero.org/users/10202395/items/XD3LPKLF"],"itemData":{"id":728,"type":"article-journal","abstract":"Research in recent years has demonstrated that urban surface waters (“urban blue spaces”) can provide beneﬁcial effects on human health and wellbeing. Despite blue spaces prevailing on urban development agendas across the world, little investigation has been done whether and how the regeneration of such spaces is used as a (community-based) public health intervention. Therefore, a review was conducted to analyze urban blue space regeneration projects in terms of their signiﬁcance for public health. Results show that the regeneration of urban blue spaces displays a diversity of intervention types and follows certain development trends seen in general urban regeneration: Similarities mainly arise in relation to objectives (multi-dimensional goals with increasing focus on environmental sustainability and economic interests), stakeholders (shift to multi-actor governance with a rise of partnerships and community participation), and funding (prevalence of mixed ﬁnancial schemes and increasing reliance on external funding sources). Although threefold public health effects have been noted across the projects (i. behavioral changes toward healthier lifestyles, ii. healthier urban environments, iii. health policy changes), results of this review indicate that the potential to use urban blue regeneration as a community-based health intervention has yet to be realized.","container-title":"Frontiers in Public Health","DOI":"10.3389/fpubh.2021.782101","ISSN":"2296-2565","journalAbbreviation":"Front. Public Health","language":"en","page":"782101","source":"DOI.org (Crossref)","title":"The Regeneration of Urban Blue Spaces: A Public Health Intervention? Reviewing the Evidence","title-short":"The Regeneration of Urban Blue Spaces","volume":"9","author":[{"family":"Brückner","given":"Anna"},{"family":"Falkenberg","given":"Timo"},{"family":"Heinzel","given":"Christine"},{"family":"Kistemann","given":"Thomas"}],"issued":{"date-parts":[["2022",1,13]]}}}],"schema":"https://github.com/citation-style-language/schema/raw/master/csl-citation.json"} </w:instrText>
        </w:r>
        <w:r w:rsidRPr="00E150CA">
          <w:rPr>
            <w:rFonts w:ascii="Times New Roman" w:hAnsi="Times New Roman" w:cs="Times New Roman"/>
            <w:color w:val="000000" w:themeColor="text1"/>
          </w:rPr>
          <w:fldChar w:fldCharType="separate"/>
        </w:r>
        <w:r w:rsidRPr="00E150CA">
          <w:rPr>
            <w:rFonts w:ascii="Times New Roman" w:hAnsi="Times New Roman" w:cs="Times New Roman"/>
            <w:color w:val="000000"/>
            <w:vertAlign w:val="superscript"/>
          </w:rPr>
          <w:t>5–8</w:t>
        </w:r>
        <w:r w:rsidRPr="00E150CA">
          <w:rPr>
            <w:rFonts w:ascii="Times New Roman" w:hAnsi="Times New Roman" w:cs="Times New Roman"/>
            <w:color w:val="000000" w:themeColor="text1"/>
          </w:rPr>
          <w:fldChar w:fldCharType="end"/>
        </w:r>
        <w:r w:rsidRPr="00E150CA">
          <w:rPr>
            <w:rFonts w:ascii="Times New Roman" w:hAnsi="Times New Roman" w:cs="Times New Roman"/>
            <w:color w:val="000000" w:themeColor="text1"/>
          </w:rPr>
          <w:t>. Greenspace has generally been the focus of urban nature policies and interventions, as it is more feasible to add than blue space.</w:t>
        </w:r>
      </w:moveTo>
    </w:p>
    <w:p w14:paraId="6EF598EA" w14:textId="77777777" w:rsidR="00AF54A8" w:rsidRPr="00E150CA" w:rsidRDefault="00AF54A8" w:rsidP="00AF54A8">
      <w:pPr>
        <w:rPr>
          <w:moveTo w:id="5" w:author="Anenberg, Susan Casper" w:date="2024-10-26T06:51:00Z"/>
          <w:rFonts w:ascii="Times New Roman" w:hAnsi="Times New Roman" w:cs="Times New Roman"/>
          <w:color w:val="000000" w:themeColor="text1"/>
        </w:rPr>
      </w:pPr>
    </w:p>
    <w:moveToRangeEnd w:id="1"/>
    <w:p w14:paraId="3818731C" w14:textId="0ECA233A" w:rsidR="006B51CC" w:rsidRPr="00E150CA" w:rsidDel="00A07A0D" w:rsidRDefault="00377F9E" w:rsidP="007B6224">
      <w:pPr>
        <w:rPr>
          <w:rFonts w:ascii="Times New Roman" w:hAnsi="Times New Roman" w:cs="Times New Roman"/>
          <w:color w:val="000000"/>
          <w:shd w:val="clear" w:color="auto" w:fill="FFFFFF"/>
        </w:rPr>
      </w:pPr>
      <w:commentRangeStart w:id="6"/>
      <w:r w:rsidRPr="00E150CA" w:rsidDel="00A07A0D">
        <w:rPr>
          <w:rFonts w:ascii="Times New Roman" w:hAnsi="Times New Roman" w:cs="Times New Roman"/>
          <w:color w:val="000000"/>
          <w:shd w:val="clear" w:color="auto" w:fill="FFFFFF"/>
        </w:rPr>
        <w:t>Over</w:t>
      </w:r>
      <w:r w:rsidR="00751D10" w:rsidRPr="00E150CA" w:rsidDel="00A07A0D">
        <w:rPr>
          <w:rFonts w:ascii="Times New Roman" w:hAnsi="Times New Roman" w:cs="Times New Roman"/>
          <w:color w:val="000000"/>
          <w:shd w:val="clear" w:color="auto" w:fill="FFFFFF"/>
        </w:rPr>
        <w:t xml:space="preserve"> </w:t>
      </w:r>
      <w:commentRangeEnd w:id="6"/>
      <w:r w:rsidR="00E953AA">
        <w:rPr>
          <w:rStyle w:val="CommentReference"/>
        </w:rPr>
        <w:commentReference w:id="6"/>
      </w:r>
      <w:r w:rsidR="00751D10" w:rsidRPr="00E150CA" w:rsidDel="00A07A0D">
        <w:rPr>
          <w:rFonts w:ascii="Times New Roman" w:hAnsi="Times New Roman" w:cs="Times New Roman"/>
          <w:color w:val="000000"/>
          <w:shd w:val="clear" w:color="auto" w:fill="FFFFFF"/>
        </w:rPr>
        <w:t xml:space="preserve">half of the world’s population </w:t>
      </w:r>
      <w:r w:rsidRPr="00E150CA" w:rsidDel="00A07A0D">
        <w:rPr>
          <w:rFonts w:ascii="Times New Roman" w:hAnsi="Times New Roman" w:cs="Times New Roman"/>
          <w:color w:val="000000"/>
          <w:shd w:val="clear" w:color="auto" w:fill="FFFFFF"/>
        </w:rPr>
        <w:t>lives</w:t>
      </w:r>
      <w:r w:rsidR="00751D10" w:rsidRPr="00E150CA" w:rsidDel="00A07A0D">
        <w:rPr>
          <w:rFonts w:ascii="Times New Roman" w:hAnsi="Times New Roman" w:cs="Times New Roman"/>
          <w:color w:val="000000"/>
          <w:shd w:val="clear" w:color="auto" w:fill="FFFFFF"/>
        </w:rPr>
        <w:t xml:space="preserve"> in cities </w:t>
      </w:r>
      <w:r w:rsidRPr="00E150CA" w:rsidDel="00A07A0D">
        <w:rPr>
          <w:rFonts w:ascii="Times New Roman" w:hAnsi="Times New Roman" w:cs="Times New Roman"/>
          <w:color w:val="000000"/>
          <w:shd w:val="clear" w:color="auto" w:fill="FFFFFF"/>
        </w:rPr>
        <w:t xml:space="preserve">and this </w:t>
      </w:r>
      <w:r w:rsidR="00751D10" w:rsidRPr="00E150CA" w:rsidDel="00A07A0D">
        <w:rPr>
          <w:rFonts w:ascii="Times New Roman" w:hAnsi="Times New Roman" w:cs="Times New Roman"/>
          <w:color w:val="000000"/>
          <w:shd w:val="clear" w:color="auto" w:fill="FFFFFF"/>
        </w:rPr>
        <w:t xml:space="preserve">share is predicted to grow to two-thirds by 2050 </w:t>
      </w:r>
      <w:r w:rsidR="00751D10" w:rsidRPr="00E150CA" w:rsidDel="00A07A0D">
        <w:rPr>
          <w:rFonts w:ascii="Times New Roman" w:hAnsi="Times New Roman" w:cs="Times New Roman"/>
          <w:color w:val="000000"/>
          <w:shd w:val="clear" w:color="auto" w:fill="FFFFFF"/>
        </w:rPr>
        <w:fldChar w:fldCharType="begin"/>
      </w:r>
      <w:r w:rsidR="006E54D2" w:rsidRPr="00E150CA" w:rsidDel="00A07A0D">
        <w:rPr>
          <w:rFonts w:ascii="Times New Roman" w:hAnsi="Times New Roman" w:cs="Times New Roman"/>
          <w:color w:val="000000"/>
          <w:shd w:val="clear" w:color="auto" w:fill="FFFFFF"/>
        </w:rPr>
        <w:instrText xml:space="preserve"> ADDIN ZOTERO_ITEM CSL_CITATION {"citationID":"GKQw4mq9","properties":{"formattedCitation":"\\super 1\\nosupersub{}","plainCitation":"1","noteIndex":0},"citationItems":[{"id":193,"uris":["http://zotero.org/users/10202395/items/RYEUYJAT"],"itemData":{"id":193,"type":"report","event-place":"Washington, DC","publisher":"World Bank","publisher-place":"Washington, DC","title":"Demographic Trends and Urbanization","author":[{"literal":"Alex Baeumler"},{"literal":"Olivia D’Aoust"},{"literal":"Maitreyi Das"},{"literal":"Annie Gapihan"},{"literal":"Soraya Goga"},{"literal":"Carina Lakovits"},{"literal":"Paula Restrepo Cavadid"},{"literal":"Gayatri Singh"},{"literal":"Horacio Terraza"}],"issued":{"date-parts":[["2021"]]}}}],"schema":"https://github.com/citation-style-language/schema/raw/master/csl-citation.json"} </w:instrText>
      </w:r>
      <w:r w:rsidR="00751D10" w:rsidRPr="00E150CA" w:rsidDel="00A07A0D">
        <w:rPr>
          <w:rFonts w:ascii="Times New Roman" w:hAnsi="Times New Roman" w:cs="Times New Roman"/>
          <w:color w:val="000000"/>
          <w:shd w:val="clear" w:color="auto" w:fill="FFFFFF"/>
        </w:rPr>
        <w:fldChar w:fldCharType="separate"/>
      </w:r>
      <w:r w:rsidR="006E54D2" w:rsidRPr="00E150CA" w:rsidDel="00A07A0D">
        <w:rPr>
          <w:rFonts w:ascii="Times New Roman" w:hAnsi="Times New Roman" w:cs="Times New Roman"/>
          <w:color w:val="000000"/>
          <w:vertAlign w:val="superscript"/>
        </w:rPr>
        <w:t>1</w:t>
      </w:r>
      <w:r w:rsidR="00751D10" w:rsidRPr="00E150CA" w:rsidDel="00A07A0D">
        <w:rPr>
          <w:rFonts w:ascii="Times New Roman" w:hAnsi="Times New Roman" w:cs="Times New Roman"/>
          <w:color w:val="000000"/>
          <w:shd w:val="clear" w:color="auto" w:fill="FFFFFF"/>
        </w:rPr>
        <w:fldChar w:fldCharType="end"/>
      </w:r>
      <w:r w:rsidR="00751D10" w:rsidRPr="00E150CA" w:rsidDel="00A07A0D">
        <w:rPr>
          <w:rFonts w:ascii="Times New Roman" w:hAnsi="Times New Roman" w:cs="Times New Roman"/>
          <w:color w:val="000000"/>
          <w:shd w:val="clear" w:color="auto" w:fill="FFFFFF"/>
        </w:rPr>
        <w:t>.</w:t>
      </w:r>
      <w:r w:rsidR="00751D10" w:rsidRPr="00E150CA" w:rsidDel="00A07A0D">
        <w:rPr>
          <w:rFonts w:ascii="Times New Roman" w:hAnsi="Times New Roman" w:cs="Times New Roman"/>
          <w:color w:val="000000"/>
          <w:shd w:val="clear" w:color="auto" w:fill="FFFFFF"/>
          <w:vertAlign w:val="superscript"/>
        </w:rPr>
        <w:t xml:space="preserve"> </w:t>
      </w:r>
      <w:r w:rsidRPr="00E150CA" w:rsidDel="00A07A0D">
        <w:rPr>
          <w:rFonts w:ascii="Times New Roman" w:hAnsi="Times New Roman" w:cs="Times New Roman"/>
          <w:color w:val="000000"/>
          <w:shd w:val="clear" w:color="auto" w:fill="FFFFFF"/>
        </w:rPr>
        <w:t>U</w:t>
      </w:r>
      <w:r w:rsidR="00751D10" w:rsidRPr="00E150CA" w:rsidDel="00A07A0D">
        <w:rPr>
          <w:rFonts w:ascii="Times New Roman" w:hAnsi="Times New Roman" w:cs="Times New Roman"/>
          <w:color w:val="000000"/>
          <w:shd w:val="clear" w:color="auto" w:fill="FFFFFF"/>
        </w:rPr>
        <w:t xml:space="preserve">rbanization </w:t>
      </w:r>
      <w:r w:rsidRPr="00E150CA" w:rsidDel="00A07A0D">
        <w:rPr>
          <w:rFonts w:ascii="Times New Roman" w:hAnsi="Times New Roman" w:cs="Times New Roman"/>
          <w:color w:val="000000"/>
          <w:shd w:val="clear" w:color="auto" w:fill="FFFFFF"/>
        </w:rPr>
        <w:t xml:space="preserve">has been accompanied by the </w:t>
      </w:r>
      <w:r w:rsidR="00751D10" w:rsidRPr="00E150CA" w:rsidDel="00A07A0D">
        <w:rPr>
          <w:rFonts w:ascii="Times New Roman" w:hAnsi="Times New Roman" w:cs="Times New Roman"/>
          <w:color w:val="000000"/>
          <w:shd w:val="clear" w:color="auto" w:fill="FFFFFF"/>
        </w:rPr>
        <w:t xml:space="preserve">pollution of natural resources and destruction of natural environments. It is estimated that cities are responsible for over 80% of global greenhouse gas emissions </w:t>
      </w:r>
      <w:r w:rsidR="00751D10" w:rsidRPr="00E150CA" w:rsidDel="00A07A0D">
        <w:rPr>
          <w:rFonts w:ascii="Times New Roman" w:hAnsi="Times New Roman" w:cs="Times New Roman"/>
          <w:color w:val="000000"/>
          <w:shd w:val="clear" w:color="auto" w:fill="FFFFFF"/>
        </w:rPr>
        <w:fldChar w:fldCharType="begin"/>
      </w:r>
      <w:r w:rsidR="006E54D2" w:rsidRPr="00E150CA" w:rsidDel="00A07A0D">
        <w:rPr>
          <w:rFonts w:ascii="Times New Roman" w:hAnsi="Times New Roman" w:cs="Times New Roman"/>
          <w:color w:val="000000"/>
          <w:shd w:val="clear" w:color="auto" w:fill="FFFFFF"/>
        </w:rPr>
        <w:instrText xml:space="preserve"> ADDIN ZOTERO_ITEM CSL_CITATION {"citationID":"f34kFOr5","properties":{"formattedCitation":"\\super 2\\nosupersub{}","plainCitation":"2","noteIndex":0},"citationItems":[{"id":50,"uris":["http://zotero.org/users/10202395/items/YQP93BN8"],"itemData":{"id":50,"type":"article-journal","abstract":"Cities are blamed for the majority of greenhouse gas (GHG) emissions. So too are more affluent, highly urbanised countries. If all production- and consumption-based emissions that result from lifestyle and purchasing habits are included, urban residents and their associated affluence likely account for more than 80 per cent of the world’s GHG emissions. Attribution of GHG emissions should be refined. Apportioning responsibility can be misguided, as recent literature demonstrates that residents of denser city centres can emit half the GHG emissions of their suburban neighbours. It also fails to capture the enormous disparities within and across cities as emissions are lowest for poor cities and particularly low for the urban poor.","container-title":"Urbanisation","DOI":"10.1177/2455747120923557","ISSN":"2455-7471, 2456-3714","issue":"1","journalAbbreviation":"Urbanisation","language":"en","page":"43-62","source":"DOI.org (Crossref)","title":"Cities and Greenhouse Gas Emissions: Moving Forward","title-short":"Cities and Greenhouse Gas Emissions","volume":"5","author":[{"family":"Hoornweg","given":"Daniel"},{"family":"Sugar","given":"Lorraine"},{"family":"Gomez","given":"Claudia Lorena Trejos"}],"issued":{"date-parts":[["2020",5]]}}}],"schema":"https://github.com/citation-style-language/schema/raw/master/csl-citation.json"} </w:instrText>
      </w:r>
      <w:r w:rsidR="00751D10" w:rsidRPr="00E150CA" w:rsidDel="00A07A0D">
        <w:rPr>
          <w:rFonts w:ascii="Times New Roman" w:hAnsi="Times New Roman" w:cs="Times New Roman"/>
          <w:color w:val="000000"/>
          <w:shd w:val="clear" w:color="auto" w:fill="FFFFFF"/>
        </w:rPr>
        <w:fldChar w:fldCharType="separate"/>
      </w:r>
      <w:r w:rsidR="006E54D2" w:rsidRPr="00E150CA" w:rsidDel="00A07A0D">
        <w:rPr>
          <w:rFonts w:ascii="Times New Roman" w:hAnsi="Times New Roman" w:cs="Times New Roman"/>
          <w:color w:val="000000"/>
          <w:vertAlign w:val="superscript"/>
        </w:rPr>
        <w:t>2</w:t>
      </w:r>
      <w:r w:rsidR="00751D10" w:rsidRPr="00E150CA" w:rsidDel="00A07A0D">
        <w:rPr>
          <w:rFonts w:ascii="Times New Roman" w:hAnsi="Times New Roman" w:cs="Times New Roman"/>
          <w:color w:val="000000"/>
          <w:shd w:val="clear" w:color="auto" w:fill="FFFFFF"/>
        </w:rPr>
        <w:fldChar w:fldCharType="end"/>
      </w:r>
      <w:r w:rsidR="00751D10" w:rsidRPr="00E150CA" w:rsidDel="00A07A0D">
        <w:rPr>
          <w:rFonts w:ascii="Times New Roman" w:hAnsi="Times New Roman" w:cs="Times New Roman"/>
          <w:color w:val="000000"/>
          <w:shd w:val="clear" w:color="auto" w:fill="FFFFFF"/>
        </w:rPr>
        <w:t xml:space="preserve">. Although cities are the biggest contributors to climate change, they can also be effective entities of change. </w:t>
      </w:r>
      <w:r w:rsidR="0088371A" w:rsidRPr="00E150CA" w:rsidDel="00A07A0D">
        <w:rPr>
          <w:rFonts w:ascii="Times New Roman" w:hAnsi="Times New Roman" w:cs="Times New Roman"/>
          <w:color w:val="000000"/>
          <w:shd w:val="clear" w:color="auto" w:fill="FFFFFF"/>
        </w:rPr>
        <w:t>Cities</w:t>
      </w:r>
      <w:r w:rsidR="00751D10" w:rsidRPr="00E150CA" w:rsidDel="00A07A0D">
        <w:rPr>
          <w:rFonts w:ascii="Times New Roman" w:hAnsi="Times New Roman" w:cs="Times New Roman"/>
          <w:color w:val="000000"/>
          <w:shd w:val="clear" w:color="auto" w:fill="FFFFFF"/>
        </w:rPr>
        <w:t xml:space="preserve"> </w:t>
      </w:r>
      <w:r w:rsidR="0088371A" w:rsidRPr="00E150CA" w:rsidDel="00A07A0D">
        <w:rPr>
          <w:rFonts w:ascii="Times New Roman" w:hAnsi="Times New Roman" w:cs="Times New Roman"/>
          <w:color w:val="000000"/>
          <w:shd w:val="clear" w:color="auto" w:fill="FFFFFF"/>
        </w:rPr>
        <w:t xml:space="preserve">can </w:t>
      </w:r>
      <w:r w:rsidR="00751D10" w:rsidRPr="00E150CA" w:rsidDel="00A07A0D">
        <w:rPr>
          <w:rFonts w:ascii="Times New Roman" w:hAnsi="Times New Roman" w:cs="Times New Roman"/>
          <w:color w:val="000000"/>
          <w:shd w:val="clear" w:color="auto" w:fill="FFFFFF"/>
        </w:rPr>
        <w:t xml:space="preserve">provide a large enough scale to create </w:t>
      </w:r>
      <w:r w:rsidR="0088371A" w:rsidRPr="00E150CA" w:rsidDel="00A07A0D">
        <w:rPr>
          <w:rFonts w:ascii="Times New Roman" w:hAnsi="Times New Roman" w:cs="Times New Roman"/>
          <w:color w:val="000000"/>
          <w:shd w:val="clear" w:color="auto" w:fill="FFFFFF"/>
        </w:rPr>
        <w:t>meaningful</w:t>
      </w:r>
      <w:r w:rsidR="00751D10" w:rsidRPr="00E150CA" w:rsidDel="00A07A0D">
        <w:rPr>
          <w:rFonts w:ascii="Times New Roman" w:hAnsi="Times New Roman" w:cs="Times New Roman"/>
          <w:color w:val="000000"/>
          <w:shd w:val="clear" w:color="auto" w:fill="FFFFFF"/>
        </w:rPr>
        <w:t xml:space="preserve"> change while remaining small enough to test policies that might not be feasible at a national scale. </w:t>
      </w:r>
      <w:r w:rsidR="009E573D" w:rsidRPr="00E150CA" w:rsidDel="00A07A0D">
        <w:rPr>
          <w:rFonts w:ascii="Times New Roman" w:hAnsi="Times New Roman" w:cs="Times New Roman"/>
          <w:color w:val="000000" w:themeColor="text1"/>
        </w:rPr>
        <w:t xml:space="preserve">City-level interventions to increase urban nature offer a climate adaptation strategy with health advantages.  </w:t>
      </w:r>
    </w:p>
    <w:p w14:paraId="5E845BB9" w14:textId="77777777" w:rsidR="006B51CC" w:rsidRPr="00E150CA" w:rsidRDefault="006B51CC" w:rsidP="006B51CC">
      <w:pPr>
        <w:ind w:firstLine="720"/>
        <w:rPr>
          <w:rFonts w:ascii="Times New Roman" w:hAnsi="Times New Roman" w:cs="Times New Roman"/>
          <w:color w:val="000000"/>
          <w:shd w:val="clear" w:color="auto" w:fill="FFFFFF"/>
        </w:rPr>
      </w:pPr>
    </w:p>
    <w:p w14:paraId="7A9F05E9" w14:textId="759B63FA" w:rsidR="006E54D2" w:rsidRPr="00E150CA" w:rsidDel="00AF54A8" w:rsidRDefault="006B51CC" w:rsidP="007B6224">
      <w:pPr>
        <w:rPr>
          <w:moveFrom w:id="7" w:author="Anenberg, Susan Casper" w:date="2024-10-26T06:51:00Z"/>
          <w:rFonts w:ascii="Times New Roman" w:hAnsi="Times New Roman" w:cs="Times New Roman"/>
          <w:color w:val="000000" w:themeColor="text1"/>
        </w:rPr>
      </w:pPr>
      <w:moveFromRangeStart w:id="8" w:author="Anenberg, Susan Casper" w:date="2024-10-26T06:51:00Z" w:name="move180817928"/>
      <w:moveFrom w:id="9" w:author="Anenberg, Susan Casper" w:date="2024-10-26T06:51:00Z">
        <w:r w:rsidRPr="00E150CA" w:rsidDel="00AF54A8">
          <w:rPr>
            <w:rFonts w:ascii="Times New Roman" w:hAnsi="Times New Roman" w:cs="Times New Roman"/>
            <w:color w:val="000000"/>
            <w:shd w:val="clear" w:color="auto" w:fill="FFFFFF"/>
          </w:rPr>
          <w:t>U</w:t>
        </w:r>
        <w:r w:rsidR="000C6488" w:rsidRPr="00E150CA" w:rsidDel="00AF54A8">
          <w:rPr>
            <w:rFonts w:ascii="Times New Roman" w:hAnsi="Times New Roman" w:cs="Times New Roman"/>
            <w:color w:val="000000"/>
            <w:shd w:val="clear" w:color="auto" w:fill="FFFFFF"/>
          </w:rPr>
          <w:t>rban nature</w:t>
        </w:r>
        <w:r w:rsidR="00DB4DCA" w:rsidRPr="00E150CA" w:rsidDel="00AF54A8">
          <w:rPr>
            <w:rFonts w:ascii="Times New Roman" w:hAnsi="Times New Roman" w:cs="Times New Roman"/>
            <w:color w:val="000000"/>
            <w:shd w:val="clear" w:color="auto" w:fill="FFFFFF"/>
          </w:rPr>
          <w:t>, including green</w:t>
        </w:r>
        <w:r w:rsidR="004D4795" w:rsidRPr="00E150CA" w:rsidDel="00AF54A8">
          <w:rPr>
            <w:rFonts w:ascii="Times New Roman" w:hAnsi="Times New Roman" w:cs="Times New Roman"/>
            <w:color w:val="000000"/>
            <w:shd w:val="clear" w:color="auto" w:fill="FFFFFF"/>
          </w:rPr>
          <w:t xml:space="preserve"> (e.g. parks, tree-lined streets)</w:t>
        </w:r>
        <w:r w:rsidR="00DB4DCA" w:rsidRPr="00E150CA" w:rsidDel="00AF54A8">
          <w:rPr>
            <w:rFonts w:ascii="Times New Roman" w:hAnsi="Times New Roman" w:cs="Times New Roman"/>
            <w:color w:val="000000"/>
            <w:shd w:val="clear" w:color="auto" w:fill="FFFFFF"/>
          </w:rPr>
          <w:t xml:space="preserve"> and blue</w:t>
        </w:r>
        <w:r w:rsidR="004D4795" w:rsidRPr="00E150CA" w:rsidDel="00AF54A8">
          <w:rPr>
            <w:rFonts w:ascii="Times New Roman" w:hAnsi="Times New Roman" w:cs="Times New Roman"/>
            <w:color w:val="000000"/>
            <w:shd w:val="clear" w:color="auto" w:fill="FFFFFF"/>
          </w:rPr>
          <w:t xml:space="preserve"> (e.g. coasts, rivers)</w:t>
        </w:r>
        <w:r w:rsidR="00DB4DCA" w:rsidRPr="00E150CA" w:rsidDel="00AF54A8">
          <w:rPr>
            <w:rFonts w:ascii="Times New Roman" w:hAnsi="Times New Roman" w:cs="Times New Roman"/>
            <w:color w:val="000000"/>
            <w:shd w:val="clear" w:color="auto" w:fill="FFFFFF"/>
          </w:rPr>
          <w:t xml:space="preserve"> space,</w:t>
        </w:r>
        <w:r w:rsidR="000C6488" w:rsidRPr="00E150CA" w:rsidDel="00AF54A8">
          <w:rPr>
            <w:rFonts w:ascii="Times New Roman" w:hAnsi="Times New Roman" w:cs="Times New Roman"/>
            <w:color w:val="000000"/>
            <w:shd w:val="clear" w:color="auto" w:fill="FFFFFF"/>
          </w:rPr>
          <w:t xml:space="preserve"> </w:t>
        </w:r>
        <w:r w:rsidR="007A26CC" w:rsidRPr="00E150CA" w:rsidDel="00AF54A8">
          <w:rPr>
            <w:rFonts w:ascii="Times New Roman" w:hAnsi="Times New Roman" w:cs="Times New Roman"/>
            <w:color w:val="000000"/>
            <w:shd w:val="clear" w:color="auto" w:fill="FFFFFF"/>
          </w:rPr>
          <w:t>has been</w:t>
        </w:r>
        <w:r w:rsidR="000C6488" w:rsidRPr="00E150CA" w:rsidDel="00AF54A8">
          <w:rPr>
            <w:rFonts w:ascii="Times New Roman" w:hAnsi="Times New Roman" w:cs="Times New Roman"/>
            <w:color w:val="000000"/>
            <w:shd w:val="clear" w:color="auto" w:fill="FFFFFF"/>
          </w:rPr>
          <w:t xml:space="preserve"> linked to </w:t>
        </w:r>
        <w:r w:rsidR="004B4DE1" w:rsidRPr="00E150CA" w:rsidDel="00AF54A8">
          <w:rPr>
            <w:rFonts w:ascii="Times New Roman" w:hAnsi="Times New Roman" w:cs="Times New Roman"/>
            <w:color w:val="000000"/>
            <w:shd w:val="clear" w:color="auto" w:fill="FFFFFF"/>
          </w:rPr>
          <w:t xml:space="preserve">both </w:t>
        </w:r>
        <w:r w:rsidR="00EA130A" w:rsidRPr="00E150CA" w:rsidDel="00AF54A8">
          <w:rPr>
            <w:rFonts w:ascii="Times New Roman" w:hAnsi="Times New Roman" w:cs="Times New Roman"/>
            <w:color w:val="000000"/>
            <w:shd w:val="clear" w:color="auto" w:fill="FFFFFF"/>
          </w:rPr>
          <w:t xml:space="preserve">improvements in </w:t>
        </w:r>
        <w:r w:rsidR="000C6488" w:rsidRPr="00E150CA" w:rsidDel="00AF54A8">
          <w:rPr>
            <w:rFonts w:ascii="Times New Roman" w:hAnsi="Times New Roman" w:cs="Times New Roman"/>
            <w:color w:val="000000"/>
            <w:shd w:val="clear" w:color="auto" w:fill="FFFFFF"/>
          </w:rPr>
          <w:t xml:space="preserve">health </w:t>
        </w:r>
        <w:r w:rsidR="004B4DE1" w:rsidRPr="00E150CA" w:rsidDel="00AF54A8">
          <w:rPr>
            <w:rFonts w:ascii="Times New Roman" w:hAnsi="Times New Roman" w:cs="Times New Roman"/>
            <w:color w:val="000000"/>
            <w:shd w:val="clear" w:color="auto" w:fill="FFFFFF"/>
          </w:rPr>
          <w:t>and</w:t>
        </w:r>
        <w:r w:rsidR="000C6488" w:rsidRPr="00E150CA" w:rsidDel="00AF54A8">
          <w:rPr>
            <w:rFonts w:ascii="Times New Roman" w:hAnsi="Times New Roman" w:cs="Times New Roman"/>
            <w:color w:val="000000"/>
            <w:shd w:val="clear" w:color="auto" w:fill="FFFFFF"/>
          </w:rPr>
          <w:t xml:space="preserve"> climate resilience.</w:t>
        </w:r>
        <w:r w:rsidR="007A26CC" w:rsidRPr="00E150CA" w:rsidDel="00AF54A8">
          <w:rPr>
            <w:rFonts w:ascii="Times New Roman" w:hAnsi="Times New Roman" w:cs="Times New Roman"/>
            <w:color w:val="000000"/>
            <w:shd w:val="clear" w:color="auto" w:fill="FFFFFF"/>
          </w:rPr>
          <w:t xml:space="preserve"> </w:t>
        </w:r>
        <w:r w:rsidR="006E54D2" w:rsidRPr="00E150CA" w:rsidDel="00AF54A8">
          <w:rPr>
            <w:rFonts w:ascii="Times New Roman" w:hAnsi="Times New Roman" w:cs="Times New Roman"/>
            <w:color w:val="000000" w:themeColor="text1"/>
          </w:rPr>
          <w:t xml:space="preserve">Greenspace is associated with improved mental and physical health, including reduced all-cause mortality </w:t>
        </w:r>
        <w:r w:rsidR="006E54D2" w:rsidRPr="00E150CA" w:rsidDel="00AF54A8">
          <w:rPr>
            <w:rFonts w:ascii="Times New Roman" w:hAnsi="Times New Roman" w:cs="Times New Roman"/>
            <w:color w:val="000000" w:themeColor="text1"/>
          </w:rPr>
          <w:fldChar w:fldCharType="begin"/>
        </w:r>
        <w:r w:rsidR="006E54D2" w:rsidRPr="00E150CA" w:rsidDel="00AF54A8">
          <w:rPr>
            <w:rFonts w:ascii="Times New Roman" w:hAnsi="Times New Roman" w:cs="Times New Roman"/>
            <w:color w:val="000000" w:themeColor="text1"/>
          </w:rPr>
          <w:instrText xml:space="preserve"> ADDIN ZOTERO_ITEM CSL_CITATION {"citationID":"V8TDklpW","properties":{"formattedCitation":"\\super 3\\nosupersub{}","plainCitation":"3","noteIndex":0},"citationItems":[{"id":444,"uris":["http://zotero.org/users/10202395/items/569PGLBM"],"itemData":{"id":444,"type":"article-journal","container-title":"The Innovation","DOI":"10.1016/j.xinn.2021.100164","ISSN":"26666758","issue":"4","journalAbbreviation":"The Innovation","language":"en","page":"100164","source":"DOI.org (Crossref)","title":"Greenspace and human health: An umbrella review","title-short":"Greenspace and human health","volume":"2","author":[{"family":"Yang","given":"Bo-Yi"},{"family":"Zhao","given":"Tianyu"},{"family":"Hu","given":"Li-Xin"},{"family":"Browning","given":"Matthew H.E.M."},{"family":"Heinrich","given":"Joachim"},{"family":"Dharmage","given":"Shyamali C."},{"family":"Jalaludin","given":"Bin"},{"family":"Knibbs","given":"Luke D."},{"family":"Liu","given":"Xiao-Xuan"},{"family":"Luo","given":"Ya-Na"},{"family":"James","given":"Peter"},{"family":"Li","given":"Shanshan"},{"family":"Huang","given":"Wen-Zhong"},{"family":"Chen","given":"Gongbo"},{"family":"Zeng","given":"Xiao-Wen"},{"family":"Hu","given":"Li-Wen"},{"family":"Yu","given":"Yunjiang"},{"family":"Dong","given":"Guang-Hui"}],"issued":{"date-parts":[["2021",11]]}}}],"schema":"https://github.com/citation-style-language/schema/raw/master/csl-citation.json"} </w:instrText>
        </w:r>
        <w:r w:rsidR="006E54D2" w:rsidRPr="00E150CA" w:rsidDel="00AF54A8">
          <w:rPr>
            <w:rFonts w:ascii="Times New Roman" w:hAnsi="Times New Roman" w:cs="Times New Roman"/>
            <w:color w:val="000000" w:themeColor="text1"/>
          </w:rPr>
          <w:fldChar w:fldCharType="separate"/>
        </w:r>
        <w:r w:rsidR="006E54D2" w:rsidRPr="00E150CA" w:rsidDel="00AF54A8">
          <w:rPr>
            <w:rFonts w:ascii="Times New Roman" w:hAnsi="Times New Roman" w:cs="Times New Roman"/>
            <w:color w:val="000000"/>
            <w:vertAlign w:val="superscript"/>
          </w:rPr>
          <w:t>3</w:t>
        </w:r>
        <w:r w:rsidR="006E54D2" w:rsidRPr="00E150CA" w:rsidDel="00AF54A8">
          <w:rPr>
            <w:rFonts w:ascii="Times New Roman" w:hAnsi="Times New Roman" w:cs="Times New Roman"/>
            <w:color w:val="000000" w:themeColor="text1"/>
          </w:rPr>
          <w:fldChar w:fldCharType="end"/>
        </w:r>
        <w:r w:rsidR="006E54D2" w:rsidRPr="00E150CA" w:rsidDel="00AF54A8">
          <w:rPr>
            <w:rFonts w:ascii="Times New Roman" w:hAnsi="Times New Roman" w:cs="Times New Roman"/>
            <w:color w:val="000000" w:themeColor="text1"/>
          </w:rPr>
          <w:t xml:space="preserve">. While </w:t>
        </w:r>
        <w:r w:rsidR="00DB4DCA" w:rsidRPr="00E150CA" w:rsidDel="00AF54A8">
          <w:rPr>
            <w:rFonts w:ascii="Times New Roman" w:hAnsi="Times New Roman" w:cs="Times New Roman"/>
            <w:color w:val="000000" w:themeColor="text1"/>
          </w:rPr>
          <w:t>less studied</w:t>
        </w:r>
        <w:r w:rsidR="006E54D2" w:rsidRPr="00E150CA" w:rsidDel="00AF54A8">
          <w:rPr>
            <w:rFonts w:ascii="Times New Roman" w:hAnsi="Times New Roman" w:cs="Times New Roman"/>
            <w:color w:val="000000" w:themeColor="text1"/>
          </w:rPr>
          <w:t xml:space="preserve">, </w:t>
        </w:r>
        <w:r w:rsidR="00DB4DCA" w:rsidRPr="00E150CA" w:rsidDel="00AF54A8">
          <w:rPr>
            <w:rFonts w:ascii="Times New Roman" w:hAnsi="Times New Roman" w:cs="Times New Roman"/>
            <w:color w:val="000000" w:themeColor="text1"/>
          </w:rPr>
          <w:t xml:space="preserve">blue space </w:t>
        </w:r>
        <w:r w:rsidR="00482BCF" w:rsidRPr="00E150CA" w:rsidDel="00AF54A8">
          <w:rPr>
            <w:rFonts w:ascii="Times New Roman" w:hAnsi="Times New Roman" w:cs="Times New Roman"/>
            <w:color w:val="000000" w:themeColor="text1"/>
          </w:rPr>
          <w:t>has also been linked to</w:t>
        </w:r>
        <w:r w:rsidR="006E54D2" w:rsidRPr="00E150CA" w:rsidDel="00AF54A8">
          <w:rPr>
            <w:rFonts w:ascii="Times New Roman" w:hAnsi="Times New Roman" w:cs="Times New Roman"/>
            <w:color w:val="000000" w:themeColor="text1"/>
          </w:rPr>
          <w:t xml:space="preserve"> improved health</w:t>
        </w:r>
        <w:r w:rsidR="00752FF8" w:rsidRPr="00E150CA" w:rsidDel="00AF54A8">
          <w:rPr>
            <w:rFonts w:ascii="Times New Roman" w:hAnsi="Times New Roman" w:cs="Times New Roman"/>
            <w:color w:val="000000" w:themeColor="text1"/>
          </w:rPr>
          <w:fldChar w:fldCharType="begin"/>
        </w:r>
        <w:r w:rsidR="00752FF8" w:rsidRPr="00E150CA" w:rsidDel="00AF54A8">
          <w:rPr>
            <w:rFonts w:ascii="Times New Roman" w:hAnsi="Times New Roman" w:cs="Times New Roman"/>
            <w:color w:val="000000" w:themeColor="text1"/>
          </w:rPr>
          <w:instrText xml:space="preserve"> ADDIN ZOTERO_ITEM CSL_CITATION {"citationID":"mYo2d5Lp","properties":{"formattedCitation":"\\super 4\\nosupersub{}","plainCitation":"4","noteIndex":0},"citationItems":[{"id":74,"uris":["http://zotero.org/users/10202395/items/4TYTJGWL"],"itemData":{"id":74,"type":"article-journal","abstract":"Blue spaces, defined as all forms of natural and manmade surface water, are an integral part of cities. This is the first quantitative synthesis of the health impacts of urban blue spaces. Research exploring the health benefits of blue spaces in urban contexts is emergent and, thus, a systematic review and meta-analysis of the evidence is deemed timely. We searched seven databases from inception to August 2019. From 4493 screened citations, 25 eligible studies were identified. Fourteen of these were included in a quantitative synthesis. We found a bene­ ficial association between urban blue space and obesity (β = -0.34, 95% CI [-0.19, -0.09], p &lt; 0.001), all-cause mortality (HR = 0.99, 95% CI [0.97, 1.00], p = 0.038), general health (Cohen’s d = -0.09, 95% CI [-0.10, -0.08], p &lt; 0.001) and self-reported mental health and wellbeing (Cohen’s d = -0.25, 95% CI [-0.44, -0.07], p &lt; 0.001). Effect sizes were small but statistically significant and the overall quality of evidence was good. Evidence for all other health outcomes was incommensurable, and so we provide a narrative description of study results for those outcomes. Although evidence is growing within the field of urban blue space and health, the body of evidence remains small and heterogeneous. More research is required to further understand and harness the benefits of urban blue spaces for public health and guide urban blue space management and development.","container-title":"Cities","DOI":"10.1016/j.cities.2021.103413","ISSN":"02642751","journalAbbreviation":"Cities","language":"en","page":"103413","source":"DOI.org (Crossref)","title":"Urban blue spaces and human health: A systematic review and meta-analysis of quantitative studies","title-short":"Urban blue spaces and human health","volume":"119","author":[{"family":"Smith","given":"Niamh"},{"family":"Georgiou","given":"Michail"},{"family":"King","given":"Abby C."},{"family":"Tieges","given":"Zoë"},{"family":"Webb","given":"Stephen"},{"family":"Chastin","given":"Sebastien"}],"issued":{"date-parts":[["2021",12]]}}}],"schema":"https://github.com/citation-style-language/schema/raw/master/csl-citation.json"} </w:instrText>
        </w:r>
        <w:r w:rsidR="00752FF8" w:rsidRPr="00E150CA" w:rsidDel="00AF54A8">
          <w:rPr>
            <w:rFonts w:ascii="Times New Roman" w:hAnsi="Times New Roman" w:cs="Times New Roman"/>
            <w:color w:val="000000" w:themeColor="text1"/>
          </w:rPr>
          <w:fldChar w:fldCharType="separate"/>
        </w:r>
        <w:r w:rsidR="00752FF8" w:rsidRPr="00E150CA" w:rsidDel="00AF54A8">
          <w:rPr>
            <w:rFonts w:ascii="Times New Roman" w:hAnsi="Times New Roman" w:cs="Times New Roman"/>
            <w:color w:val="000000"/>
            <w:vertAlign w:val="superscript"/>
          </w:rPr>
          <w:t>4</w:t>
        </w:r>
        <w:r w:rsidR="00752FF8" w:rsidRPr="00E150CA" w:rsidDel="00AF54A8">
          <w:rPr>
            <w:rFonts w:ascii="Times New Roman" w:hAnsi="Times New Roman" w:cs="Times New Roman"/>
            <w:color w:val="000000" w:themeColor="text1"/>
          </w:rPr>
          <w:fldChar w:fldCharType="end"/>
        </w:r>
        <w:r w:rsidR="006E54D2" w:rsidRPr="00E150CA" w:rsidDel="00AF54A8">
          <w:rPr>
            <w:rFonts w:ascii="Times New Roman" w:hAnsi="Times New Roman" w:cs="Times New Roman"/>
            <w:color w:val="000000" w:themeColor="text1"/>
          </w:rPr>
          <w:t xml:space="preserve">. </w:t>
        </w:r>
        <w:r w:rsidR="00712FD7" w:rsidRPr="00E150CA" w:rsidDel="00AF54A8">
          <w:rPr>
            <w:rFonts w:ascii="Times New Roman" w:hAnsi="Times New Roman" w:cs="Times New Roman"/>
            <w:color w:val="000000" w:themeColor="text1"/>
          </w:rPr>
          <w:t xml:space="preserve">Urban </w:t>
        </w:r>
        <w:r w:rsidR="006E54D2" w:rsidRPr="00E150CA" w:rsidDel="00AF54A8">
          <w:rPr>
            <w:rFonts w:ascii="Times New Roman" w:hAnsi="Times New Roman" w:cs="Times New Roman"/>
            <w:color w:val="000000" w:themeColor="text1"/>
          </w:rPr>
          <w:t xml:space="preserve">nature </w:t>
        </w:r>
        <w:r w:rsidR="00712FD7" w:rsidRPr="00E150CA" w:rsidDel="00AF54A8">
          <w:rPr>
            <w:rFonts w:ascii="Times New Roman" w:hAnsi="Times New Roman" w:cs="Times New Roman"/>
            <w:color w:val="000000" w:themeColor="text1"/>
          </w:rPr>
          <w:t>is also associated with</w:t>
        </w:r>
        <w:r w:rsidR="006E54D2" w:rsidRPr="00E150CA" w:rsidDel="00AF54A8">
          <w:rPr>
            <w:rFonts w:ascii="Times New Roman" w:hAnsi="Times New Roman" w:cs="Times New Roman"/>
            <w:color w:val="000000" w:themeColor="text1"/>
          </w:rPr>
          <w:t xml:space="preserve"> beneficial environmental outcomes </w:t>
        </w:r>
        <w:r w:rsidR="00712FD7" w:rsidRPr="00E150CA" w:rsidDel="00AF54A8">
          <w:rPr>
            <w:rFonts w:ascii="Times New Roman" w:hAnsi="Times New Roman" w:cs="Times New Roman"/>
            <w:color w:val="000000" w:themeColor="text1"/>
          </w:rPr>
          <w:t>such as</w:t>
        </w:r>
        <w:r w:rsidR="006E54D2" w:rsidRPr="00E150CA" w:rsidDel="00AF54A8">
          <w:rPr>
            <w:rFonts w:ascii="Times New Roman" w:hAnsi="Times New Roman" w:cs="Times New Roman"/>
            <w:color w:val="000000" w:themeColor="text1"/>
          </w:rPr>
          <w:t xml:space="preserve"> </w:t>
        </w:r>
        <w:r w:rsidR="00712FD7" w:rsidRPr="00E150CA" w:rsidDel="00AF54A8">
          <w:rPr>
            <w:rFonts w:ascii="Times New Roman" w:hAnsi="Times New Roman" w:cs="Times New Roman"/>
            <w:color w:val="000000" w:themeColor="text1"/>
          </w:rPr>
          <w:t>better</w:t>
        </w:r>
        <w:r w:rsidR="006E54D2" w:rsidRPr="00E150CA" w:rsidDel="00AF54A8">
          <w:rPr>
            <w:rFonts w:ascii="Times New Roman" w:hAnsi="Times New Roman" w:cs="Times New Roman"/>
            <w:color w:val="000000" w:themeColor="text1"/>
          </w:rPr>
          <w:t xml:space="preserve"> storm water management</w:t>
        </w:r>
        <w:r w:rsidR="00712FD7" w:rsidRPr="00E150CA" w:rsidDel="00AF54A8">
          <w:rPr>
            <w:rFonts w:ascii="Times New Roman" w:hAnsi="Times New Roman" w:cs="Times New Roman"/>
            <w:color w:val="000000" w:themeColor="text1"/>
          </w:rPr>
          <w:t xml:space="preserve"> and heat regulation</w:t>
        </w:r>
        <w:r w:rsidR="006E54D2" w:rsidRPr="00E150CA" w:rsidDel="00AF54A8">
          <w:rPr>
            <w:rFonts w:ascii="Times New Roman" w:hAnsi="Times New Roman" w:cs="Times New Roman"/>
            <w:color w:val="000000" w:themeColor="text1"/>
          </w:rPr>
          <w:t xml:space="preserve">, </w:t>
        </w:r>
        <w:r w:rsidR="00712FD7" w:rsidRPr="00E150CA" w:rsidDel="00AF54A8">
          <w:rPr>
            <w:rFonts w:ascii="Times New Roman" w:hAnsi="Times New Roman" w:cs="Times New Roman"/>
            <w:color w:val="000000" w:themeColor="text1"/>
          </w:rPr>
          <w:t xml:space="preserve">increased </w:t>
        </w:r>
        <w:r w:rsidR="006E54D2" w:rsidRPr="00E150CA" w:rsidDel="00AF54A8">
          <w:rPr>
            <w:rFonts w:ascii="Times New Roman" w:hAnsi="Times New Roman" w:cs="Times New Roman"/>
            <w:color w:val="000000" w:themeColor="text1"/>
          </w:rPr>
          <w:t xml:space="preserve">biodiversity, </w:t>
        </w:r>
        <w:r w:rsidR="00712FD7" w:rsidRPr="00E150CA" w:rsidDel="00AF54A8">
          <w:rPr>
            <w:rFonts w:ascii="Times New Roman" w:hAnsi="Times New Roman" w:cs="Times New Roman"/>
            <w:color w:val="000000" w:themeColor="text1"/>
          </w:rPr>
          <w:t>and</w:t>
        </w:r>
        <w:r w:rsidR="006E54D2" w:rsidRPr="00E150CA" w:rsidDel="00AF54A8">
          <w:rPr>
            <w:rFonts w:ascii="Times New Roman" w:hAnsi="Times New Roman" w:cs="Times New Roman"/>
            <w:color w:val="000000" w:themeColor="text1"/>
          </w:rPr>
          <w:t xml:space="preserve"> reductions in air pollution and ultraviolet radiation </w:t>
        </w:r>
        <w:r w:rsidR="006E54D2" w:rsidRPr="00E150CA" w:rsidDel="00AF54A8">
          <w:rPr>
            <w:rFonts w:ascii="Times New Roman" w:hAnsi="Times New Roman" w:cs="Times New Roman"/>
            <w:color w:val="000000" w:themeColor="text1"/>
          </w:rPr>
          <w:fldChar w:fldCharType="begin"/>
        </w:r>
        <w:r w:rsidR="00752FF8" w:rsidRPr="00E150CA" w:rsidDel="00AF54A8">
          <w:rPr>
            <w:rFonts w:ascii="Times New Roman" w:hAnsi="Times New Roman" w:cs="Times New Roman"/>
            <w:color w:val="000000" w:themeColor="text1"/>
          </w:rPr>
          <w:instrText xml:space="preserve"> ADDIN ZOTERO_ITEM CSL_CITATION {"citationID":"8Gjz6iNG","properties":{"formattedCitation":"\\super 5\\uc0\\u8211{}8\\nosupersub{}","plainCitation":"5–8","noteIndex":0},"citationItems":[{"id":725,"uris":["http://zotero.org/users/10202395/items/S87ZWPVR"],"itemData":{"id":725,"type":"article-journal","abstract":"Background: As populations become increasingly urbanised, the preservation of urban green space (UGS) becomes paramount. UGS is not just dedicated recreational space such as public parks, but other types of informal green space are important, for example, street trees and roof gardens. Despite the potential from cross-sectional evidence, we know little about how to design new, or improve or promote existing UGS for health, wellbeing, social and environmental benefits, or known influencing factors such as physical activity.","container-title":"Environment International","DOI":"10.1016/j.envint.2019.104923","ISSN":"01604120","journalAbbreviation":"Environment International","language":"en","page":"104923","source":"DOI.org (Crossref)","title":"Environmental, health, wellbeing, social and equity effects of urban green space interventions: A meta-narrative evidence synthesis","title-short":"Environmental, health, wellbeing, social and equity effects of urban green space interventions","volume":"130","author":[{"family":"Hunter","given":"R.F."},{"family":"Cleland","given":"C."},{"family":"Cleary","given":"A."},{"family":"Droomers","given":"M."},{"family":"Wheeler","given":"B.W."},{"family":"Sinnett","given":"D."},{"family":"Nieuwenhuijsen","given":"M.J."},{"family":"Braubach","given":"M."}],"issued":{"date-parts":[["2019",9]]}}},{"id":723,"uris":["http://zotero.org/users/10202395/items/WGRRFG2J"],"itemData":{"id":723,"type":"article-journal","abstract":"The urban forest is a green infrastructure system that delivers multiple environmental, economic, social and health services, and functions in cities. Environmental beneﬁts of urban trees are well understood, but no review to date has examined how urban trees aﬀect human health. This review provides a comprehensive summary of existing literature on the health impacts of urban trees that can inform future research, policy, and nature-based public health interventions. A systematic search used keywords representing human health, environmental health, and urban forestry. Following screening and appraisal of several thousand articles, 201 studies were conceptually sorted into a three-part framework. Reducing Harm, representing 41% of studies, includes topics such as air pollution, ultraviolet radiation, heat exposure, and pollen. Restoring Capacities, at 31%, includes attention restoration, mental health, stress reduction, and clinical outcomes. Building Capacities, at 28%, includes topics such as birth outcomes, active living, and weight status. The studies that were reviewed show substantial heterogeneity in purpose and method yet indicate important health outcomes associated with people’s exposure to trees. This review will help inform future research and practice, and demonstrates why urban forest planning and management should strategically promote trees as a social determinant of public health.","container-title":"International Journal of Environmental Research and Public Health","DOI":"10.3390/ijerph17124371","ISSN":"1660-4601","issue":"12","journalAbbreviation":"IJERPH","language":"en","page":"4371","source":"DOI.org (Crossref)","title":"Urban Trees and Human Health: A Scoping Review","title-short":"Urban Trees and Human Health","volume":"17","author":[{"family":"Wolf","given":"Kathleen L."},{"family":"Lam","given":"Sharon T."},{"family":"McKeen","given":"Jennifer K."},{"family":"Richardson","given":"Gregory R.A."},{"family":"Van Den Bosch","given":"Matilda"},{"family":"Bardekjian","given":"Adrina C."}],"issued":{"date-parts":[["2020",6,18]]}}},{"id":637,"uris":["http://zotero.org/users/10202395/items/5MR68GMP"],"itemData":{"id":637,"type":"article-journal","abstract":"A growing body of literature recognises the importance of nature-based solutions in providing resilience to the effects of climate change by mitigating urban heat islands. However, a knowledge gap exists regarding the contribution of blue spaces to the urban environment. Recent evidence suggests that blue spaces within urban canyons can promote pollutant removal via the vertical transport of air under certain conditions, but this is inconclusive. Using a numerical solver that accounts for evaporation effects, we investigate the inﬂuence of blue space size and shape on the in-canyon ﬂow structure, temperature and water vapour distribution. Simulations were performed for water bodies of varying size and shape at different temperatures compared to the surrounding air. Results suggest that inadequately sized warmer water bodies are unable to promote sufﬁcient vertical transport for pollutant removal, leading to overturning and increased temperature and humidity levels at the pedestrian level, thereby worsening environmental conditions and increasing the risk of heat-related illness and mortality. Hence, larger water bodies are better suited to nocturnal transport of pollutants and accumulated warm air away from the urban surface, while smaller water bodies are better suited to providing localised evaporative cooling. Lastly, irregular water bodies may have a greater cooling effect across a larger area.","container-title":"Climate","DOI":"10.3390/cli11020028","ISSN":"2225-1154","issue":"2","journalAbbreviation":"Climate","language":"en","page":"28","source":"DOI.org (Crossref)","title":"Impact of Blue Space Geometry on Urban Heat Island Mitigation","volume":"11","author":[{"family":"Ampatzidis","given":"Petros"},{"family":"Cintolesi","given":"Carlo"},{"family":"Kershaw","given":"Tristan"}],"issued":{"date-parts":[["2023",1,19]]}}},{"id":728,"uris":["http://zotero.org/users/10202395/items/XD3LPKLF"],"itemData":{"id":728,"type":"article-journal","abstract":"Research in recent years has demonstrated that urban surface waters (“urban blue spaces”) can provide beneﬁcial effects on human health and wellbeing. Despite blue spaces prevailing on urban development agendas across the world, little investigation has been done whether and how the regeneration of such spaces is used as a (community-based) public health intervention. Therefore, a review was conducted to analyze urban blue space regeneration projects in terms of their signiﬁcance for public health. Results show that the regeneration of urban blue spaces displays a diversity of intervention types and follows certain development trends seen in general urban regeneration: Similarities mainly arise in relation to objectives (multi-dimensional goals with increasing focus on environmental sustainability and economic interests), stakeholders (shift to multi-actor governance with a rise of partnerships and community participation), and funding (prevalence of mixed ﬁnancial schemes and increasing reliance on external funding sources). Although threefold public health effects have been noted across the projects (i. behavioral changes toward healthier lifestyles, ii. healthier urban environments, iii. health policy changes), results of this review indicate that the potential to use urban blue regeneration as a community-based health intervention has yet to be realized.","container-title":"Frontiers in Public Health","DOI":"10.3389/fpubh.2021.782101","ISSN":"2296-2565","journalAbbreviation":"Front. Public Health","language":"en","page":"782101","source":"DOI.org (Crossref)","title":"The Regeneration of Urban Blue Spaces: A Public Health Intervention? Reviewing the Evidence","title-short":"The Regeneration of Urban Blue Spaces","volume":"9","author":[{"family":"Brückner","given":"Anna"},{"family":"Falkenberg","given":"Timo"},{"family":"Heinzel","given":"Christine"},{"family":"Kistemann","given":"Thomas"}],"issued":{"date-parts":[["2022",1,13]]}}}],"schema":"https://github.com/citation-style-language/schema/raw/master/csl-citation.json"} </w:instrText>
        </w:r>
        <w:r w:rsidR="006E54D2" w:rsidRPr="00E150CA" w:rsidDel="00AF54A8">
          <w:rPr>
            <w:rFonts w:ascii="Times New Roman" w:hAnsi="Times New Roman" w:cs="Times New Roman"/>
            <w:color w:val="000000" w:themeColor="text1"/>
          </w:rPr>
          <w:fldChar w:fldCharType="separate"/>
        </w:r>
        <w:r w:rsidR="00752FF8" w:rsidRPr="00E150CA" w:rsidDel="00AF54A8">
          <w:rPr>
            <w:rFonts w:ascii="Times New Roman" w:hAnsi="Times New Roman" w:cs="Times New Roman"/>
            <w:color w:val="000000"/>
            <w:vertAlign w:val="superscript"/>
          </w:rPr>
          <w:t>5–8</w:t>
        </w:r>
        <w:r w:rsidR="006E54D2" w:rsidRPr="00E150CA" w:rsidDel="00AF54A8">
          <w:rPr>
            <w:rFonts w:ascii="Times New Roman" w:hAnsi="Times New Roman" w:cs="Times New Roman"/>
            <w:color w:val="000000" w:themeColor="text1"/>
          </w:rPr>
          <w:fldChar w:fldCharType="end"/>
        </w:r>
        <w:r w:rsidR="006E54D2" w:rsidRPr="00E150CA" w:rsidDel="00AF54A8">
          <w:rPr>
            <w:rFonts w:ascii="Times New Roman" w:hAnsi="Times New Roman" w:cs="Times New Roman"/>
            <w:color w:val="000000" w:themeColor="text1"/>
          </w:rPr>
          <w:t xml:space="preserve">. </w:t>
        </w:r>
        <w:r w:rsidR="009B7FB9" w:rsidRPr="00E150CA" w:rsidDel="00AF54A8">
          <w:rPr>
            <w:rFonts w:ascii="Times New Roman" w:hAnsi="Times New Roman" w:cs="Times New Roman"/>
            <w:color w:val="000000" w:themeColor="text1"/>
          </w:rPr>
          <w:t>G</w:t>
        </w:r>
        <w:r w:rsidR="00435203" w:rsidRPr="00E150CA" w:rsidDel="00AF54A8">
          <w:rPr>
            <w:rFonts w:ascii="Times New Roman" w:hAnsi="Times New Roman" w:cs="Times New Roman"/>
            <w:color w:val="000000" w:themeColor="text1"/>
          </w:rPr>
          <w:t xml:space="preserve">reenspace </w:t>
        </w:r>
        <w:r w:rsidR="00F8735D" w:rsidRPr="00E150CA" w:rsidDel="00AF54A8">
          <w:rPr>
            <w:rFonts w:ascii="Times New Roman" w:hAnsi="Times New Roman" w:cs="Times New Roman"/>
            <w:color w:val="000000" w:themeColor="text1"/>
          </w:rPr>
          <w:t>has generally been the focus of urban nature policies</w:t>
        </w:r>
        <w:r w:rsidR="009B7FB9" w:rsidRPr="00E150CA" w:rsidDel="00AF54A8">
          <w:rPr>
            <w:rFonts w:ascii="Times New Roman" w:hAnsi="Times New Roman" w:cs="Times New Roman"/>
            <w:color w:val="000000" w:themeColor="text1"/>
          </w:rPr>
          <w:t xml:space="preserve"> and interventions,</w:t>
        </w:r>
        <w:r w:rsidR="00F8735D" w:rsidRPr="00E150CA" w:rsidDel="00AF54A8">
          <w:rPr>
            <w:rFonts w:ascii="Times New Roman" w:hAnsi="Times New Roman" w:cs="Times New Roman"/>
            <w:color w:val="000000" w:themeColor="text1"/>
          </w:rPr>
          <w:t xml:space="preserve"> as </w:t>
        </w:r>
        <w:r w:rsidR="009B7FB9" w:rsidRPr="00E150CA" w:rsidDel="00AF54A8">
          <w:rPr>
            <w:rFonts w:ascii="Times New Roman" w:hAnsi="Times New Roman" w:cs="Times New Roman"/>
            <w:color w:val="000000" w:themeColor="text1"/>
          </w:rPr>
          <w:t xml:space="preserve">it is more feasible to add than </w:t>
        </w:r>
        <w:r w:rsidR="00435203" w:rsidRPr="00E150CA" w:rsidDel="00AF54A8">
          <w:rPr>
            <w:rFonts w:ascii="Times New Roman" w:hAnsi="Times New Roman" w:cs="Times New Roman"/>
            <w:color w:val="000000" w:themeColor="text1"/>
          </w:rPr>
          <w:t>blue space</w:t>
        </w:r>
        <w:r w:rsidR="00F8735D" w:rsidRPr="00E150CA" w:rsidDel="00AF54A8">
          <w:rPr>
            <w:rFonts w:ascii="Times New Roman" w:hAnsi="Times New Roman" w:cs="Times New Roman"/>
            <w:color w:val="000000" w:themeColor="text1"/>
          </w:rPr>
          <w:t>.</w:t>
        </w:r>
      </w:moveFrom>
    </w:p>
    <w:moveFromRangeEnd w:id="8"/>
    <w:p w14:paraId="60123FBF" w14:textId="77777777" w:rsidR="00EF5AD7" w:rsidRPr="00E150CA" w:rsidRDefault="00EF5AD7" w:rsidP="00F9161A">
      <w:pPr>
        <w:rPr>
          <w:rFonts w:ascii="Times New Roman" w:hAnsi="Times New Roman" w:cs="Times New Roman"/>
          <w:color w:val="000000"/>
          <w:shd w:val="clear" w:color="auto" w:fill="FFFFFF"/>
        </w:rPr>
      </w:pPr>
    </w:p>
    <w:p w14:paraId="7FB6AA9D" w14:textId="7E208074" w:rsidR="00AE765C" w:rsidRPr="00E150CA" w:rsidRDefault="00EF5AD7" w:rsidP="00AE765C">
      <w:pPr>
        <w:rPr>
          <w:rFonts w:ascii="Times New Roman" w:hAnsi="Times New Roman" w:cs="Times New Roman"/>
          <w:color w:val="000000"/>
          <w:shd w:val="clear" w:color="auto" w:fill="FFFFFF"/>
        </w:rPr>
      </w:pPr>
      <w:commentRangeStart w:id="10"/>
      <w:r w:rsidRPr="00E150CA">
        <w:rPr>
          <w:rFonts w:ascii="Times New Roman" w:hAnsi="Times New Roman" w:cs="Times New Roman"/>
          <w:color w:val="000000"/>
          <w:shd w:val="clear" w:color="auto" w:fill="FFFFFF"/>
        </w:rPr>
        <w:t xml:space="preserve">The </w:t>
      </w:r>
      <w:commentRangeEnd w:id="10"/>
      <w:r w:rsidR="00A07A0D">
        <w:rPr>
          <w:rStyle w:val="CommentReference"/>
        </w:rPr>
        <w:commentReference w:id="10"/>
      </w:r>
      <w:r w:rsidRPr="00E150CA">
        <w:rPr>
          <w:rFonts w:ascii="Times New Roman" w:hAnsi="Times New Roman" w:cs="Times New Roman"/>
          <w:color w:val="000000"/>
          <w:shd w:val="clear" w:color="auto" w:fill="FFFFFF"/>
        </w:rPr>
        <w:t>most common metric</w:t>
      </w:r>
      <w:r w:rsidR="00F9161A" w:rsidRPr="00E150CA">
        <w:rPr>
          <w:rFonts w:ascii="Times New Roman" w:hAnsi="Times New Roman" w:cs="Times New Roman"/>
          <w:color w:val="000000"/>
          <w:shd w:val="clear" w:color="auto" w:fill="FFFFFF"/>
        </w:rPr>
        <w:t xml:space="preserve"> </w:t>
      </w:r>
      <w:r w:rsidRPr="00E150CA">
        <w:rPr>
          <w:rFonts w:ascii="Times New Roman" w:hAnsi="Times New Roman" w:cs="Times New Roman"/>
          <w:color w:val="000000"/>
          <w:shd w:val="clear" w:color="auto" w:fill="FFFFFF"/>
        </w:rPr>
        <w:t xml:space="preserve">used to quantify greenspace in the </w:t>
      </w:r>
      <w:r w:rsidR="00F9161A" w:rsidRPr="00E150CA">
        <w:rPr>
          <w:rFonts w:ascii="Times New Roman" w:hAnsi="Times New Roman" w:cs="Times New Roman"/>
          <w:color w:val="000000"/>
          <w:shd w:val="clear" w:color="auto" w:fill="FFFFFF"/>
        </w:rPr>
        <w:t>health</w:t>
      </w:r>
      <w:r w:rsidRPr="00E150CA">
        <w:rPr>
          <w:rFonts w:ascii="Times New Roman" w:hAnsi="Times New Roman" w:cs="Times New Roman"/>
          <w:color w:val="000000"/>
          <w:shd w:val="clear" w:color="auto" w:fill="FFFFFF"/>
        </w:rPr>
        <w:t xml:space="preserve"> literature </w:t>
      </w:r>
      <w:r w:rsidR="00F9161A" w:rsidRPr="00E150CA">
        <w:rPr>
          <w:rFonts w:ascii="Times New Roman" w:hAnsi="Times New Roman" w:cs="Times New Roman"/>
          <w:color w:val="000000"/>
          <w:shd w:val="clear" w:color="auto" w:fill="FFFFFF"/>
        </w:rPr>
        <w:t>is</w:t>
      </w:r>
      <w:r w:rsidRPr="00E150CA">
        <w:rPr>
          <w:rFonts w:ascii="Times New Roman" w:hAnsi="Times New Roman" w:cs="Times New Roman"/>
          <w:color w:val="000000"/>
          <w:shd w:val="clear" w:color="auto" w:fill="FFFFFF"/>
        </w:rPr>
        <w:t xml:space="preserve"> the normalized difference vegetation index (NDVI)</w:t>
      </w:r>
      <w:r w:rsidR="00F9161A" w:rsidRPr="00E150CA">
        <w:rPr>
          <w:rFonts w:ascii="Times New Roman" w:hAnsi="Times New Roman" w:cs="Times New Roman"/>
          <w:color w:val="000000"/>
          <w:shd w:val="clear" w:color="auto" w:fill="FFFFFF"/>
        </w:rPr>
        <w:fldChar w:fldCharType="begin"/>
      </w:r>
      <w:r w:rsidR="00F9161A" w:rsidRPr="00E150CA">
        <w:rPr>
          <w:rFonts w:ascii="Times New Roman" w:hAnsi="Times New Roman" w:cs="Times New Roman"/>
          <w:color w:val="000000"/>
          <w:shd w:val="clear" w:color="auto" w:fill="FFFFFF"/>
        </w:rPr>
        <w:instrText xml:space="preserve"> ADDIN ZOTERO_ITEM CSL_CITATION {"citationID":"gopPpE6h","properties":{"formattedCitation":"\\super 9\\nosupersub{}","plainCitation":"9","noteIndex":0},"citationItems":[{"id":410,"uris":["http://zotero.org/users/10202395/items/Q2YAVJ8R"],"itemData":{"id":410,"type":"article-journal","abstract":"BACKGROUND: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J."},{"family":"Gascon","given":"Mireia"},{"family":"Perez-Leon","given":"Daniela"},{"family":"Mudu","given":"Pierpaolo"}],"issued":{"date-parts":[["2019",11]]}}}],"schema":"https://github.com/citation-style-language/schema/raw/master/csl-citation.json"} </w:instrText>
      </w:r>
      <w:r w:rsidR="00F9161A" w:rsidRPr="00E150CA">
        <w:rPr>
          <w:rFonts w:ascii="Times New Roman" w:hAnsi="Times New Roman" w:cs="Times New Roman"/>
          <w:color w:val="000000"/>
          <w:shd w:val="clear" w:color="auto" w:fill="FFFFFF"/>
        </w:rPr>
        <w:fldChar w:fldCharType="separate"/>
      </w:r>
      <w:r w:rsidR="00F9161A" w:rsidRPr="00E150CA">
        <w:rPr>
          <w:rFonts w:ascii="Times New Roman" w:hAnsi="Times New Roman" w:cs="Times New Roman"/>
          <w:color w:val="000000"/>
          <w:vertAlign w:val="superscript"/>
        </w:rPr>
        <w:t>9</w:t>
      </w:r>
      <w:r w:rsidR="00F9161A" w:rsidRPr="00E150CA">
        <w:rPr>
          <w:rFonts w:ascii="Times New Roman" w:hAnsi="Times New Roman" w:cs="Times New Roman"/>
          <w:color w:val="000000"/>
          <w:shd w:val="clear" w:color="auto" w:fill="FFFFFF"/>
        </w:rPr>
        <w:fldChar w:fldCharType="end"/>
      </w:r>
      <w:r w:rsidRPr="00E150CA">
        <w:rPr>
          <w:rFonts w:ascii="Times New Roman" w:hAnsi="Times New Roman" w:cs="Times New Roman"/>
          <w:color w:val="000000"/>
          <w:shd w:val="clear" w:color="auto" w:fill="FFFFFF"/>
        </w:rPr>
        <w:t>. NDVI is a satellite-derived measure that uses visible and near infrared light to quantify the density of vegetation.</w:t>
      </w:r>
      <w:r w:rsidR="003C3846" w:rsidRPr="00E150CA">
        <w:rPr>
          <w:rFonts w:ascii="Times New Roman" w:hAnsi="Times New Roman" w:cs="Times New Roman"/>
          <w:color w:val="000000"/>
          <w:shd w:val="clear" w:color="auto" w:fill="FFFFFF"/>
        </w:rPr>
        <w:t xml:space="preserve"> NDVI ranges from -1 to 1, with negative values indicating water, snow, and ice, values near zero representing limited vegetation (e.g. urban areas, barren land), and positive values signifying vegetation.</w:t>
      </w:r>
      <w:r w:rsidRPr="00E150CA">
        <w:rPr>
          <w:rFonts w:ascii="Times New Roman" w:hAnsi="Times New Roman" w:cs="Times New Roman"/>
          <w:color w:val="000000"/>
          <w:shd w:val="clear" w:color="auto" w:fill="FFFFFF"/>
        </w:rPr>
        <w:fldChar w:fldCharType="begin"/>
      </w:r>
      <w:r w:rsidR="00F9161A" w:rsidRPr="00E150CA">
        <w:rPr>
          <w:rFonts w:ascii="Times New Roman" w:hAnsi="Times New Roman" w:cs="Times New Roman"/>
          <w:color w:val="000000"/>
          <w:shd w:val="clear" w:color="auto" w:fill="FFFFFF"/>
        </w:rPr>
        <w:instrText xml:space="preserve"> ADDIN ZOTERO_ITEM CSL_CITATION {"citationID":"22ZFXWTl","properties":{"formattedCitation":"\\super 10\\nosupersub{}","plainCitation":"10","noteIndex":0},"citationItems":[{"id":407,"uris":["http://zotero.org/users/10202395/items/UE833UPK"],"itemData":{"id":407,"type":"post-weblog","container-title":"Measuring Vegetation: Normalized Difference Vegetation Index (NDVI)","title":"NASA Earth Observatory","URL":"https://earthobservatory.nasa.gov/features/MeasuringVegetation/measuring_vegetation_2.php","accessed":{"date-parts":[["2022",10,6]]},"issued":{"date-parts":[["2000",8,30]]}}}],"schema":"https://github.com/citation-style-language/schema/raw/master/csl-citation.json"} </w:instrText>
      </w:r>
      <w:r w:rsidRPr="00E150CA">
        <w:rPr>
          <w:rFonts w:ascii="Times New Roman" w:hAnsi="Times New Roman" w:cs="Times New Roman"/>
          <w:color w:val="000000"/>
          <w:shd w:val="clear" w:color="auto" w:fill="FFFFFF"/>
        </w:rPr>
        <w:fldChar w:fldCharType="separate"/>
      </w:r>
      <w:r w:rsidR="00F9161A" w:rsidRPr="00E150CA">
        <w:rPr>
          <w:rFonts w:ascii="Times New Roman" w:hAnsi="Times New Roman" w:cs="Times New Roman"/>
          <w:color w:val="000000"/>
          <w:vertAlign w:val="superscript"/>
        </w:rPr>
        <w:t>10</w:t>
      </w:r>
      <w:r w:rsidRPr="00E150CA">
        <w:rPr>
          <w:rFonts w:ascii="Times New Roman" w:hAnsi="Times New Roman" w:cs="Times New Roman"/>
          <w:color w:val="000000"/>
          <w:shd w:val="clear" w:color="auto" w:fill="FFFFFF"/>
        </w:rPr>
        <w:fldChar w:fldCharType="end"/>
      </w:r>
      <w:r w:rsidRPr="00E150CA">
        <w:rPr>
          <w:rFonts w:ascii="Times New Roman" w:hAnsi="Times New Roman" w:cs="Times New Roman"/>
          <w:color w:val="000000"/>
          <w:shd w:val="clear" w:color="auto" w:fill="FFFFFF"/>
        </w:rPr>
        <w:t xml:space="preserve"> </w:t>
      </w:r>
      <w:r w:rsidR="00AE765C">
        <w:rPr>
          <w:rFonts w:ascii="Times New Roman" w:hAnsi="Times New Roman" w:cs="Times New Roman"/>
          <w:color w:val="000000"/>
          <w:shd w:val="clear" w:color="auto" w:fill="FFFFFF"/>
        </w:rPr>
        <w:t xml:space="preserve">While most health studies use NDVI to measure greenspace, many urban greenspace policy goals are better classified with landcover datasets. </w:t>
      </w:r>
      <w:r w:rsidR="009C6E24">
        <w:rPr>
          <w:rFonts w:ascii="Times New Roman" w:hAnsi="Times New Roman" w:cs="Times New Roman"/>
          <w:color w:val="000000"/>
          <w:shd w:val="clear" w:color="auto" w:fill="FFFFFF"/>
        </w:rPr>
        <w:t>Landcover maps classify each unit of land into discrete categories such as forests or shrublands</w:t>
      </w:r>
      <w:r w:rsidR="00AE765C">
        <w:rPr>
          <w:rFonts w:ascii="Times New Roman" w:hAnsi="Times New Roman" w:cs="Times New Roman"/>
          <w:color w:val="000000"/>
          <w:shd w:val="clear" w:color="auto" w:fill="FFFFFF"/>
        </w:rPr>
        <w:t>.</w:t>
      </w:r>
      <w:r w:rsidR="00845DBB">
        <w:rPr>
          <w:rFonts w:ascii="Times New Roman" w:hAnsi="Times New Roman" w:cs="Times New Roman"/>
          <w:color w:val="000000"/>
          <w:shd w:val="clear" w:color="auto" w:fill="FFFFFF"/>
        </w:rPr>
        <w:t xml:space="preserve"> Because NDVI is not a commonly known metric outside of the scientific </w:t>
      </w:r>
      <w:r w:rsidR="00845DBB">
        <w:rPr>
          <w:rFonts w:ascii="Times New Roman" w:hAnsi="Times New Roman" w:cs="Times New Roman"/>
          <w:color w:val="000000"/>
          <w:shd w:val="clear" w:color="auto" w:fill="FFFFFF"/>
        </w:rPr>
        <w:lastRenderedPageBreak/>
        <w:t>literature, these broad classifications can provide a more intuitive understanding of nature</w:t>
      </w:r>
      <w:r w:rsidR="00AF52BD">
        <w:rPr>
          <w:rFonts w:ascii="Times New Roman" w:hAnsi="Times New Roman" w:cs="Times New Roman"/>
          <w:color w:val="000000"/>
          <w:shd w:val="clear" w:color="auto" w:fill="FFFFFF"/>
        </w:rPr>
        <w:t xml:space="preserve"> and align more closely with many urban nature policies focusing on expanding the amount or accessibility of greenspaces. </w:t>
      </w:r>
      <w:r w:rsidR="00845DBB">
        <w:rPr>
          <w:rFonts w:ascii="Times New Roman" w:hAnsi="Times New Roman" w:cs="Times New Roman"/>
          <w:color w:val="000000"/>
          <w:shd w:val="clear" w:color="auto" w:fill="FFFFFF"/>
        </w:rPr>
        <w:t>However,</w:t>
      </w:r>
      <w:r w:rsidR="00AE765C">
        <w:rPr>
          <w:rFonts w:ascii="Times New Roman" w:hAnsi="Times New Roman" w:cs="Times New Roman"/>
          <w:color w:val="000000"/>
          <w:shd w:val="clear" w:color="auto" w:fill="FFFFFF"/>
        </w:rPr>
        <w:t xml:space="preserve"> </w:t>
      </w:r>
      <w:r w:rsidR="00845DBB">
        <w:rPr>
          <w:rFonts w:ascii="Times New Roman" w:hAnsi="Times New Roman" w:cs="Times New Roman"/>
          <w:color w:val="000000"/>
          <w:shd w:val="clear" w:color="auto" w:fill="FFFFFF"/>
        </w:rPr>
        <w:t>NDVI can</w:t>
      </w:r>
      <w:r w:rsidR="00AE765C">
        <w:rPr>
          <w:rFonts w:ascii="Times New Roman" w:hAnsi="Times New Roman" w:cs="Times New Roman"/>
          <w:color w:val="000000"/>
          <w:shd w:val="clear" w:color="auto" w:fill="FFFFFF"/>
        </w:rPr>
        <w:t xml:space="preserve"> capture small scale urban greenspaces such as tree-lined streets or small parks</w:t>
      </w:r>
      <w:r w:rsidR="00845DBB">
        <w:rPr>
          <w:rFonts w:ascii="Times New Roman" w:hAnsi="Times New Roman" w:cs="Times New Roman"/>
          <w:color w:val="000000"/>
          <w:shd w:val="clear" w:color="auto" w:fill="FFFFFF"/>
        </w:rPr>
        <w:t>, which can be missed by</w:t>
      </w:r>
      <w:r w:rsidR="00AE765C">
        <w:rPr>
          <w:rFonts w:ascii="Times New Roman" w:hAnsi="Times New Roman" w:cs="Times New Roman"/>
          <w:color w:val="000000"/>
          <w:shd w:val="clear" w:color="auto" w:fill="FFFFFF"/>
        </w:rPr>
        <w:t xml:space="preserve"> landcover maps. </w:t>
      </w:r>
      <w:r w:rsidR="00AE765C" w:rsidRPr="00AE765C">
        <w:rPr>
          <w:rFonts w:ascii="Times New Roman" w:hAnsi="Times New Roman" w:cs="Times New Roman"/>
          <w:color w:val="000000"/>
          <w:shd w:val="clear" w:color="auto" w:fill="FFFFFF"/>
        </w:rPr>
        <w:t xml:space="preserve">Additionally, </w:t>
      </w:r>
      <w:r w:rsidR="00B44137">
        <w:rPr>
          <w:rFonts w:ascii="Times New Roman" w:hAnsi="Times New Roman" w:cs="Times New Roman"/>
          <w:color w:val="000000"/>
          <w:shd w:val="clear" w:color="auto" w:fill="FFFFFF"/>
        </w:rPr>
        <w:t xml:space="preserve">NDVI </w:t>
      </w:r>
      <w:r w:rsidR="007C245E">
        <w:rPr>
          <w:rFonts w:ascii="Times New Roman" w:hAnsi="Times New Roman" w:cs="Times New Roman"/>
          <w:color w:val="000000"/>
          <w:shd w:val="clear" w:color="auto" w:fill="FFFFFF"/>
        </w:rPr>
        <w:t>is</w:t>
      </w:r>
      <w:r w:rsidR="00B44137">
        <w:rPr>
          <w:rFonts w:ascii="Times New Roman" w:hAnsi="Times New Roman" w:cs="Times New Roman"/>
          <w:color w:val="000000"/>
          <w:shd w:val="clear" w:color="auto" w:fill="FFFFFF"/>
        </w:rPr>
        <w:t xml:space="preserve"> derived from satellite imagery, which is updated as frequently as every 8 days, allowing for better characterization of longitudinal exposures. We provide estimates of greenspace in terms of both NDVI and the proportion of green and green and blue </w:t>
      </w:r>
      <w:r w:rsidR="00676859">
        <w:rPr>
          <w:rFonts w:ascii="Times New Roman" w:hAnsi="Times New Roman" w:cs="Times New Roman"/>
          <w:color w:val="000000"/>
          <w:shd w:val="clear" w:color="auto" w:fill="FFFFFF"/>
        </w:rPr>
        <w:t>area</w:t>
      </w:r>
      <w:r w:rsidR="00B44137">
        <w:rPr>
          <w:rFonts w:ascii="Times New Roman" w:hAnsi="Times New Roman" w:cs="Times New Roman"/>
          <w:color w:val="000000"/>
          <w:shd w:val="clear" w:color="auto" w:fill="FFFFFF"/>
        </w:rPr>
        <w:t xml:space="preserve">. </w:t>
      </w:r>
    </w:p>
    <w:p w14:paraId="0C4641E7" w14:textId="1DBC33E3" w:rsidR="00AE765C" w:rsidRDefault="00AE765C" w:rsidP="007B6224">
      <w:pPr>
        <w:rPr>
          <w:rFonts w:ascii="Times New Roman" w:hAnsi="Times New Roman" w:cs="Times New Roman"/>
          <w:color w:val="000000"/>
          <w:shd w:val="clear" w:color="auto" w:fill="FFFFFF"/>
        </w:rPr>
      </w:pPr>
    </w:p>
    <w:p w14:paraId="0089D51A" w14:textId="77777777" w:rsidR="00AE765C" w:rsidRDefault="00AE765C" w:rsidP="007B6224">
      <w:pPr>
        <w:rPr>
          <w:rFonts w:ascii="Times New Roman" w:hAnsi="Times New Roman" w:cs="Times New Roman"/>
          <w:color w:val="000000"/>
          <w:shd w:val="clear" w:color="auto" w:fill="FFFFFF"/>
        </w:rPr>
      </w:pPr>
    </w:p>
    <w:p w14:paraId="69B3D446" w14:textId="4154D961" w:rsidR="00AE765C" w:rsidRDefault="003C3846" w:rsidP="007B6224">
      <w:pPr>
        <w:rPr>
          <w:rFonts w:ascii="Times New Roman" w:hAnsi="Times New Roman" w:cs="Times New Roman"/>
          <w:color w:val="000000"/>
          <w:shd w:val="clear" w:color="auto" w:fill="FFFFFF"/>
        </w:rPr>
      </w:pPr>
      <w:r w:rsidRPr="00E150CA">
        <w:rPr>
          <w:rFonts w:ascii="Times New Roman" w:hAnsi="Times New Roman" w:cs="Times New Roman"/>
          <w:color w:val="000000"/>
          <w:shd w:val="clear" w:color="auto" w:fill="FFFFFF"/>
        </w:rPr>
        <w:t xml:space="preserve">Two </w:t>
      </w:r>
      <w:ins w:id="11" w:author="Anenberg, Susan Casper" w:date="2024-10-26T07:03:00Z">
        <w:r w:rsidR="00A82B15">
          <w:rPr>
            <w:rFonts w:ascii="Times New Roman" w:hAnsi="Times New Roman" w:cs="Times New Roman"/>
            <w:color w:val="000000"/>
            <w:shd w:val="clear" w:color="auto" w:fill="FFFFFF"/>
          </w:rPr>
          <w:t xml:space="preserve">studies estimating </w:t>
        </w:r>
      </w:ins>
      <w:del w:id="12" w:author="Anenberg, Susan Casper" w:date="2024-10-26T07:03:00Z">
        <w:r w:rsidRPr="00E150CA" w:rsidDel="00A82B15">
          <w:rPr>
            <w:rFonts w:ascii="Times New Roman" w:hAnsi="Times New Roman" w:cs="Times New Roman"/>
            <w:color w:val="000000"/>
            <w:shd w:val="clear" w:color="auto" w:fill="FFFFFF"/>
          </w:rPr>
          <w:delText xml:space="preserve">large-scale health impact assessments have estimated the </w:delText>
        </w:r>
      </w:del>
      <w:ins w:id="13" w:author="Anenberg, Susan Casper" w:date="2024-10-26T07:03:00Z">
        <w:r w:rsidR="00A82B15">
          <w:rPr>
            <w:rFonts w:ascii="Times New Roman" w:hAnsi="Times New Roman" w:cs="Times New Roman"/>
            <w:color w:val="000000"/>
            <w:shd w:val="clear" w:color="auto" w:fill="FFFFFF"/>
          </w:rPr>
          <w:t xml:space="preserve">the </w:t>
        </w:r>
      </w:ins>
      <w:r w:rsidRPr="00E150CA">
        <w:rPr>
          <w:rFonts w:ascii="Times New Roman" w:hAnsi="Times New Roman" w:cs="Times New Roman"/>
          <w:color w:val="000000"/>
          <w:shd w:val="clear" w:color="auto" w:fill="FFFFFF"/>
        </w:rPr>
        <w:t>number of deaths associated with hypothetical changes in greenspace</w:t>
      </w:r>
      <w:ins w:id="14" w:author="Anenberg, Susan Casper" w:date="2024-10-26T06:58:00Z">
        <w:r w:rsidR="00E63418">
          <w:rPr>
            <w:rFonts w:ascii="Times New Roman" w:hAnsi="Times New Roman" w:cs="Times New Roman"/>
            <w:color w:val="000000"/>
            <w:shd w:val="clear" w:color="auto" w:fill="FFFFFF"/>
          </w:rPr>
          <w:t xml:space="preserve"> in Euro</w:t>
        </w:r>
      </w:ins>
      <w:ins w:id="15" w:author="Anenberg, Susan Casper" w:date="2024-10-26T06:59:00Z">
        <w:r w:rsidR="00E63418">
          <w:rPr>
            <w:rFonts w:ascii="Times New Roman" w:hAnsi="Times New Roman" w:cs="Times New Roman"/>
            <w:color w:val="000000"/>
            <w:shd w:val="clear" w:color="auto" w:fill="FFFFFF"/>
          </w:rPr>
          <w:t>pean and American cities</w:t>
        </w:r>
      </w:ins>
      <w:ins w:id="16" w:author="Anenberg, Susan Casper" w:date="2024-10-26T07:03:00Z">
        <w:r w:rsidR="00A82B15">
          <w:rPr>
            <w:rFonts w:ascii="Times New Roman" w:hAnsi="Times New Roman" w:cs="Times New Roman"/>
            <w:color w:val="000000"/>
            <w:shd w:val="clear" w:color="auto" w:fill="FFFFFF"/>
          </w:rPr>
          <w:t xml:space="preserve"> </w:t>
        </w:r>
        <w:commentRangeStart w:id="17"/>
        <w:r w:rsidR="00A82B15">
          <w:rPr>
            <w:rFonts w:ascii="Times New Roman" w:hAnsi="Times New Roman" w:cs="Times New Roman"/>
            <w:color w:val="000000"/>
            <w:shd w:val="clear" w:color="auto" w:fill="FFFFFF"/>
          </w:rPr>
          <w:t xml:space="preserve">indicate that…. </w:t>
        </w:r>
      </w:ins>
      <w:commentRangeEnd w:id="17"/>
      <w:ins w:id="18" w:author="Anenberg, Susan Casper" w:date="2024-10-26T07:04:00Z">
        <w:r w:rsidR="00A82B15">
          <w:rPr>
            <w:rStyle w:val="CommentReference"/>
          </w:rPr>
          <w:commentReference w:id="17"/>
        </w:r>
      </w:ins>
      <w:r w:rsidRPr="00E150CA">
        <w:rPr>
          <w:rFonts w:ascii="Times New Roman" w:hAnsi="Times New Roman" w:cs="Times New Roman"/>
          <w:color w:val="000000"/>
          <w:shd w:val="clear" w:color="auto" w:fill="FFFFFF"/>
        </w:rPr>
        <w:t xml:space="preserve">. </w:t>
      </w:r>
      <w:r w:rsidR="00EF5AD7" w:rsidRPr="00E150CA">
        <w:rPr>
          <w:rFonts w:ascii="Times New Roman" w:hAnsi="Times New Roman" w:cs="Times New Roman"/>
          <w:color w:val="000000"/>
          <w:shd w:val="clear" w:color="auto" w:fill="FFFFFF"/>
        </w:rPr>
        <w:t xml:space="preserve">A 2021 </w:t>
      </w:r>
      <w:r w:rsidR="00D3001E" w:rsidRPr="00E150CA">
        <w:rPr>
          <w:rFonts w:ascii="Times New Roman" w:hAnsi="Times New Roman" w:cs="Times New Roman"/>
          <w:color w:val="000000"/>
          <w:shd w:val="clear" w:color="auto" w:fill="FFFFFF"/>
        </w:rPr>
        <w:t>study of</w:t>
      </w:r>
      <w:r w:rsidR="00EF5AD7" w:rsidRPr="00E150CA">
        <w:rPr>
          <w:rFonts w:ascii="Times New Roman" w:hAnsi="Times New Roman" w:cs="Times New Roman"/>
          <w:color w:val="000000"/>
          <w:shd w:val="clear" w:color="auto" w:fill="FFFFFF"/>
        </w:rPr>
        <w:t xml:space="preserve"> 978 cities in 31 European countries</w:t>
      </w:r>
      <w:r w:rsidR="00D3001E" w:rsidRPr="00E150CA">
        <w:rPr>
          <w:rFonts w:ascii="Times New Roman" w:hAnsi="Times New Roman" w:cs="Times New Roman"/>
          <w:color w:val="000000"/>
          <w:shd w:val="clear" w:color="auto" w:fill="FFFFFF"/>
        </w:rPr>
        <w:t xml:space="preserve"> found that if cities were to increase their NDVI to a level equivalent with the World Health Organization’s recommendation of universal access to greenspace, 42,968 natural deaths could be avoided annually (95% CI: 32,296, 64,177) among adults </w:t>
      </w:r>
      <w:r w:rsidR="00EF5AD7" w:rsidRPr="00E150CA">
        <w:rPr>
          <w:rFonts w:ascii="Times New Roman" w:hAnsi="Times New Roman" w:cs="Times New Roman"/>
          <w:color w:val="000000"/>
          <w:shd w:val="clear" w:color="auto" w:fill="FFFFFF"/>
        </w:rPr>
        <w:fldChar w:fldCharType="begin"/>
      </w:r>
      <w:r w:rsidR="00F9161A" w:rsidRPr="00E150CA">
        <w:rPr>
          <w:rFonts w:ascii="Times New Roman" w:hAnsi="Times New Roman" w:cs="Times New Roman"/>
          <w:color w:val="000000"/>
          <w:shd w:val="clear" w:color="auto" w:fill="FFFFFF"/>
        </w:rPr>
        <w:instrText xml:space="preserve"> ADDIN ZOTERO_ITEM CSL_CITATION {"citationID":"EA1Brj9c","properties":{"formattedCitation":"\\super 11\\nosupersub{}","plainCitation":"11","noteIndex":0},"citationItems":[{"id":191,"uris":["http://zotero.org/users/10202395/items/DXI3UYCR"],"itemData":{"id":191,"type":"article-journal","container-title":"The Lancet Planetary Health","DOI":"10.1016/S2542-5196(21)00229-1","ISSN":"25425196","issue":"10","journalAbbreviation":"The Lancet Planetary Health","language":"en","page":"e718-e730","source":"DOI.org (Crossref)","title":"Green space and mortality in European cities: a health impact assessment study","title-short":"Green space and mortality in European cities","volume":"5","author":[{"family":"Barboza","given":"Evelise Pereira"},{"family":"Cirach","given":"Marta"},{"family":"Khomenko","given":"Sasha"},{"family":"Iungman","given":"Tamara"},{"family":"Mueller","given":"Natalie"},{"family":"Barrera-Gómez","given":"Jose"},{"family":"Rojas-Rueda","given":"David"},{"family":"Kondo","given":"Michelle"},{"family":"Nieuwenhuijsen","given":"Mark"}],"issued":{"date-parts":[["2021",10]]}}}],"schema":"https://github.com/citation-style-language/schema/raw/master/csl-citation.json"} </w:instrText>
      </w:r>
      <w:r w:rsidR="00EF5AD7" w:rsidRPr="00E150CA">
        <w:rPr>
          <w:rFonts w:ascii="Times New Roman" w:hAnsi="Times New Roman" w:cs="Times New Roman"/>
          <w:color w:val="000000"/>
          <w:shd w:val="clear" w:color="auto" w:fill="FFFFFF"/>
        </w:rPr>
        <w:fldChar w:fldCharType="separate"/>
      </w:r>
      <w:r w:rsidR="00F9161A" w:rsidRPr="00E150CA">
        <w:rPr>
          <w:rFonts w:ascii="Times New Roman" w:hAnsi="Times New Roman" w:cs="Times New Roman"/>
          <w:color w:val="000000"/>
          <w:vertAlign w:val="superscript"/>
        </w:rPr>
        <w:t>11</w:t>
      </w:r>
      <w:r w:rsidR="00EF5AD7" w:rsidRPr="00E150CA">
        <w:rPr>
          <w:rFonts w:ascii="Times New Roman" w:hAnsi="Times New Roman" w:cs="Times New Roman"/>
          <w:color w:val="000000"/>
          <w:shd w:val="clear" w:color="auto" w:fill="FFFFFF"/>
        </w:rPr>
        <w:fldChar w:fldCharType="end"/>
      </w:r>
      <w:r w:rsidR="00EF5AD7" w:rsidRPr="00E150CA">
        <w:rPr>
          <w:rFonts w:ascii="Times New Roman" w:hAnsi="Times New Roman" w:cs="Times New Roman"/>
          <w:color w:val="000000"/>
          <w:shd w:val="clear" w:color="auto" w:fill="FFFFFF"/>
        </w:rPr>
        <w:t xml:space="preserve">. A </w:t>
      </w:r>
      <w:r w:rsidR="002D77F9" w:rsidRPr="00E150CA">
        <w:rPr>
          <w:rFonts w:ascii="Times New Roman" w:hAnsi="Times New Roman" w:cs="Times New Roman"/>
          <w:color w:val="000000"/>
          <w:shd w:val="clear" w:color="auto" w:fill="FFFFFF"/>
        </w:rPr>
        <w:t>2022 study of the 35 most populous</w:t>
      </w:r>
      <w:r w:rsidR="00EF5AD7" w:rsidRPr="00E150CA">
        <w:rPr>
          <w:rFonts w:ascii="Times New Roman" w:hAnsi="Times New Roman" w:cs="Times New Roman"/>
          <w:color w:val="000000"/>
          <w:shd w:val="clear" w:color="auto" w:fill="FFFFFF"/>
        </w:rPr>
        <w:t xml:space="preserve"> American cities found that </w:t>
      </w:r>
      <w:r w:rsidR="00D3799D" w:rsidRPr="00E150CA">
        <w:rPr>
          <w:rFonts w:ascii="Times New Roman" w:hAnsi="Times New Roman" w:cs="Times New Roman"/>
          <w:color w:val="000000"/>
          <w:shd w:val="clear" w:color="auto" w:fill="FFFFFF"/>
        </w:rPr>
        <w:t xml:space="preserve">if NDVI was increased by 0.1, </w:t>
      </w:r>
      <w:r w:rsidR="00EF5AD7" w:rsidRPr="00E150CA">
        <w:rPr>
          <w:rFonts w:ascii="Times New Roman" w:hAnsi="Times New Roman" w:cs="Times New Roman"/>
          <w:color w:val="000000"/>
          <w:shd w:val="clear" w:color="auto" w:fill="FFFFFF"/>
        </w:rPr>
        <w:t xml:space="preserve">38,000 deaths (95% CI: 28,640-57,281) could have been avoided in 2019 </w:t>
      </w:r>
      <w:r w:rsidR="002D77F9" w:rsidRPr="00E150CA">
        <w:rPr>
          <w:rFonts w:ascii="Times New Roman" w:hAnsi="Times New Roman" w:cs="Times New Roman"/>
          <w:color w:val="000000"/>
          <w:shd w:val="clear" w:color="auto" w:fill="FFFFFF"/>
        </w:rPr>
        <w:t xml:space="preserve">among those </w:t>
      </w:r>
      <w:ins w:id="19" w:author="Anenberg, Susan Casper" w:date="2024-10-26T07:00:00Z">
        <w:r w:rsidR="00447748">
          <w:rPr>
            <w:rFonts w:ascii="Times New Roman" w:hAnsi="Times New Roman" w:cs="Times New Roman"/>
            <w:color w:val="000000"/>
            <w:shd w:val="clear" w:color="auto" w:fill="FFFFFF"/>
          </w:rPr>
          <w:t xml:space="preserve">aged </w:t>
        </w:r>
      </w:ins>
      <w:r w:rsidR="002D77F9" w:rsidRPr="00E150CA">
        <w:rPr>
          <w:rFonts w:ascii="Times New Roman" w:hAnsi="Times New Roman" w:cs="Times New Roman"/>
          <w:color w:val="000000"/>
          <w:shd w:val="clear" w:color="auto" w:fill="FFFFFF"/>
        </w:rPr>
        <w:t>65</w:t>
      </w:r>
      <w:ins w:id="20" w:author="Anenberg, Susan Casper" w:date="2024-10-26T07:00:00Z">
        <w:r w:rsidR="00447748">
          <w:rPr>
            <w:rFonts w:ascii="Times New Roman" w:hAnsi="Times New Roman" w:cs="Times New Roman"/>
            <w:color w:val="000000"/>
            <w:shd w:val="clear" w:color="auto" w:fill="FFFFFF"/>
          </w:rPr>
          <w:t xml:space="preserve"> years</w:t>
        </w:r>
      </w:ins>
      <w:r w:rsidR="002D77F9" w:rsidRPr="00E150CA">
        <w:rPr>
          <w:rFonts w:ascii="Times New Roman" w:hAnsi="Times New Roman" w:cs="Times New Roman"/>
          <w:color w:val="000000"/>
          <w:shd w:val="clear" w:color="auto" w:fill="FFFFFF"/>
        </w:rPr>
        <w:t xml:space="preserve"> and older </w:t>
      </w:r>
      <w:r w:rsidR="00EF5AD7" w:rsidRPr="00E150CA">
        <w:rPr>
          <w:rFonts w:ascii="Times New Roman" w:hAnsi="Times New Roman" w:cs="Times New Roman"/>
          <w:color w:val="000000"/>
          <w:shd w:val="clear" w:color="auto" w:fill="FFFFFF"/>
        </w:rPr>
        <w:fldChar w:fldCharType="begin"/>
      </w:r>
      <w:r w:rsidR="00F9161A" w:rsidRPr="00E150CA">
        <w:rPr>
          <w:rFonts w:ascii="Times New Roman" w:hAnsi="Times New Roman" w:cs="Times New Roman"/>
          <w:color w:val="000000"/>
          <w:shd w:val="clear" w:color="auto" w:fill="FFFFFF"/>
        </w:rPr>
        <w:instrText xml:space="preserve"> ADDIN ZOTERO_ITEM CSL_CITATION {"citationID":"2IFhD644","properties":{"formattedCitation":"\\super 12\\nosupersub{}","plainCitation":"12","noteIndex":0},"citationItems":[{"id":259,"uris":["http://zotero.org/users/10202395/items/AXXINCTS"],"itemData":{"id":259,"type":"article-journal","abstract":"Across the United States, cities are creating sustainability and climate action plans (CAPs) that call to increase local vegetation. These greening initiatives have the potential to not only beneﬁt the environment but also human health. In epidemiologic literature, greenness has a protective effect on mortality through various direct and indirect pathways. We aimed to assess how an increase in greenness could decrease mortality in the largest urban areas in the United States. We conducted a nationwide quantitative health impact assessment to estimate the predicted reduction in mortality associated with an increase in greenness across two decades (2000, 2010, and 2019). Using a recently published exposure-response function, Landsat 30 m 16-day satellite imagery from April to September, and publicly available county-level mortality data from the CDC, we calculated the age-adjusted reduction in all-cause mortality for those 65 years and older within 35 of the most populated metropolitan areas. We estimated that between 34,000 and 38,000 all-cause deaths could have been reduced in 2000, 2010, and 2019 with a local increase in green vegetation by 0.1 unit across the most populated metropolitan areas. We found that overall greenness increased across time with a 2.86% increase from 2000 to 2010 to 11.11% from 2010 to 2019. These results can be used to support CAPs by providing a quantitative assessment to the impact local greening initiatives can have on mortality. Urban planners and local governments can use these ﬁndings to calculate the co-beneﬁts of local CAPs through a public health lens and support policy development.","container-title":"Frontiers in Public Health","DOI":"10.3389/fpubh.2022.841936","ISSN":"2296-2565","journalAbbreviation":"Front. Public Health","language":"en","page":"841936","source":"DOI.org (Crossref)","title":"Benefits of Increasing Greenness on All-Cause Mortality in the Largest Metropolitan Areas of the United States Within the Past Two Decades","volume":"10","author":[{"family":"Brochu","given":"Paige"},{"family":"Jimenez","given":"Marcia P."},{"family":"James","given":"Peter"},{"family":"Kinney","given":"Patrick L."},{"family":"Lane","given":"Kevin"}],"issued":{"date-parts":[["2022",5,10]]}}}],"schema":"https://github.com/citation-style-language/schema/raw/master/csl-citation.json"} </w:instrText>
      </w:r>
      <w:r w:rsidR="00EF5AD7" w:rsidRPr="00E150CA">
        <w:rPr>
          <w:rFonts w:ascii="Times New Roman" w:hAnsi="Times New Roman" w:cs="Times New Roman"/>
          <w:color w:val="000000"/>
          <w:shd w:val="clear" w:color="auto" w:fill="FFFFFF"/>
        </w:rPr>
        <w:fldChar w:fldCharType="separate"/>
      </w:r>
      <w:r w:rsidR="00F9161A" w:rsidRPr="00E150CA">
        <w:rPr>
          <w:rFonts w:ascii="Times New Roman" w:hAnsi="Times New Roman" w:cs="Times New Roman"/>
          <w:color w:val="000000"/>
          <w:vertAlign w:val="superscript"/>
        </w:rPr>
        <w:t>12</w:t>
      </w:r>
      <w:r w:rsidR="00EF5AD7" w:rsidRPr="00E150CA">
        <w:rPr>
          <w:rFonts w:ascii="Times New Roman" w:hAnsi="Times New Roman" w:cs="Times New Roman"/>
          <w:color w:val="000000"/>
          <w:shd w:val="clear" w:color="auto" w:fill="FFFFFF"/>
        </w:rPr>
        <w:fldChar w:fldCharType="end"/>
      </w:r>
      <w:r w:rsidR="00EF5AD7" w:rsidRPr="00E150CA">
        <w:rPr>
          <w:rFonts w:ascii="Times New Roman" w:hAnsi="Times New Roman" w:cs="Times New Roman"/>
          <w:color w:val="000000"/>
          <w:shd w:val="clear" w:color="auto" w:fill="FFFFFF"/>
        </w:rPr>
        <w:t xml:space="preserve">. </w:t>
      </w:r>
      <w:commentRangeStart w:id="21"/>
      <w:r w:rsidR="00FB004F" w:rsidRPr="00E150CA">
        <w:rPr>
          <w:rFonts w:ascii="Times New Roman" w:hAnsi="Times New Roman" w:cs="Times New Roman"/>
          <w:color w:val="000000"/>
          <w:shd w:val="clear" w:color="auto" w:fill="FFFFFF"/>
        </w:rPr>
        <w:t xml:space="preserve">These studies provide a </w:t>
      </w:r>
      <w:r w:rsidR="00EA100A" w:rsidRPr="00E150CA">
        <w:rPr>
          <w:rFonts w:ascii="Times New Roman" w:hAnsi="Times New Roman" w:cs="Times New Roman"/>
          <w:color w:val="000000"/>
          <w:shd w:val="clear" w:color="auto" w:fill="FFFFFF"/>
        </w:rPr>
        <w:t xml:space="preserve">useful quantification of the potential health benefits of increasing urban </w:t>
      </w:r>
      <w:r w:rsidR="009F72FF" w:rsidRPr="00E150CA">
        <w:rPr>
          <w:rFonts w:ascii="Times New Roman" w:hAnsi="Times New Roman" w:cs="Times New Roman"/>
          <w:color w:val="000000"/>
          <w:shd w:val="clear" w:color="auto" w:fill="FFFFFF"/>
        </w:rPr>
        <w:t>nature but</w:t>
      </w:r>
      <w:r w:rsidR="00EA100A" w:rsidRPr="00E150CA">
        <w:rPr>
          <w:rFonts w:ascii="Times New Roman" w:hAnsi="Times New Roman" w:cs="Times New Roman"/>
          <w:color w:val="000000"/>
          <w:shd w:val="clear" w:color="auto" w:fill="FFFFFF"/>
        </w:rPr>
        <w:t xml:space="preserve"> are limited to European and American contexts</w:t>
      </w:r>
      <w:commentRangeEnd w:id="21"/>
      <w:r w:rsidR="00E63418">
        <w:rPr>
          <w:rStyle w:val="CommentReference"/>
        </w:rPr>
        <w:commentReference w:id="21"/>
      </w:r>
      <w:r w:rsidR="00EA100A" w:rsidRPr="00E150CA">
        <w:rPr>
          <w:rFonts w:ascii="Times New Roman" w:hAnsi="Times New Roman" w:cs="Times New Roman"/>
          <w:color w:val="000000"/>
          <w:shd w:val="clear" w:color="auto" w:fill="FFFFFF"/>
        </w:rPr>
        <w:t>.</w:t>
      </w:r>
    </w:p>
    <w:p w14:paraId="0330F9EC" w14:textId="77777777" w:rsidR="006F5CBD" w:rsidRPr="00E150CA" w:rsidRDefault="006F5CBD" w:rsidP="006F5CBD">
      <w:pPr>
        <w:ind w:firstLine="720"/>
        <w:rPr>
          <w:rFonts w:ascii="Times New Roman" w:hAnsi="Times New Roman" w:cs="Times New Roman"/>
          <w:color w:val="000000"/>
          <w:shd w:val="clear" w:color="auto" w:fill="FFFFFF"/>
        </w:rPr>
      </w:pPr>
    </w:p>
    <w:p w14:paraId="6257F15D" w14:textId="77777777" w:rsidR="00A07A0D" w:rsidRDefault="00A07A0D" w:rsidP="007B6224">
      <w:pPr>
        <w:rPr>
          <w:ins w:id="22" w:author="Anenberg, Susan Casper" w:date="2024-10-26T06:53:00Z"/>
          <w:rFonts w:ascii="Times New Roman" w:hAnsi="Times New Roman" w:cs="Times New Roman"/>
          <w:color w:val="000000"/>
          <w:shd w:val="clear" w:color="auto" w:fill="FFFFFF"/>
        </w:rPr>
      </w:pPr>
    </w:p>
    <w:p w14:paraId="6C029ED5" w14:textId="36EB9FE9" w:rsidR="00952099" w:rsidRPr="00E150CA" w:rsidRDefault="006036D8" w:rsidP="007B6224">
      <w:pPr>
        <w:rPr>
          <w:rFonts w:ascii="Times New Roman" w:hAnsi="Times New Roman" w:cs="Times New Roman"/>
          <w:color w:val="000000"/>
          <w:shd w:val="clear" w:color="auto" w:fill="FFFFFF"/>
        </w:rPr>
      </w:pPr>
      <w:r w:rsidRPr="00E150CA">
        <w:rPr>
          <w:rFonts w:ascii="Times New Roman" w:hAnsi="Times New Roman" w:cs="Times New Roman"/>
          <w:color w:val="000000"/>
          <w:shd w:val="clear" w:color="auto" w:fill="FFFFFF"/>
        </w:rPr>
        <w:t>In 2020, The Lancet Countdown began tracking u</w:t>
      </w:r>
      <w:r w:rsidR="007A26CC" w:rsidRPr="00E150CA">
        <w:rPr>
          <w:rFonts w:ascii="Times New Roman" w:hAnsi="Times New Roman" w:cs="Times New Roman"/>
          <w:color w:val="000000"/>
          <w:shd w:val="clear" w:color="auto" w:fill="FFFFFF"/>
        </w:rPr>
        <w:t>rban greenspace</w:t>
      </w:r>
      <w:r w:rsidR="00717770" w:rsidRPr="00E150CA">
        <w:rPr>
          <w:rFonts w:ascii="Times New Roman" w:hAnsi="Times New Roman" w:cs="Times New Roman"/>
          <w:color w:val="000000"/>
          <w:shd w:val="clear" w:color="auto" w:fill="FFFFFF"/>
        </w:rPr>
        <w:t xml:space="preserve"> across a global set of cities</w:t>
      </w:r>
      <w:r w:rsidR="007A26CC" w:rsidRPr="00E150CA">
        <w:rPr>
          <w:rFonts w:ascii="Times New Roman" w:hAnsi="Times New Roman" w:cs="Times New Roman"/>
          <w:color w:val="000000"/>
          <w:shd w:val="clear" w:color="auto" w:fill="FFFFFF"/>
        </w:rPr>
        <w:t xml:space="preserve">. </w:t>
      </w:r>
      <w:r w:rsidR="00855772" w:rsidRPr="00E150CA">
        <w:rPr>
          <w:rFonts w:ascii="Times New Roman" w:hAnsi="Times New Roman" w:cs="Times New Roman"/>
          <w:color w:val="000000"/>
          <w:shd w:val="clear" w:color="auto" w:fill="FFFFFF"/>
        </w:rPr>
        <w:t>The Lancet Countdown is an annual publication dedicated to tracking progress towards the goals of the Paris Agreement and documenting the health implications of climate change.</w:t>
      </w:r>
      <w:r w:rsidR="00712FD7" w:rsidRPr="00E150CA">
        <w:rPr>
          <w:rFonts w:ascii="Times New Roman" w:hAnsi="Times New Roman" w:cs="Times New Roman"/>
          <w:color w:val="000000"/>
          <w:shd w:val="clear" w:color="auto" w:fill="FFFFFF"/>
        </w:rPr>
        <w:fldChar w:fldCharType="begin"/>
      </w:r>
      <w:r w:rsidR="00F9161A" w:rsidRPr="00E150CA">
        <w:rPr>
          <w:rFonts w:ascii="Times New Roman" w:hAnsi="Times New Roman" w:cs="Times New Roman"/>
          <w:color w:val="000000"/>
          <w:shd w:val="clear" w:color="auto" w:fill="FFFFFF"/>
        </w:rPr>
        <w:instrText xml:space="preserve"> ADDIN ZOTERO_ITEM CSL_CITATION {"citationID":"DAlaYyHt","properties":{"formattedCitation":"\\super 13\\nosupersub{}","plainCitation":"13","noteIndex":0},"citationItems":[{"id":754,"uris":["http://zotero.org/users/10202395/items/5RX5BIJN"],"itemData":{"id":754,"type":"article-journal","container-title":"The Lancet","DOI":"10.1016/S0140-6736(23)01859-7","ISSN":"0140-6736","issue":"10419","note":"publisher: Elsevier","page":"2346-2394","title":"The 2023 report of the Lancet Countdown on health and climate change: the imperative for a health-centred response in a world facing irreversible harms","volume":"402","author":[{"family":"Romanello","given":"Marina"},{"family":"Napoli","given":"Claudia","dropping-particle":"di"},{"family":"Green","given":"Carole"},{"family":"Kennard","given":"Harry"},{"family":"Lampard","given":"Pete"},{"family":"Scamman","given":"Daniel"},{"family":"Walawender","given":"Maria"},{"family":"Ali","given":"Zakari"},{"family":"Ameli","given":"Nadia"},{"family":"Ayeb-Karlsson","given":"Sonja"},{"family":"Beggs","given":"Paul J"},{"family":"Belesova","given":"Kristine"},{"family":"Berrang Ford","given":"Lea"},{"family":"Bowen","given":"Kathryn"},{"family":"Cai","given":"Wenjia"},{"family":"Callaghan","given":"Max"},{"family":"Campbell-Lendrum","given":"Diarmid"},{"family":"Chambers","given":"Jonathan"},{"family":"Cross","given":"Troy J"},{"family":"Daalen","given":"Kim R","non-dropping-particle":"van"},{"family":"Dalin","given":"Carole"},{"family":"Dasandi","given":"Niheer"},{"family":"Dasgupta","given":"Shouro"},{"family":"Davies","given":"Michael"},{"family":"Dominguez-Salas","given":"Paula"},{"family":"Dubrow","given":"Robert"},{"family":"Ebi","given":"Kristie L"},{"family":"Eckelman","given":"Matthew"},{"family":"Ekins","given":"Paul"},{"family":"Freyberg","given":"Chris"},{"family":"Gasparyan","given":"Olga"},{"family":"Gordon-Strachan","given":"Georgiana"},{"family":"Graham","given":"Hilary"},{"family":"Gunther","given":"Samuel H"},{"family":"Hamilton","given":"Ian"},{"family":"Hang","given":"Yun"},{"family":"Hänninen","given":"Risto"},{"family":"Hartinger","given":"Stella"},{"family":"He","given":"Kehan"},{"family":"Heidecke","given":"Julian"},{"family":"Hess","given":"Jeremy J"},{"family":"Hsu","given":"Shih-Che"},{"family":"Jamart","given":"Louis"},{"family":"Jankin","given":"Slava"},{"family":"Jay","given":"Ollie"},{"family":"Kelman","given":"Ilan"},{"family":"Kiesewetter","given":"Gregor"},{"family":"Kinney","given":"Patrick"},{"family":"Kniveton","given":"Dominic"},{"family":"Kouznetsov","given":"Rostislav"},{"family":"Larosa","given":"Francesca"},{"family":"Lee","given":"Jason K W"},{"family":"Lemke","given":"Bruno"},{"family":"Liu","given":"Yang"},{"family":"Liu","given":"Zhao"},{"family":"Lott","given":"Melissa"},{"family":"Lotto Batista","given":"Martín"},{"family":"Lowe","given":"Rachel"},{"family":"Odhiambo Sewe","given":"Maquins"},{"family":"Martinez-Urtaza","given":"Jaime"},{"family":"Maslin","given":"Mark"},{"family":"McAllister","given":"Lucy"},{"family":"McMichael","given":"Celia"},{"family":"Mi","given":"Zhifu"},{"family":"Milner","given":"James"},{"family":"Minor","given":"Kelton"},{"family":"Minx","given":"Jan C"},{"family":"Mohajeri","given":"Nahid"},{"family":"Momen","given":"Natalie C"},{"family":"Moradi-Lakeh","given":"Maziar"},{"family":"Morrissey","given":"Karyn"},{"family":"Munzert","given":"Simon"},{"family":"Murray","given":"Kris A"},{"family":"Neville","given":"Tara"},{"family":"Nilsson","given":"Maria"},{"family":"Obradovich","given":"Nick"},{"family":"O'Hare","given":"Megan B"},{"family":"Oliveira","given":"Camile"},{"family":"Oreszczyn","given":"Tadj"},{"family":"Otto","given":"Matthias"},{"family":"Owfi","given":"Fereidoon"},{"family":"Pearman","given":"Olivia"},{"family":"Pega","given":"Frank"},{"family":"Pershing","given":"Andrew"},{"family":"Rabbaniha","given":"Mahnaz"},{"family":"Rickman","given":"Jamie"},{"family":"Robinson","given":"Elizabeth J Z"},{"family":"Rocklöv","given":"Joacim"},{"family":"Salas","given":"Renee N"},{"family":"Semenza","given":"Jan C"},{"family":"Sherman","given":"Jodi D"},{"family":"Shumake-Guillemot","given":"Joy"},{"family":"Silbert","given":"Grant"},{"family":"Sofiev","given":"Mikhail"},{"family":"Springmann","given":"Marco"},{"family":"Stowell","given":"Jennifer D"},{"family":"Tabatabaei","given":"Meisam"},{"family":"Taylor","given":"Jonathon"},{"family":"Thompson","given":"Ross"},{"family":"Tonne","given":"Cathryn"},{"family":"Treskova","given":"Marina"},{"family":"Trinanes","given":"Joaquin A"},{"family":"Wagner","given":"Fabian"},{"family":"Warnecke","given":"Laura"},{"family":"Whitcombe","given":"Hannah"},{"family":"Winning","given":"Matthew"},{"family":"Wyns","given":"Arthur"},{"family":"Yglesias-González","given":"Marisol"},{"family":"Zhang","given":"Shihui"},{"family":"Zhang","given":"Ying"},{"family":"Zhu","given":"Qiao"},{"family":"Gong","given":"Peng"},{"family":"Montgomery","given":"Hugh"},{"family":"Costello","given":"Anthony"}],"issued":{"date-parts":[["2023",12,16]]}}}],"schema":"https://github.com/citation-style-language/schema/raw/master/csl-citation.json"} </w:instrText>
      </w:r>
      <w:r w:rsidR="00712FD7" w:rsidRPr="00E150CA">
        <w:rPr>
          <w:rFonts w:ascii="Times New Roman" w:hAnsi="Times New Roman" w:cs="Times New Roman"/>
          <w:color w:val="000000"/>
          <w:shd w:val="clear" w:color="auto" w:fill="FFFFFF"/>
        </w:rPr>
        <w:fldChar w:fldCharType="separate"/>
      </w:r>
      <w:r w:rsidR="00F9161A" w:rsidRPr="00E150CA">
        <w:rPr>
          <w:rFonts w:ascii="Times New Roman" w:hAnsi="Times New Roman" w:cs="Times New Roman"/>
          <w:color w:val="000000"/>
          <w:vertAlign w:val="superscript"/>
        </w:rPr>
        <w:t>13</w:t>
      </w:r>
      <w:r w:rsidR="00712FD7" w:rsidRPr="00E150CA">
        <w:rPr>
          <w:rFonts w:ascii="Times New Roman" w:hAnsi="Times New Roman" w:cs="Times New Roman"/>
          <w:color w:val="000000"/>
          <w:shd w:val="clear" w:color="auto" w:fill="FFFFFF"/>
        </w:rPr>
        <w:fldChar w:fldCharType="end"/>
      </w:r>
      <w:r w:rsidR="00DD7A83" w:rsidRPr="00E150CA">
        <w:rPr>
          <w:rFonts w:ascii="Times New Roman" w:hAnsi="Times New Roman" w:cs="Times New Roman"/>
          <w:color w:val="000000"/>
          <w:shd w:val="clear" w:color="auto" w:fill="FFFFFF"/>
        </w:rPr>
        <w:t xml:space="preserve"> </w:t>
      </w:r>
      <w:r w:rsidR="00BE6189" w:rsidRPr="00E150CA">
        <w:rPr>
          <w:rFonts w:ascii="Times New Roman" w:hAnsi="Times New Roman" w:cs="Times New Roman"/>
          <w:color w:val="000000"/>
          <w:shd w:val="clear" w:color="auto" w:fill="FFFFFF"/>
        </w:rPr>
        <w:t>We use the Lancet Countdown’s estimates of urban greenspace to conduct a health impact assessment of the excess or avoided deaths associated with changes in greenspace over time across 1,04</w:t>
      </w:r>
      <w:r w:rsidR="00BB75C8">
        <w:rPr>
          <w:rFonts w:ascii="Times New Roman" w:hAnsi="Times New Roman" w:cs="Times New Roman"/>
          <w:color w:val="000000"/>
          <w:shd w:val="clear" w:color="auto" w:fill="FFFFFF"/>
        </w:rPr>
        <w:t>1</w:t>
      </w:r>
      <w:r w:rsidR="00BE6189" w:rsidRPr="00E150CA">
        <w:rPr>
          <w:rFonts w:ascii="Times New Roman" w:hAnsi="Times New Roman" w:cs="Times New Roman"/>
          <w:color w:val="000000"/>
          <w:shd w:val="clear" w:color="auto" w:fill="FFFFFF"/>
        </w:rPr>
        <w:t xml:space="preserve"> global cities.</w:t>
      </w:r>
      <w:r w:rsidR="00531C5E" w:rsidRPr="00E150CA">
        <w:rPr>
          <w:rFonts w:ascii="Times New Roman" w:hAnsi="Times New Roman" w:cs="Times New Roman"/>
          <w:color w:val="000000"/>
          <w:shd w:val="clear" w:color="auto" w:fill="FFFFFF"/>
        </w:rPr>
        <w:t xml:space="preserve"> </w:t>
      </w:r>
      <w:r w:rsidR="00751D10" w:rsidRPr="00E150CA">
        <w:rPr>
          <w:rFonts w:ascii="Times New Roman" w:hAnsi="Times New Roman" w:cs="Times New Roman"/>
          <w:color w:val="000000"/>
          <w:shd w:val="clear" w:color="auto" w:fill="FFFFFF"/>
        </w:rPr>
        <w:t xml:space="preserve">While the </w:t>
      </w:r>
      <w:commentRangeStart w:id="23"/>
      <w:r w:rsidR="00751D10" w:rsidRPr="00E150CA">
        <w:rPr>
          <w:rFonts w:ascii="Times New Roman" w:hAnsi="Times New Roman" w:cs="Times New Roman"/>
          <w:color w:val="000000"/>
          <w:shd w:val="clear" w:color="auto" w:fill="FFFFFF"/>
        </w:rPr>
        <w:t xml:space="preserve">climate </w:t>
      </w:r>
      <w:r w:rsidR="00531C5E" w:rsidRPr="00E150CA">
        <w:rPr>
          <w:rFonts w:ascii="Times New Roman" w:hAnsi="Times New Roman" w:cs="Times New Roman"/>
          <w:color w:val="000000"/>
          <w:shd w:val="clear" w:color="auto" w:fill="FFFFFF"/>
        </w:rPr>
        <w:t xml:space="preserve">resiliency </w:t>
      </w:r>
      <w:r w:rsidR="00751D10" w:rsidRPr="00E150CA">
        <w:rPr>
          <w:rFonts w:ascii="Times New Roman" w:hAnsi="Times New Roman" w:cs="Times New Roman"/>
          <w:color w:val="000000"/>
          <w:shd w:val="clear" w:color="auto" w:fill="FFFFFF"/>
        </w:rPr>
        <w:t xml:space="preserve">benefits of </w:t>
      </w:r>
      <w:r w:rsidR="00531C5E" w:rsidRPr="00E150CA">
        <w:rPr>
          <w:rFonts w:ascii="Times New Roman" w:hAnsi="Times New Roman" w:cs="Times New Roman"/>
          <w:color w:val="000000"/>
          <w:shd w:val="clear" w:color="auto" w:fill="FFFFFF"/>
        </w:rPr>
        <w:t>increasing urban greenspace are dependent on extreme weather event</w:t>
      </w:r>
      <w:ins w:id="24" w:author="Anenberg, Susan Casper" w:date="2024-10-26T07:00:00Z">
        <w:r w:rsidR="00447748">
          <w:rPr>
            <w:rFonts w:ascii="Times New Roman" w:hAnsi="Times New Roman" w:cs="Times New Roman"/>
            <w:color w:val="000000"/>
            <w:shd w:val="clear" w:color="auto" w:fill="FFFFFF"/>
          </w:rPr>
          <w:t>s</w:t>
        </w:r>
        <w:commentRangeEnd w:id="23"/>
        <w:r w:rsidR="00447748">
          <w:rPr>
            <w:rStyle w:val="CommentReference"/>
          </w:rPr>
          <w:commentReference w:id="23"/>
        </w:r>
      </w:ins>
      <w:r w:rsidR="00531C5E" w:rsidRPr="00E150CA">
        <w:rPr>
          <w:rFonts w:ascii="Times New Roman" w:hAnsi="Times New Roman" w:cs="Times New Roman"/>
          <w:color w:val="000000"/>
          <w:shd w:val="clear" w:color="auto" w:fill="FFFFFF"/>
        </w:rPr>
        <w:t xml:space="preserve">, the health benefits of such policies are more </w:t>
      </w:r>
      <w:r w:rsidR="000A3562" w:rsidRPr="00E150CA">
        <w:rPr>
          <w:rFonts w:ascii="Times New Roman" w:hAnsi="Times New Roman" w:cs="Times New Roman"/>
          <w:color w:val="000000"/>
          <w:shd w:val="clear" w:color="auto" w:fill="FFFFFF"/>
        </w:rPr>
        <w:t>fixed</w:t>
      </w:r>
      <w:r w:rsidR="00531C5E" w:rsidRPr="00E150CA">
        <w:rPr>
          <w:rFonts w:ascii="Times New Roman" w:hAnsi="Times New Roman" w:cs="Times New Roman"/>
          <w:color w:val="000000"/>
          <w:shd w:val="clear" w:color="auto" w:fill="FFFFFF"/>
        </w:rPr>
        <w:t xml:space="preserve">. </w:t>
      </w:r>
      <w:r w:rsidR="00751D10" w:rsidRPr="00E150CA">
        <w:rPr>
          <w:rFonts w:ascii="Times New Roman" w:hAnsi="Times New Roman" w:cs="Times New Roman"/>
          <w:color w:val="000000"/>
          <w:shd w:val="clear" w:color="auto" w:fill="FFFFFF"/>
        </w:rPr>
        <w:t xml:space="preserve">Quantifying </w:t>
      </w:r>
      <w:r w:rsidR="00531C5E" w:rsidRPr="00E150CA">
        <w:rPr>
          <w:rFonts w:ascii="Times New Roman" w:hAnsi="Times New Roman" w:cs="Times New Roman"/>
          <w:color w:val="000000"/>
          <w:shd w:val="clear" w:color="auto" w:fill="FFFFFF"/>
        </w:rPr>
        <w:t>the health benefits</w:t>
      </w:r>
      <w:r w:rsidR="00751D10" w:rsidRPr="00E150CA">
        <w:rPr>
          <w:rFonts w:ascii="Times New Roman" w:hAnsi="Times New Roman" w:cs="Times New Roman"/>
          <w:color w:val="000000"/>
          <w:shd w:val="clear" w:color="auto" w:fill="FFFFFF"/>
        </w:rPr>
        <w:t xml:space="preserve"> can therefore serve as an impetus to </w:t>
      </w:r>
      <w:r w:rsidR="00531C5E" w:rsidRPr="00E150CA">
        <w:rPr>
          <w:rFonts w:ascii="Times New Roman" w:hAnsi="Times New Roman" w:cs="Times New Roman"/>
          <w:color w:val="000000"/>
          <w:shd w:val="clear" w:color="auto" w:fill="FFFFFF"/>
        </w:rPr>
        <w:t>increase greenspace</w:t>
      </w:r>
      <w:r w:rsidR="00751D10" w:rsidRPr="00E150CA">
        <w:rPr>
          <w:rFonts w:ascii="Times New Roman" w:hAnsi="Times New Roman" w:cs="Times New Roman"/>
          <w:color w:val="000000"/>
          <w:shd w:val="clear" w:color="auto" w:fill="FFFFFF"/>
        </w:rPr>
        <w:t xml:space="preserve">, as </w:t>
      </w:r>
      <w:r w:rsidR="00531C5E" w:rsidRPr="00E150CA">
        <w:rPr>
          <w:rFonts w:ascii="Times New Roman" w:hAnsi="Times New Roman" w:cs="Times New Roman"/>
          <w:color w:val="000000"/>
          <w:shd w:val="clear" w:color="auto" w:fill="FFFFFF"/>
        </w:rPr>
        <w:t xml:space="preserve">these advantages have a </w:t>
      </w:r>
      <w:r w:rsidR="000A3562" w:rsidRPr="00E150CA">
        <w:rPr>
          <w:rFonts w:ascii="Times New Roman" w:hAnsi="Times New Roman" w:cs="Times New Roman"/>
          <w:color w:val="000000"/>
          <w:shd w:val="clear" w:color="auto" w:fill="FFFFFF"/>
        </w:rPr>
        <w:t>more immediate and certain</w:t>
      </w:r>
      <w:r w:rsidR="00531C5E" w:rsidRPr="00E150CA">
        <w:rPr>
          <w:rFonts w:ascii="Times New Roman" w:hAnsi="Times New Roman" w:cs="Times New Roman"/>
          <w:color w:val="000000"/>
          <w:shd w:val="clear" w:color="auto" w:fill="FFFFFF"/>
        </w:rPr>
        <w:t xml:space="preserve"> pay-off.</w:t>
      </w:r>
      <w:r w:rsidR="007B6666">
        <w:rPr>
          <w:rFonts w:ascii="Times New Roman" w:hAnsi="Times New Roman" w:cs="Times New Roman"/>
          <w:color w:val="000000"/>
          <w:shd w:val="clear" w:color="auto" w:fill="FFFFFF"/>
        </w:rPr>
        <w:t xml:space="preserve"> </w:t>
      </w:r>
      <w:commentRangeStart w:id="25"/>
      <w:r w:rsidR="001D6941">
        <w:rPr>
          <w:rFonts w:ascii="Times New Roman" w:hAnsi="Times New Roman" w:cs="Times New Roman"/>
          <w:color w:val="000000"/>
          <w:shd w:val="clear" w:color="auto" w:fill="FFFFFF"/>
        </w:rPr>
        <w:t xml:space="preserve">Our analysis quantifies changes in urban greenspace over time across a global set of cities. The results of this study can be used to compare greenspace across cities and over time to make health-centered decisions </w:t>
      </w:r>
      <w:r w:rsidR="007B6666">
        <w:rPr>
          <w:rFonts w:ascii="Times New Roman" w:hAnsi="Times New Roman" w:cs="Times New Roman"/>
          <w:color w:val="000000"/>
          <w:shd w:val="clear" w:color="auto" w:fill="FFFFFF"/>
        </w:rPr>
        <w:t>around</w:t>
      </w:r>
      <w:r w:rsidR="00A3377F">
        <w:rPr>
          <w:rFonts w:ascii="Times New Roman" w:hAnsi="Times New Roman" w:cs="Times New Roman"/>
          <w:color w:val="000000"/>
          <w:shd w:val="clear" w:color="auto" w:fill="FFFFFF"/>
        </w:rPr>
        <w:t xml:space="preserve"> urban environmental hazards</w:t>
      </w:r>
      <w:r w:rsidR="001D6941">
        <w:rPr>
          <w:rFonts w:ascii="Times New Roman" w:hAnsi="Times New Roman" w:cs="Times New Roman"/>
          <w:color w:val="000000"/>
          <w:shd w:val="clear" w:color="auto" w:fill="FFFFFF"/>
        </w:rPr>
        <w:t xml:space="preserve">. </w:t>
      </w:r>
      <w:commentRangeEnd w:id="25"/>
      <w:r w:rsidR="00C31041">
        <w:rPr>
          <w:rStyle w:val="CommentReference"/>
        </w:rPr>
        <w:commentReference w:id="25"/>
      </w:r>
    </w:p>
    <w:p w14:paraId="26590397" w14:textId="77777777" w:rsidR="00FA2EC9" w:rsidRPr="00E150CA" w:rsidRDefault="00FA2EC9" w:rsidP="00551D54">
      <w:pPr>
        <w:rPr>
          <w:rFonts w:ascii="Times New Roman" w:hAnsi="Times New Roman" w:cs="Times New Roman"/>
        </w:rPr>
      </w:pPr>
    </w:p>
    <w:p w14:paraId="04198E93" w14:textId="70594980"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Method</w:t>
      </w:r>
      <w:r w:rsidR="002C67A4" w:rsidRPr="00E150CA">
        <w:rPr>
          <w:rFonts w:ascii="Times New Roman" w:hAnsi="Times New Roman" w:cs="Times New Roman"/>
          <w:b/>
          <w:bCs/>
        </w:rPr>
        <w:t>s</w:t>
      </w:r>
    </w:p>
    <w:p w14:paraId="637F5F7D" w14:textId="77777777" w:rsidR="00551D54" w:rsidRDefault="00551D54" w:rsidP="00551D54">
      <w:pPr>
        <w:rPr>
          <w:rFonts w:ascii="Times New Roman" w:hAnsi="Times New Roman" w:cs="Times New Roman"/>
          <w:i/>
          <w:iCs/>
          <w:color w:val="156082" w:themeColor="accent1"/>
        </w:rPr>
      </w:pPr>
      <w:r w:rsidRPr="00E150CA">
        <w:rPr>
          <w:rFonts w:ascii="Times New Roman" w:hAnsi="Times New Roman" w:cs="Times New Roman"/>
          <w:i/>
          <w:iCs/>
          <w:color w:val="156082" w:themeColor="accent1"/>
        </w:rPr>
        <w:t>This section should provide sufficient details of the experiment, simulation, statistical test or analysis carried out to generate the results such that the method can be repeated by another researcher and the results reproduced.</w:t>
      </w:r>
    </w:p>
    <w:p w14:paraId="6103DD8C" w14:textId="77777777" w:rsidR="000736DF" w:rsidRDefault="000736DF" w:rsidP="00551D54">
      <w:pPr>
        <w:rPr>
          <w:rFonts w:ascii="Times New Roman" w:hAnsi="Times New Roman" w:cs="Times New Roman"/>
        </w:rPr>
      </w:pPr>
    </w:p>
    <w:p w14:paraId="5C1B45D6" w14:textId="765E9F04" w:rsidR="00595315" w:rsidRDefault="00595315" w:rsidP="00551D54">
      <w:pPr>
        <w:rPr>
          <w:rFonts w:ascii="Times New Roman" w:hAnsi="Times New Roman" w:cs="Times New Roman"/>
        </w:rPr>
      </w:pPr>
      <w:commentRangeStart w:id="26"/>
      <w:r>
        <w:rPr>
          <w:rFonts w:ascii="Times New Roman" w:hAnsi="Times New Roman" w:cs="Times New Roman"/>
        </w:rPr>
        <w:t xml:space="preserve">We </w:t>
      </w:r>
      <w:commentRangeEnd w:id="26"/>
      <w:r w:rsidR="009B7B4B">
        <w:rPr>
          <w:rStyle w:val="CommentReference"/>
        </w:rPr>
        <w:commentReference w:id="26"/>
      </w:r>
      <w:r>
        <w:rPr>
          <w:rFonts w:ascii="Times New Roman" w:hAnsi="Times New Roman" w:cs="Times New Roman"/>
        </w:rPr>
        <w:t xml:space="preserve">estimated urban greenspace </w:t>
      </w:r>
      <w:ins w:id="27" w:author="Anenberg, Susan Casper" w:date="2024-10-26T07:06:00Z">
        <w:r w:rsidR="009B7B4B">
          <w:rPr>
            <w:rFonts w:ascii="Times New Roman" w:hAnsi="Times New Roman" w:cs="Times New Roman"/>
          </w:rPr>
          <w:t>usin</w:t>
        </w:r>
      </w:ins>
      <w:ins w:id="28" w:author="Anenberg, Susan Casper" w:date="2024-10-26T07:07:00Z">
        <w:r w:rsidR="009B7B4B">
          <w:rPr>
            <w:rFonts w:ascii="Times New Roman" w:hAnsi="Times New Roman" w:cs="Times New Roman"/>
          </w:rPr>
          <w:t xml:space="preserve">g green and blue space in 2020, as well as the </w:t>
        </w:r>
      </w:ins>
      <w:ins w:id="29" w:author="Anenberg, Susan Casper" w:date="2024-10-26T07:10:00Z">
        <w:r w:rsidR="00675FFE">
          <w:rPr>
            <w:rFonts w:ascii="Times New Roman" w:hAnsi="Times New Roman" w:cs="Times New Roman"/>
          </w:rPr>
          <w:t xml:space="preserve">population-weighted greenest-season </w:t>
        </w:r>
      </w:ins>
      <w:ins w:id="30" w:author="Anenberg, Susan Casper" w:date="2024-10-26T07:07:00Z">
        <w:r w:rsidR="009B7B4B">
          <w:rPr>
            <w:rFonts w:ascii="Times New Roman" w:hAnsi="Times New Roman" w:cs="Times New Roman"/>
          </w:rPr>
          <w:t xml:space="preserve">normalized difference vegetation index (NDVI) </w:t>
        </w:r>
      </w:ins>
      <w:del w:id="31" w:author="Anenberg, Susan Casper" w:date="2024-10-26T07:06:00Z">
        <w:r w:rsidDel="009B7B4B">
          <w:rPr>
            <w:rFonts w:ascii="Times New Roman" w:hAnsi="Times New Roman" w:cs="Times New Roman"/>
          </w:rPr>
          <w:delText xml:space="preserve">in terms of </w:delText>
        </w:r>
      </w:del>
      <w:del w:id="32" w:author="Anenberg, Susan Casper" w:date="2024-10-26T07:07:00Z">
        <w:r w:rsidR="00866A5E" w:rsidDel="009B7B4B">
          <w:rPr>
            <w:rFonts w:ascii="Times New Roman" w:hAnsi="Times New Roman" w:cs="Times New Roman"/>
          </w:rPr>
          <w:delText xml:space="preserve">2020 percentage of green and green or blue space and </w:delText>
        </w:r>
        <w:r w:rsidR="004A6A1E" w:rsidDel="009B7B4B">
          <w:rPr>
            <w:rFonts w:ascii="Times New Roman" w:hAnsi="Times New Roman" w:cs="Times New Roman"/>
          </w:rPr>
          <w:delText xml:space="preserve">the population-weighted greenest season NDVI for </w:delText>
        </w:r>
      </w:del>
      <w:del w:id="33" w:author="Anenberg, Susan Casper" w:date="2024-10-26T07:05:00Z">
        <w:r w:rsidR="004A6A1E" w:rsidDel="0077127F">
          <w:rPr>
            <w:rFonts w:ascii="Times New Roman" w:hAnsi="Times New Roman" w:cs="Times New Roman"/>
          </w:rPr>
          <w:delText xml:space="preserve">ten </w:delText>
        </w:r>
      </w:del>
      <w:del w:id="34" w:author="Anenberg, Susan Casper" w:date="2024-10-26T07:07:00Z">
        <w:r w:rsidR="004A6A1E" w:rsidDel="009B7B4B">
          <w:rPr>
            <w:rFonts w:ascii="Times New Roman" w:hAnsi="Times New Roman" w:cs="Times New Roman"/>
          </w:rPr>
          <w:delText xml:space="preserve">years </w:delText>
        </w:r>
        <w:r w:rsidR="00866A5E" w:rsidDel="009B7B4B">
          <w:rPr>
            <w:rFonts w:ascii="Times New Roman" w:hAnsi="Times New Roman" w:cs="Times New Roman"/>
          </w:rPr>
          <w:delText>(</w:delText>
        </w:r>
      </w:del>
      <w:ins w:id="35" w:author="Anenberg, Susan Casper" w:date="2024-10-26T07:07:00Z">
        <w:r w:rsidR="009B7B4B">
          <w:rPr>
            <w:rFonts w:ascii="Times New Roman" w:hAnsi="Times New Roman" w:cs="Times New Roman"/>
          </w:rPr>
          <w:t xml:space="preserve">from </w:t>
        </w:r>
      </w:ins>
      <w:r w:rsidR="004A6A1E">
        <w:rPr>
          <w:rFonts w:ascii="Times New Roman" w:hAnsi="Times New Roman" w:cs="Times New Roman"/>
        </w:rPr>
        <w:t>2014</w:t>
      </w:r>
      <w:ins w:id="36" w:author="Anenberg, Susan Casper" w:date="2024-10-26T07:07:00Z">
        <w:r w:rsidR="009B7B4B">
          <w:rPr>
            <w:rFonts w:ascii="Times New Roman" w:hAnsi="Times New Roman" w:cs="Times New Roman"/>
          </w:rPr>
          <w:t xml:space="preserve"> to </w:t>
        </w:r>
      </w:ins>
      <w:del w:id="37" w:author="Anenberg, Susan Casper" w:date="2024-10-26T07:07:00Z">
        <w:r w:rsidR="004A6A1E" w:rsidDel="009B7B4B">
          <w:rPr>
            <w:rFonts w:ascii="Times New Roman" w:hAnsi="Times New Roman" w:cs="Times New Roman"/>
          </w:rPr>
          <w:delText>-</w:delText>
        </w:r>
      </w:del>
      <w:r w:rsidR="004A6A1E">
        <w:rPr>
          <w:rFonts w:ascii="Times New Roman" w:hAnsi="Times New Roman" w:cs="Times New Roman"/>
        </w:rPr>
        <w:t>2023</w:t>
      </w:r>
      <w:ins w:id="38" w:author="Anenberg, Susan Casper" w:date="2024-10-26T07:07:00Z">
        <w:r w:rsidR="009B7B4B">
          <w:rPr>
            <w:rFonts w:ascii="Times New Roman" w:hAnsi="Times New Roman" w:cs="Times New Roman"/>
          </w:rPr>
          <w:t>,</w:t>
        </w:r>
      </w:ins>
      <w:del w:id="39" w:author="Anenberg, Susan Casper" w:date="2024-10-26T07:07:00Z">
        <w:r w:rsidR="00866A5E" w:rsidDel="009B7B4B">
          <w:rPr>
            <w:rFonts w:ascii="Times New Roman" w:hAnsi="Times New Roman" w:cs="Times New Roman"/>
          </w:rPr>
          <w:delText>)</w:delText>
        </w:r>
      </w:del>
      <w:r w:rsidR="004A6A1E">
        <w:rPr>
          <w:rFonts w:ascii="Times New Roman" w:hAnsi="Times New Roman" w:cs="Times New Roman"/>
        </w:rPr>
        <w:t xml:space="preserve"> </w:t>
      </w:r>
      <w:r>
        <w:rPr>
          <w:rFonts w:ascii="Times New Roman" w:hAnsi="Times New Roman" w:cs="Times New Roman"/>
        </w:rPr>
        <w:t>in 1,04</w:t>
      </w:r>
      <w:r w:rsidR="00D85548">
        <w:rPr>
          <w:rFonts w:ascii="Times New Roman" w:hAnsi="Times New Roman" w:cs="Times New Roman"/>
        </w:rPr>
        <w:t>1</w:t>
      </w:r>
      <w:r>
        <w:rPr>
          <w:rFonts w:ascii="Times New Roman" w:hAnsi="Times New Roman" w:cs="Times New Roman"/>
        </w:rPr>
        <w:t xml:space="preserve"> cities across 174 countries. </w:t>
      </w:r>
      <w:commentRangeStart w:id="40"/>
      <w:r>
        <w:rPr>
          <w:rFonts w:ascii="Times New Roman" w:hAnsi="Times New Roman" w:cs="Times New Roman"/>
        </w:rPr>
        <w:t xml:space="preserve">We then </w:t>
      </w:r>
      <w:del w:id="41" w:author="Anenberg, Susan Casper" w:date="2024-10-26T07:08:00Z">
        <w:r w:rsidDel="009B7B4B">
          <w:rPr>
            <w:rFonts w:ascii="Times New Roman" w:hAnsi="Times New Roman" w:cs="Times New Roman"/>
          </w:rPr>
          <w:delText xml:space="preserve">conducted a quantitative health impact </w:delText>
        </w:r>
        <w:r w:rsidRPr="007C220F" w:rsidDel="009B7B4B">
          <w:rPr>
            <w:rFonts w:ascii="Times New Roman" w:hAnsi="Times New Roman" w:cs="Times New Roman"/>
          </w:rPr>
          <w:delText xml:space="preserve">assessment of </w:delText>
        </w:r>
      </w:del>
      <w:ins w:id="42" w:author="Anenberg, Susan Casper" w:date="2024-10-26T07:08:00Z">
        <w:r w:rsidR="009B7B4B">
          <w:rPr>
            <w:rFonts w:ascii="Times New Roman" w:hAnsi="Times New Roman" w:cs="Times New Roman"/>
          </w:rPr>
          <w:t xml:space="preserve">estimated </w:t>
        </w:r>
      </w:ins>
      <w:r w:rsidRPr="007C220F">
        <w:rPr>
          <w:rFonts w:ascii="Times New Roman" w:hAnsi="Times New Roman" w:cs="Times New Roman"/>
        </w:rPr>
        <w:t xml:space="preserve">the </w:t>
      </w:r>
      <w:ins w:id="43" w:author="Anenberg, Susan Casper" w:date="2024-10-26T07:08:00Z">
        <w:r w:rsidR="009B7B4B">
          <w:rPr>
            <w:rFonts w:ascii="Times New Roman" w:hAnsi="Times New Roman" w:cs="Times New Roman"/>
          </w:rPr>
          <w:t xml:space="preserve">mortality </w:t>
        </w:r>
      </w:ins>
      <w:r w:rsidRPr="007C220F">
        <w:rPr>
          <w:rFonts w:ascii="Times New Roman" w:hAnsi="Times New Roman" w:cs="Times New Roman"/>
        </w:rPr>
        <w:t xml:space="preserve">change </w:t>
      </w:r>
      <w:del w:id="44" w:author="Anenberg, Susan Casper" w:date="2024-10-26T07:08:00Z">
        <w:r w:rsidRPr="007C220F" w:rsidDel="009B7B4B">
          <w:rPr>
            <w:rFonts w:ascii="Times New Roman" w:hAnsi="Times New Roman" w:cs="Times New Roman"/>
          </w:rPr>
          <w:delText xml:space="preserve">in mortality </w:delText>
        </w:r>
      </w:del>
      <w:r w:rsidRPr="007C220F">
        <w:rPr>
          <w:rFonts w:ascii="Times New Roman" w:hAnsi="Times New Roman" w:cs="Times New Roman"/>
        </w:rPr>
        <w:t xml:space="preserve">in each </w:t>
      </w:r>
      <w:del w:id="45" w:author="Anenberg, Susan Casper" w:date="2024-10-26T07:08:00Z">
        <w:r w:rsidRPr="007C220F" w:rsidDel="009B7B4B">
          <w:rPr>
            <w:rFonts w:ascii="Times New Roman" w:hAnsi="Times New Roman" w:cs="Times New Roman"/>
          </w:rPr>
          <w:delText xml:space="preserve">of these cities </w:delText>
        </w:r>
      </w:del>
      <w:ins w:id="46" w:author="Anenberg, Susan Casper" w:date="2024-10-26T07:08:00Z">
        <w:r w:rsidR="009B7B4B">
          <w:rPr>
            <w:rFonts w:ascii="Times New Roman" w:hAnsi="Times New Roman" w:cs="Times New Roman"/>
          </w:rPr>
          <w:t xml:space="preserve">city </w:t>
        </w:r>
      </w:ins>
      <w:r w:rsidRPr="007C220F">
        <w:rPr>
          <w:rFonts w:ascii="Times New Roman" w:hAnsi="Times New Roman" w:cs="Times New Roman"/>
        </w:rPr>
        <w:t xml:space="preserve">associated with </w:t>
      </w:r>
      <w:ins w:id="47" w:author="Anenberg, Susan Casper" w:date="2024-10-26T07:08:00Z">
        <w:r w:rsidR="009B7B4B">
          <w:rPr>
            <w:rFonts w:ascii="Times New Roman" w:hAnsi="Times New Roman" w:cs="Times New Roman"/>
          </w:rPr>
          <w:t xml:space="preserve">NDVI </w:t>
        </w:r>
      </w:ins>
      <w:r w:rsidRPr="007C220F">
        <w:rPr>
          <w:rFonts w:ascii="Times New Roman" w:hAnsi="Times New Roman" w:cs="Times New Roman"/>
        </w:rPr>
        <w:t xml:space="preserve">changes </w:t>
      </w:r>
      <w:del w:id="48" w:author="Anenberg, Susan Casper" w:date="2024-10-26T07:08:00Z">
        <w:r w:rsidRPr="007C220F" w:rsidDel="009B7B4B">
          <w:rPr>
            <w:rFonts w:ascii="Times New Roman" w:hAnsi="Times New Roman" w:cs="Times New Roman"/>
          </w:rPr>
          <w:delText xml:space="preserve">in NDVI from </w:delText>
        </w:r>
      </w:del>
      <w:ins w:id="49" w:author="Anenberg, Susan Casper" w:date="2024-10-26T07:08:00Z">
        <w:r w:rsidR="009B7B4B">
          <w:rPr>
            <w:rFonts w:ascii="Times New Roman" w:hAnsi="Times New Roman" w:cs="Times New Roman"/>
          </w:rPr>
          <w:t>between two five-year periods, from</w:t>
        </w:r>
        <w:r w:rsidR="009B7B4B" w:rsidRPr="007C220F">
          <w:rPr>
            <w:rFonts w:ascii="Times New Roman" w:hAnsi="Times New Roman" w:cs="Times New Roman"/>
          </w:rPr>
          <w:t xml:space="preserve"> </w:t>
        </w:r>
      </w:ins>
      <w:r w:rsidR="00D3065F">
        <w:rPr>
          <w:rFonts w:ascii="Times New Roman" w:hAnsi="Times New Roman" w:cs="Times New Roman"/>
        </w:rPr>
        <w:t>2014-2018</w:t>
      </w:r>
      <w:r w:rsidRPr="007C220F">
        <w:rPr>
          <w:rFonts w:ascii="Times New Roman" w:hAnsi="Times New Roman" w:cs="Times New Roman"/>
        </w:rPr>
        <w:t xml:space="preserve"> </w:t>
      </w:r>
      <w:r w:rsidR="007E09D3">
        <w:rPr>
          <w:rFonts w:ascii="Times New Roman" w:hAnsi="Times New Roman" w:cs="Times New Roman"/>
        </w:rPr>
        <w:t>to</w:t>
      </w:r>
      <w:r w:rsidRPr="007C220F">
        <w:rPr>
          <w:rFonts w:ascii="Times New Roman" w:hAnsi="Times New Roman" w:cs="Times New Roman"/>
        </w:rPr>
        <w:t xml:space="preserve"> </w:t>
      </w:r>
      <w:r w:rsidR="00D3065F">
        <w:rPr>
          <w:rFonts w:ascii="Times New Roman" w:hAnsi="Times New Roman" w:cs="Times New Roman"/>
        </w:rPr>
        <w:t>2019-2023</w:t>
      </w:r>
      <w:r w:rsidRPr="007C220F">
        <w:rPr>
          <w:rFonts w:ascii="Times New Roman" w:hAnsi="Times New Roman" w:cs="Times New Roman"/>
        </w:rPr>
        <w:t>.</w:t>
      </w:r>
      <w:commentRangeEnd w:id="40"/>
      <w:r w:rsidR="009B7B4B">
        <w:rPr>
          <w:rStyle w:val="CommentReference"/>
        </w:rPr>
        <w:commentReference w:id="40"/>
      </w:r>
      <w:r w:rsidRPr="007C220F">
        <w:rPr>
          <w:rFonts w:ascii="Times New Roman" w:hAnsi="Times New Roman" w:cs="Times New Roman"/>
        </w:rPr>
        <w:t xml:space="preserve"> </w:t>
      </w:r>
      <w:r w:rsidR="00EA3427" w:rsidRPr="007C220F">
        <w:rPr>
          <w:rFonts w:ascii="Times New Roman" w:hAnsi="Times New Roman" w:cs="Times New Roman"/>
        </w:rPr>
        <w:t xml:space="preserve">We </w:t>
      </w:r>
      <w:del w:id="50" w:author="Anenberg, Susan Casper" w:date="2024-10-26T07:09:00Z">
        <w:r w:rsidR="00EA3427" w:rsidRPr="007C220F" w:rsidDel="00675FFE">
          <w:rPr>
            <w:rFonts w:ascii="Times New Roman" w:hAnsi="Times New Roman" w:cs="Times New Roman"/>
          </w:rPr>
          <w:delText xml:space="preserve">used </w:delText>
        </w:r>
      </w:del>
      <w:ins w:id="51" w:author="Anenberg, Susan Casper" w:date="2024-10-26T07:09:00Z">
        <w:r w:rsidR="00675FFE">
          <w:rPr>
            <w:rFonts w:ascii="Times New Roman" w:hAnsi="Times New Roman" w:cs="Times New Roman"/>
          </w:rPr>
          <w:t>define</w:t>
        </w:r>
      </w:ins>
      <w:ins w:id="52" w:author="Anenberg, Susan Casper" w:date="2024-10-26T07:10:00Z">
        <w:r w:rsidR="00675FFE">
          <w:rPr>
            <w:rFonts w:ascii="Times New Roman" w:hAnsi="Times New Roman" w:cs="Times New Roman"/>
          </w:rPr>
          <w:t>d</w:t>
        </w:r>
      </w:ins>
      <w:ins w:id="53" w:author="Anenberg, Susan Casper" w:date="2024-10-26T07:09:00Z">
        <w:r w:rsidR="00675FFE">
          <w:rPr>
            <w:rFonts w:ascii="Times New Roman" w:hAnsi="Times New Roman" w:cs="Times New Roman"/>
          </w:rPr>
          <w:t xml:space="preserve"> urban extents using</w:t>
        </w:r>
        <w:r w:rsidR="00675FFE" w:rsidRPr="007C220F">
          <w:rPr>
            <w:rFonts w:ascii="Times New Roman" w:hAnsi="Times New Roman" w:cs="Times New Roman"/>
          </w:rPr>
          <w:t xml:space="preserve"> </w:t>
        </w:r>
      </w:ins>
      <w:r w:rsidR="00EA3427" w:rsidRPr="007C220F">
        <w:rPr>
          <w:rFonts w:ascii="Times New Roman" w:hAnsi="Times New Roman" w:cs="Times New Roman"/>
        </w:rPr>
        <w:t xml:space="preserve">the </w:t>
      </w:r>
      <w:r w:rsidR="007C220F" w:rsidRPr="007C220F">
        <w:rPr>
          <w:rFonts w:ascii="Times New Roman" w:hAnsi="Times New Roman" w:cs="Times New Roman"/>
        </w:rPr>
        <w:t xml:space="preserve">Global Human </w:t>
      </w:r>
      <w:r w:rsidR="007C220F" w:rsidRPr="007C220F">
        <w:rPr>
          <w:rFonts w:ascii="Times New Roman" w:hAnsi="Times New Roman" w:cs="Times New Roman"/>
        </w:rPr>
        <w:lastRenderedPageBreak/>
        <w:t>Settlement Urban Centre Database (GHS-UCDB)</w:t>
      </w:r>
      <w:ins w:id="54" w:author="Anenberg, Susan Casper" w:date="2024-10-26T07:09:00Z">
        <w:r w:rsidR="00675FFE">
          <w:rPr>
            <w:rFonts w:ascii="Times New Roman" w:hAnsi="Times New Roman" w:cs="Times New Roman"/>
          </w:rPr>
          <w:t xml:space="preserve">, which provides </w:t>
        </w:r>
      </w:ins>
      <w:del w:id="55" w:author="Anenberg, Susan Casper" w:date="2024-10-26T07:09:00Z">
        <w:r w:rsidR="007C220F" w:rsidRPr="007C220F" w:rsidDel="00675FFE">
          <w:rPr>
            <w:rFonts w:ascii="Times New Roman" w:hAnsi="Times New Roman" w:cs="Times New Roman"/>
          </w:rPr>
          <w:delText xml:space="preserve"> </w:delText>
        </w:r>
        <w:r w:rsidR="00EA3427" w:rsidRPr="007C220F" w:rsidDel="00675FFE">
          <w:rPr>
            <w:rFonts w:ascii="Times New Roman" w:hAnsi="Times New Roman" w:cs="Times New Roman"/>
          </w:rPr>
          <w:delText xml:space="preserve">to define urban extents. These spatial bounds are determined using </w:delText>
        </w:r>
      </w:del>
      <w:r w:rsidR="00EA3427" w:rsidRPr="007C220F">
        <w:rPr>
          <w:rFonts w:ascii="Times New Roman" w:hAnsi="Times New Roman" w:cs="Times New Roman"/>
        </w:rPr>
        <w:t>a consistent methodology based on</w:t>
      </w:r>
      <w:r w:rsidR="00432318" w:rsidRPr="007C220F">
        <w:rPr>
          <w:rFonts w:ascii="Times New Roman" w:hAnsi="Times New Roman" w:cs="Times New Roman"/>
        </w:rPr>
        <w:t xml:space="preserve"> population and</w:t>
      </w:r>
      <w:r w:rsidR="00EA3427" w:rsidRPr="007C220F">
        <w:rPr>
          <w:rFonts w:ascii="Times New Roman" w:hAnsi="Times New Roman" w:cs="Times New Roman"/>
        </w:rPr>
        <w:t xml:space="preserve"> </w:t>
      </w:r>
      <w:r w:rsidR="00432318" w:rsidRPr="007C220F">
        <w:rPr>
          <w:rFonts w:ascii="Times New Roman" w:hAnsi="Times New Roman" w:cs="Times New Roman"/>
        </w:rPr>
        <w:t>remote sensing data.</w:t>
      </w:r>
      <w:r w:rsidR="00CE7C15" w:rsidRPr="007C220F">
        <w:rPr>
          <w:rFonts w:ascii="Times New Roman" w:hAnsi="Times New Roman" w:cs="Times New Roman"/>
        </w:rPr>
        <w:fldChar w:fldCharType="begin"/>
      </w:r>
      <w:r w:rsidR="00CE7C15" w:rsidRPr="007C220F">
        <w:rPr>
          <w:rFonts w:ascii="Times New Roman" w:hAnsi="Times New Roman" w:cs="Times New Roman"/>
        </w:rPr>
        <w:instrText xml:space="preserve"> ADDIN ZOTERO_ITEM CSL_CITATION {"citationID":"rAD9MYvP","properties":{"formattedCitation":"\\super 14\\nosupersub{}","plainCitation":"14","noteIndex":0},"citationItems":[{"id":757,"uris":["http://zotero.org/users/10202395/items/FBYZPBIZ"],"itemData":{"id":757,"type":"dataset","abstract":"The Global Human Settlement Layer (GHSL) produces new global spatial information, evidence-based analytics, and knowledge describing the human presence in the planet. The Joint Research Centre (JRC) and the Directorate General for Regional Development (DG REGIO) of the European Commission support the GHSL activities. The GHSL contributes to the international partnership “GEO Human Planet Initiative”. The GHSL methods rely on automatic spatial data mining technologies allowing the extraction of analytics and knowledge from large amount of heterogeneous data including global, fine-scale satellite-image data streams, census data, and crowd sources or volunteering geographic information sources. Spatial data reporting objectively and systematically about the presence of population and built-up infrastructures are necessary for any evidence-based modelling or assessing of i) human and physical exposure to threats as environmental contamination and degradation, natural disasters and conflicts, ii) impact of human activities on ecosystems, and iii) access to resources. The GHS Urban Centre Database (GHS- UCDB) describes spatial entities called “urban centres” accordingly to a set of multi-temporal thematic attributes gathered from the GHSL sources integrated with other sources available in the open scientific domain. The Urban Centres are defined by specific cut-off values on resident population and built-up surface share in a 1x1 km global uniform grid. The input data it is generated by the GHSL, and the operating parameters are set in the frame of the “degree of urbanization” (DEGURBA) methodology. The DEGURBA is a methodology for delineation of urban and rural areas made for international statistical comparison purposes that is developed by the European Commission, the Organization for Economic Co-operation and Development (OECD), the Food and Agriculture Organization of the United Nations (FAO), UN-Habitat and the World Bank. The reference GHSL input data used to delineate the Urban Centres are included in the Community pre-Release of GHS Data Package (GHS CR2018) in support to the GEO Human Planet Initiative. The parameter set used to delineate the Urban Centres from the input data are included in the GHSL settlement classification model SMODv9s10E 2018. The reference epoch for the spatial delineation of the Urban Centres is 2015. The attributes of the GHS-UCDB have different time depth for a maximum of 40 years, depending on availability of the input sources.","DOI":"10.2905/53473144-B88C-44BC-B4A3-4583ED1F547E","publisher":"European Commission, Joint Research Centre (JRC)","source":"DOI.org (Datacite)","title":"GHS-UCDB R2019A - GHS Urban Centre Database 2015, multitemporal and multidimensional attributes","URL":"http://data.europa.eu/89h/53473144-b88c-44bc-b4a3-4583ed1f547e","author":[{"family":"Freire","given":"Sergio"},{"family":"Schiavina","given":"Marcello"},{"family":"Corbane","given":"Christina"},{"family":"Pesaresi","given":"Martino"},{"family":"Sabo","given":"Filip"},{"family":"Tommasi","given":"Pierpaolo"},{"family":"Airaghi","given":"Donato"},{"family":"Ehrlich","given":"Daniele"},{"family":"Melchiorri","given":"Michele"},{"family":"Politis","given":"Panagiotis"},{"family":"Kemper","given":"Thomas"},{"family":"Zanchetta","given":"Luigi"},{"family":"Florczyk","given":"Aneta"},{"family":"Maffenini","given":"Luca"}],"accessed":{"date-parts":[["2024",9,25]]},"issued":{"date-parts":[["2019",1,28]]}}}],"schema":"https://github.com/citation-style-language/schema/raw/master/csl-citation.json"} </w:instrText>
      </w:r>
      <w:r w:rsidR="00CE7C15" w:rsidRPr="007C220F">
        <w:rPr>
          <w:rFonts w:ascii="Times New Roman" w:hAnsi="Times New Roman" w:cs="Times New Roman"/>
        </w:rPr>
        <w:fldChar w:fldCharType="separate"/>
      </w:r>
      <w:r w:rsidR="00CE7C15" w:rsidRPr="007C220F">
        <w:rPr>
          <w:rFonts w:ascii="Times New Roman" w:hAnsi="Times New Roman" w:cs="Times New Roman"/>
          <w:vertAlign w:val="superscript"/>
        </w:rPr>
        <w:t>14</w:t>
      </w:r>
      <w:r w:rsidR="00CE7C15" w:rsidRPr="007C220F">
        <w:rPr>
          <w:rFonts w:ascii="Times New Roman" w:hAnsi="Times New Roman" w:cs="Times New Roman"/>
        </w:rPr>
        <w:fldChar w:fldCharType="end"/>
      </w:r>
      <w:r w:rsidR="00B723B6" w:rsidRPr="007C220F">
        <w:rPr>
          <w:rFonts w:ascii="Times New Roman" w:hAnsi="Times New Roman" w:cs="Times New Roman"/>
        </w:rPr>
        <w:t xml:space="preserve"> Cities were included if they were the most populous in their country or had over 500,000 inhabitants. </w:t>
      </w:r>
      <w:commentRangeStart w:id="56"/>
      <w:r w:rsidR="007E09D3">
        <w:rPr>
          <w:rFonts w:ascii="Times New Roman" w:hAnsi="Times New Roman" w:cs="Times New Roman"/>
        </w:rPr>
        <w:t xml:space="preserve">Twenty-two countries did not have cities in </w:t>
      </w:r>
      <w:r w:rsidR="00B723B6" w:rsidRPr="007C220F">
        <w:rPr>
          <w:rFonts w:ascii="Times New Roman" w:hAnsi="Times New Roman" w:cs="Times New Roman"/>
        </w:rPr>
        <w:t xml:space="preserve">the </w:t>
      </w:r>
      <w:r w:rsidR="007C220F" w:rsidRPr="007C220F">
        <w:rPr>
          <w:rFonts w:ascii="Times New Roman" w:hAnsi="Times New Roman" w:cs="Times New Roman"/>
        </w:rPr>
        <w:t>GHS-</w:t>
      </w:r>
      <w:r w:rsidR="00B723B6" w:rsidRPr="007C220F">
        <w:rPr>
          <w:rFonts w:ascii="Times New Roman" w:hAnsi="Times New Roman" w:cs="Times New Roman"/>
        </w:rPr>
        <w:t>UCDB</w:t>
      </w:r>
      <w:r w:rsidR="007E09D3">
        <w:rPr>
          <w:rFonts w:ascii="Times New Roman" w:hAnsi="Times New Roman" w:cs="Times New Roman"/>
        </w:rPr>
        <w:t xml:space="preserve"> and </w:t>
      </w:r>
      <w:r w:rsidR="00B723B6" w:rsidRPr="007C220F">
        <w:rPr>
          <w:rFonts w:ascii="Times New Roman" w:hAnsi="Times New Roman" w:cs="Times New Roman"/>
        </w:rPr>
        <w:t>were</w:t>
      </w:r>
      <w:r w:rsidR="00B723B6">
        <w:rPr>
          <w:rFonts w:ascii="Times New Roman" w:hAnsi="Times New Roman" w:cs="Times New Roman"/>
        </w:rPr>
        <w:t xml:space="preserve"> not represented in the analysis. </w:t>
      </w:r>
      <w:commentRangeEnd w:id="56"/>
      <w:r w:rsidR="00AD0485">
        <w:rPr>
          <w:rStyle w:val="CommentReference"/>
        </w:rPr>
        <w:commentReference w:id="56"/>
      </w:r>
      <w:r w:rsidR="00B723B6">
        <w:rPr>
          <w:rFonts w:ascii="Times New Roman" w:hAnsi="Times New Roman" w:cs="Times New Roman"/>
        </w:rPr>
        <w:t xml:space="preserve"> </w:t>
      </w:r>
    </w:p>
    <w:p w14:paraId="10C33AE5" w14:textId="77777777" w:rsidR="00EA3427" w:rsidRDefault="00EA3427" w:rsidP="00551D54">
      <w:pPr>
        <w:rPr>
          <w:rFonts w:ascii="Times New Roman" w:hAnsi="Times New Roman" w:cs="Times New Roman"/>
        </w:rPr>
      </w:pPr>
    </w:p>
    <w:p w14:paraId="1333CD51" w14:textId="77777777" w:rsidR="00C1696B" w:rsidRDefault="00C1696B" w:rsidP="00C1696B">
      <w:pPr>
        <w:rPr>
          <w:rFonts w:ascii="Times New Roman" w:hAnsi="Times New Roman" w:cs="Times New Roman"/>
          <w:i/>
          <w:iCs/>
        </w:rPr>
      </w:pPr>
      <w:r>
        <w:rPr>
          <w:rFonts w:ascii="Times New Roman" w:hAnsi="Times New Roman" w:cs="Times New Roman"/>
          <w:i/>
          <w:iCs/>
        </w:rPr>
        <w:t>Green and green and blue area</w:t>
      </w:r>
    </w:p>
    <w:p w14:paraId="455851C6" w14:textId="77777777" w:rsidR="00C1696B" w:rsidRPr="004817DF" w:rsidRDefault="00C1696B" w:rsidP="00C1696B">
      <w:pPr>
        <w:rPr>
          <w:rFonts w:ascii="Times New Roman" w:hAnsi="Times New Roman" w:cs="Times New Roman"/>
          <w:i/>
          <w:iCs/>
        </w:rPr>
      </w:pPr>
    </w:p>
    <w:p w14:paraId="6845FF5B" w14:textId="2F2F53A7" w:rsidR="00C1696B" w:rsidRDefault="00C1696B" w:rsidP="00C1696B">
      <w:pPr>
        <w:rPr>
          <w:rFonts w:ascii="Times New Roman" w:hAnsi="Times New Roman" w:cs="Times New Roman"/>
        </w:rPr>
      </w:pPr>
      <w:commentRangeStart w:id="57"/>
      <w:r>
        <w:rPr>
          <w:rFonts w:ascii="Times New Roman" w:hAnsi="Times New Roman" w:cs="Times New Roman"/>
        </w:rPr>
        <w:t xml:space="preserve">The </w:t>
      </w:r>
      <w:commentRangeEnd w:id="57"/>
      <w:r w:rsidR="00E26B4F">
        <w:rPr>
          <w:rStyle w:val="CommentReference"/>
        </w:rPr>
        <w:commentReference w:id="57"/>
      </w:r>
      <w:r>
        <w:rPr>
          <w:rFonts w:ascii="Times New Roman" w:hAnsi="Times New Roman" w:cs="Times New Roman"/>
        </w:rPr>
        <w:t xml:space="preserve">percent green and green or blue space metrics were calculated from NASA’s </w:t>
      </w:r>
      <w:commentRangeStart w:id="58"/>
      <w:r>
        <w:rPr>
          <w:rFonts w:ascii="Times New Roman" w:hAnsi="Times New Roman" w:cs="Times New Roman"/>
        </w:rPr>
        <w:t xml:space="preserve">Modis </w:t>
      </w:r>
      <w:commentRangeEnd w:id="58"/>
      <w:r w:rsidR="003A24BE">
        <w:rPr>
          <w:rStyle w:val="CommentReference"/>
        </w:rPr>
        <w:commentReference w:id="58"/>
      </w:r>
      <w:commentRangeStart w:id="59"/>
      <w:r>
        <w:rPr>
          <w:rFonts w:ascii="Times New Roman" w:hAnsi="Times New Roman" w:cs="Times New Roman"/>
        </w:rPr>
        <w:t>satellite</w:t>
      </w:r>
      <w:commentRangeEnd w:id="59"/>
      <w:r w:rsidR="007B17C1">
        <w:rPr>
          <w:rStyle w:val="CommentReference"/>
        </w:rPr>
        <w:commentReference w:id="59"/>
      </w:r>
      <w:r>
        <w:rPr>
          <w:rFonts w:ascii="Times New Roman" w:hAnsi="Times New Roman" w:cs="Times New Roman"/>
        </w:rPr>
        <w:t xml:space="preserve">, which we accessed through </w:t>
      </w:r>
      <w:r w:rsidR="00CE55BE">
        <w:rPr>
          <w:rFonts w:ascii="Times New Roman" w:hAnsi="Times New Roman" w:cs="Times New Roman"/>
        </w:rPr>
        <w:t>Google Earth Engine (GEE)</w:t>
      </w:r>
      <w:r>
        <w:rPr>
          <w:rFonts w:ascii="Times New Roman" w:hAnsi="Times New Roman" w:cs="Times New Roman"/>
        </w:rPr>
        <w:t xml:space="preserve">. This dataset is available yearly and provides various landcover classifications for each 500m pixel. </w:t>
      </w:r>
      <w:commentRangeStart w:id="60"/>
      <w:r>
        <w:rPr>
          <w:rFonts w:ascii="Times New Roman" w:hAnsi="Times New Roman" w:cs="Times New Roman"/>
        </w:rPr>
        <w:t xml:space="preserve">We used the 2020 </w:t>
      </w:r>
      <w:r w:rsidRPr="006E2604">
        <w:rPr>
          <w:rFonts w:ascii="Times New Roman" w:hAnsi="Times New Roman" w:cs="Times New Roman"/>
        </w:rPr>
        <w:t>University of Maryland (UMD) classification</w:t>
      </w:r>
      <w:r>
        <w:rPr>
          <w:rFonts w:ascii="Times New Roman" w:hAnsi="Times New Roman" w:cs="Times New Roman"/>
        </w:rPr>
        <w:t>.</w:t>
      </w:r>
      <w:commentRangeEnd w:id="60"/>
      <w:r w:rsidR="00154804">
        <w:rPr>
          <w:rStyle w:val="CommentReference"/>
        </w:rPr>
        <w:commentReference w:id="60"/>
      </w:r>
      <w:r>
        <w:rPr>
          <w:rFonts w:ascii="Times New Roman" w:hAnsi="Times New Roman" w:cs="Times New Roman"/>
        </w:rPr>
        <w:t xml:space="preserve"> We first created binary indicators of</w:t>
      </w:r>
      <w:ins w:id="61" w:author="Anenberg, Susan Casper" w:date="2024-10-28T05:43:00Z">
        <w:r w:rsidR="007B17C1">
          <w:rPr>
            <w:rFonts w:ascii="Times New Roman" w:hAnsi="Times New Roman" w:cs="Times New Roman"/>
          </w:rPr>
          <w:t>: 1)</w:t>
        </w:r>
      </w:ins>
      <w:r>
        <w:rPr>
          <w:rFonts w:ascii="Times New Roman" w:hAnsi="Times New Roman" w:cs="Times New Roman"/>
        </w:rPr>
        <w:t xml:space="preserve"> greenspace, which included pixels classified as forests, shrublands, savannas, grasslands, and croplands, and </w:t>
      </w:r>
      <w:ins w:id="62" w:author="Anenberg, Susan Casper" w:date="2024-10-28T05:43:00Z">
        <w:r w:rsidR="007B17C1">
          <w:rPr>
            <w:rFonts w:ascii="Times New Roman" w:hAnsi="Times New Roman" w:cs="Times New Roman"/>
          </w:rPr>
          <w:t xml:space="preserve">2) </w:t>
        </w:r>
      </w:ins>
      <w:r>
        <w:rPr>
          <w:rFonts w:ascii="Times New Roman" w:hAnsi="Times New Roman" w:cs="Times New Roman"/>
        </w:rPr>
        <w:t xml:space="preserve">green or blue space, which included these categories as well as waterbodies and permanent wetlands. We then took the </w:t>
      </w:r>
      <w:commentRangeStart w:id="63"/>
      <w:r>
        <w:rPr>
          <w:rFonts w:ascii="Times New Roman" w:hAnsi="Times New Roman" w:cs="Times New Roman"/>
        </w:rPr>
        <w:t xml:space="preserve">average </w:t>
      </w:r>
      <w:commentRangeEnd w:id="63"/>
      <w:r w:rsidR="007B17C1">
        <w:rPr>
          <w:rStyle w:val="CommentReference"/>
        </w:rPr>
        <w:commentReference w:id="63"/>
      </w:r>
      <w:r>
        <w:rPr>
          <w:rFonts w:ascii="Times New Roman" w:hAnsi="Times New Roman" w:cs="Times New Roman"/>
        </w:rPr>
        <w:t>over the urban boundary to arrive at a city-level estimate of percent greenspace and green or blue space.</w:t>
      </w:r>
    </w:p>
    <w:p w14:paraId="3DC394E4" w14:textId="77777777" w:rsidR="00C1696B" w:rsidRPr="00E150CA" w:rsidRDefault="00C1696B" w:rsidP="00551D54">
      <w:pPr>
        <w:rPr>
          <w:rFonts w:ascii="Times New Roman" w:hAnsi="Times New Roman" w:cs="Times New Roman"/>
        </w:rPr>
      </w:pPr>
    </w:p>
    <w:p w14:paraId="0F8F828B" w14:textId="41CCF01D" w:rsidR="00A06A27" w:rsidRDefault="00E457AE" w:rsidP="00551D54">
      <w:pPr>
        <w:rPr>
          <w:rFonts w:ascii="Times New Roman" w:hAnsi="Times New Roman" w:cs="Times New Roman"/>
          <w:i/>
          <w:iCs/>
        </w:rPr>
      </w:pPr>
      <w:r>
        <w:rPr>
          <w:rFonts w:ascii="Times New Roman" w:hAnsi="Times New Roman" w:cs="Times New Roman"/>
          <w:i/>
          <w:iCs/>
        </w:rPr>
        <w:t>Population-weighted greenest season NDVI</w:t>
      </w:r>
    </w:p>
    <w:p w14:paraId="0089DEA3" w14:textId="77777777" w:rsidR="00D51E22" w:rsidRPr="00E150CA" w:rsidRDefault="00D51E22" w:rsidP="00551D54">
      <w:pPr>
        <w:rPr>
          <w:rFonts w:ascii="Times New Roman" w:hAnsi="Times New Roman" w:cs="Times New Roman"/>
          <w:i/>
          <w:iCs/>
        </w:rPr>
      </w:pPr>
    </w:p>
    <w:p w14:paraId="125EAC6C" w14:textId="608ADB1B" w:rsidR="000231D0" w:rsidRDefault="00090A79" w:rsidP="00551D54">
      <w:pPr>
        <w:rPr>
          <w:rFonts w:ascii="Times New Roman" w:hAnsi="Times New Roman" w:cs="Times New Roman"/>
        </w:rPr>
      </w:pPr>
      <w:r>
        <w:rPr>
          <w:rFonts w:ascii="Times New Roman" w:hAnsi="Times New Roman" w:cs="Times New Roman"/>
        </w:rPr>
        <w:t xml:space="preserve">For </w:t>
      </w:r>
      <w:commentRangeStart w:id="64"/>
      <w:del w:id="65" w:author="Anenberg, Susan Casper" w:date="2024-10-28T05:47:00Z">
        <w:r w:rsidDel="005D506E">
          <w:rPr>
            <w:rFonts w:ascii="Times New Roman" w:hAnsi="Times New Roman" w:cs="Times New Roman"/>
          </w:rPr>
          <w:delText xml:space="preserve">the population-weighted greenest season </w:delText>
        </w:r>
      </w:del>
      <w:commentRangeEnd w:id="64"/>
      <w:r w:rsidR="005D506E">
        <w:rPr>
          <w:rStyle w:val="CommentReference"/>
        </w:rPr>
        <w:commentReference w:id="64"/>
      </w:r>
      <w:r>
        <w:rPr>
          <w:rFonts w:ascii="Times New Roman" w:hAnsi="Times New Roman" w:cs="Times New Roman"/>
        </w:rPr>
        <w:t>NDVI, we used</w:t>
      </w:r>
      <w:r w:rsidR="00D51E22">
        <w:rPr>
          <w:rFonts w:ascii="Times New Roman" w:hAnsi="Times New Roman" w:cs="Times New Roman"/>
        </w:rPr>
        <w:t xml:space="preserve"> Landsat</w:t>
      </w:r>
      <w:r w:rsidR="008E053E">
        <w:rPr>
          <w:rFonts w:ascii="Times New Roman" w:hAnsi="Times New Roman" w:cs="Times New Roman"/>
        </w:rPr>
        <w:t xml:space="preserve"> 8 satellite</w:t>
      </w:r>
      <w:r w:rsidR="0093536B">
        <w:rPr>
          <w:rFonts w:ascii="Times New Roman" w:hAnsi="Times New Roman" w:cs="Times New Roman"/>
        </w:rPr>
        <w:t xml:space="preserve"> imagery</w:t>
      </w:r>
      <w:r w:rsidR="0060540D">
        <w:rPr>
          <w:rFonts w:ascii="Times New Roman" w:hAnsi="Times New Roman" w:cs="Times New Roman"/>
        </w:rPr>
        <w:t>,</w:t>
      </w:r>
      <w:r>
        <w:rPr>
          <w:rFonts w:ascii="Times New Roman" w:hAnsi="Times New Roman" w:cs="Times New Roman"/>
        </w:rPr>
        <w:t xml:space="preserve"> </w:t>
      </w:r>
      <w:r w:rsidR="0060540D">
        <w:rPr>
          <w:rFonts w:ascii="Times New Roman" w:hAnsi="Times New Roman" w:cs="Times New Roman"/>
        </w:rPr>
        <w:t xml:space="preserve">accessed through </w:t>
      </w:r>
      <w:r w:rsidR="00354BDF">
        <w:rPr>
          <w:rFonts w:ascii="Times New Roman" w:hAnsi="Times New Roman" w:cs="Times New Roman"/>
        </w:rPr>
        <w:t>GEE</w:t>
      </w:r>
      <w:r w:rsidR="0060540D">
        <w:rPr>
          <w:rFonts w:ascii="Times New Roman" w:hAnsi="Times New Roman" w:cs="Times New Roman"/>
        </w:rPr>
        <w:t>. Landsat</w:t>
      </w:r>
      <w:commentRangeStart w:id="66"/>
      <w:r w:rsidR="0060540D">
        <w:rPr>
          <w:rFonts w:ascii="Times New Roman" w:hAnsi="Times New Roman" w:cs="Times New Roman"/>
        </w:rPr>
        <w:t xml:space="preserve"> is a joint mission of the National Aeronautics and Space Administration (NASA) and the United States Geological Survey (USGS) </w:t>
      </w:r>
      <w:commentRangeEnd w:id="66"/>
      <w:r w:rsidR="005D506E">
        <w:rPr>
          <w:rStyle w:val="CommentReference"/>
        </w:rPr>
        <w:commentReference w:id="66"/>
      </w:r>
      <w:r w:rsidR="0060540D">
        <w:rPr>
          <w:rFonts w:ascii="Times New Roman" w:hAnsi="Times New Roman" w:cs="Times New Roman"/>
        </w:rPr>
        <w:t>and is available</w:t>
      </w:r>
      <w:r w:rsidR="00354BDF">
        <w:rPr>
          <w:rFonts w:ascii="Times New Roman" w:hAnsi="Times New Roman" w:cs="Times New Roman"/>
        </w:rPr>
        <w:t xml:space="preserve"> </w:t>
      </w:r>
      <w:r w:rsidR="00484172">
        <w:rPr>
          <w:rFonts w:ascii="Times New Roman" w:hAnsi="Times New Roman" w:cs="Times New Roman"/>
        </w:rPr>
        <w:t xml:space="preserve">at the 30m resolution </w:t>
      </w:r>
      <w:r w:rsidR="0060540D">
        <w:rPr>
          <w:rFonts w:ascii="Times New Roman" w:hAnsi="Times New Roman" w:cs="Times New Roman"/>
        </w:rPr>
        <w:t xml:space="preserve">with new images </w:t>
      </w:r>
      <w:r w:rsidR="00484172">
        <w:rPr>
          <w:rFonts w:ascii="Times New Roman" w:hAnsi="Times New Roman" w:cs="Times New Roman"/>
        </w:rPr>
        <w:t xml:space="preserve">approximately every 16 days. </w:t>
      </w:r>
      <w:moveToRangeStart w:id="67" w:author="Anenberg, Susan Casper" w:date="2024-10-28T05:50:00Z" w:name="move180987037"/>
      <w:moveTo w:id="68" w:author="Anenberg, Susan Casper" w:date="2024-10-28T05:50:00Z">
        <w:r w:rsidR="00064A1A">
          <w:rPr>
            <w:rFonts w:ascii="Times New Roman" w:hAnsi="Times New Roman" w:cs="Times New Roman"/>
          </w:rPr>
          <w:t>We used the “</w:t>
        </w:r>
        <w:proofErr w:type="spellStart"/>
        <w:r w:rsidR="00064A1A">
          <w:rPr>
            <w:rFonts w:ascii="Times New Roman" w:hAnsi="Times New Roman" w:cs="Times New Roman"/>
          </w:rPr>
          <w:t>Landsat.simpleComposite</w:t>
        </w:r>
        <w:proofErr w:type="spellEnd"/>
        <w:r w:rsidR="00064A1A">
          <w:rPr>
            <w:rFonts w:ascii="Times New Roman" w:hAnsi="Times New Roman" w:cs="Times New Roman"/>
          </w:rPr>
          <w:t>” algorithm from GEE, which removes cloudy pixels.</w:t>
        </w:r>
      </w:moveTo>
      <w:moveToRangeEnd w:id="67"/>
      <w:ins w:id="69" w:author="Anenberg, Susan Casper" w:date="2024-10-28T05:50:00Z">
        <w:r w:rsidR="00064A1A">
          <w:rPr>
            <w:rFonts w:ascii="Times New Roman" w:hAnsi="Times New Roman" w:cs="Times New Roman"/>
          </w:rPr>
          <w:t xml:space="preserve"> </w:t>
        </w:r>
      </w:ins>
      <w:commentRangeStart w:id="70"/>
      <w:del w:id="71" w:author="Anenberg, Susan Casper" w:date="2024-10-28T05:45:00Z">
        <w:r w:rsidR="00D05F03" w:rsidDel="005D506E">
          <w:rPr>
            <w:rFonts w:ascii="Times New Roman" w:hAnsi="Times New Roman" w:cs="Times New Roman"/>
          </w:rPr>
          <w:delText xml:space="preserve">In </w:delText>
        </w:r>
        <w:r w:rsidR="00230F0F" w:rsidDel="005D506E">
          <w:rPr>
            <w:rFonts w:ascii="Times New Roman" w:hAnsi="Times New Roman" w:cs="Times New Roman"/>
          </w:rPr>
          <w:delText>an update to the</w:delText>
        </w:r>
        <w:r w:rsidR="00D05F03" w:rsidDel="005D506E">
          <w:rPr>
            <w:rFonts w:ascii="Times New Roman" w:hAnsi="Times New Roman" w:cs="Times New Roman"/>
          </w:rPr>
          <w:delText xml:space="preserve"> Lancet Countdown’s methodology</w:delText>
        </w:r>
      </w:del>
      <w:commentRangeEnd w:id="70"/>
      <w:r w:rsidR="00064A1A">
        <w:rPr>
          <w:rStyle w:val="CommentReference"/>
        </w:rPr>
        <w:commentReference w:id="70"/>
      </w:r>
      <w:del w:id="72" w:author="Anenberg, Susan Casper" w:date="2024-10-28T05:45:00Z">
        <w:r w:rsidR="00D05F03" w:rsidDel="005D506E">
          <w:rPr>
            <w:rFonts w:ascii="Times New Roman" w:hAnsi="Times New Roman" w:cs="Times New Roman"/>
          </w:rPr>
          <w:delText>, w</w:delText>
        </w:r>
      </w:del>
      <w:ins w:id="73" w:author="Anenberg, Susan Casper" w:date="2024-10-28T05:45:00Z">
        <w:r w:rsidR="005D506E">
          <w:rPr>
            <w:rFonts w:ascii="Times New Roman" w:hAnsi="Times New Roman" w:cs="Times New Roman"/>
          </w:rPr>
          <w:t>W</w:t>
        </w:r>
      </w:ins>
      <w:r w:rsidR="0060540D">
        <w:rPr>
          <w:rFonts w:ascii="Times New Roman" w:hAnsi="Times New Roman" w:cs="Times New Roman"/>
        </w:rPr>
        <w:t xml:space="preserve">e used the Joint Research </w:t>
      </w:r>
      <w:r w:rsidR="00827425">
        <w:rPr>
          <w:rFonts w:ascii="Times New Roman" w:hAnsi="Times New Roman" w:cs="Times New Roman"/>
        </w:rPr>
        <w:t>Commission</w:t>
      </w:r>
      <w:r w:rsidR="006E45F4">
        <w:rPr>
          <w:rFonts w:ascii="Times New Roman" w:hAnsi="Times New Roman" w:cs="Times New Roman"/>
        </w:rPr>
        <w:t xml:space="preserve"> (JRC)</w:t>
      </w:r>
      <w:r w:rsidR="00827425">
        <w:rPr>
          <w:rFonts w:ascii="Times New Roman" w:hAnsi="Times New Roman" w:cs="Times New Roman"/>
        </w:rPr>
        <w:t>’s</w:t>
      </w:r>
      <w:r w:rsidR="0060540D">
        <w:rPr>
          <w:rFonts w:ascii="Times New Roman" w:hAnsi="Times New Roman" w:cs="Times New Roman"/>
        </w:rPr>
        <w:t xml:space="preserve"> </w:t>
      </w:r>
      <w:ins w:id="74" w:author="Anenberg, Susan Casper" w:date="2024-10-28T05:46:00Z">
        <w:r w:rsidR="005D506E">
          <w:rPr>
            <w:rFonts w:ascii="Times New Roman" w:hAnsi="Times New Roman" w:cs="Times New Roman"/>
          </w:rPr>
          <w:t xml:space="preserve">Landsat-derived </w:t>
        </w:r>
      </w:ins>
      <w:r>
        <w:rPr>
          <w:rFonts w:ascii="Times New Roman" w:hAnsi="Times New Roman" w:cs="Times New Roman"/>
        </w:rPr>
        <w:t xml:space="preserve">global surface water </w:t>
      </w:r>
      <w:r w:rsidR="0078361F">
        <w:rPr>
          <w:rFonts w:ascii="Times New Roman" w:hAnsi="Times New Roman" w:cs="Times New Roman"/>
        </w:rPr>
        <w:t>dataset</w:t>
      </w:r>
      <w:ins w:id="75" w:author="Anenberg, Susan Casper" w:date="2024-10-28T05:54:00Z">
        <w:r w:rsidR="006E4C2C">
          <w:rPr>
            <w:rFonts w:ascii="Times New Roman" w:hAnsi="Times New Roman" w:cs="Times New Roman"/>
          </w:rPr>
          <w:t xml:space="preserve"> (</w:t>
        </w:r>
        <w:commentRangeStart w:id="76"/>
        <w:r w:rsidR="006E4C2C">
          <w:rPr>
            <w:rFonts w:ascii="Times New Roman" w:hAnsi="Times New Roman" w:cs="Times New Roman"/>
          </w:rPr>
          <w:t>30m resolution)</w:t>
        </w:r>
        <w:commentRangeEnd w:id="76"/>
        <w:r w:rsidR="006E4C2C">
          <w:rPr>
            <w:rStyle w:val="CommentReference"/>
          </w:rPr>
          <w:commentReference w:id="76"/>
        </w:r>
      </w:ins>
      <w:r w:rsidR="0078361F">
        <w:rPr>
          <w:rFonts w:ascii="Times New Roman" w:hAnsi="Times New Roman" w:cs="Times New Roman"/>
        </w:rPr>
        <w:t xml:space="preserve"> </w:t>
      </w:r>
      <w:r w:rsidR="00827425">
        <w:rPr>
          <w:rFonts w:ascii="Times New Roman" w:hAnsi="Times New Roman" w:cs="Times New Roman"/>
        </w:rPr>
        <w:t xml:space="preserve">to </w:t>
      </w:r>
      <w:del w:id="77" w:author="Anenberg, Susan Casper" w:date="2024-10-28T05:45:00Z">
        <w:r w:rsidR="00827425" w:rsidDel="005D506E">
          <w:rPr>
            <w:rFonts w:ascii="Times New Roman" w:hAnsi="Times New Roman" w:cs="Times New Roman"/>
          </w:rPr>
          <w:delText xml:space="preserve">mask </w:delText>
        </w:r>
      </w:del>
      <w:ins w:id="78" w:author="Anenberg, Susan Casper" w:date="2024-10-28T05:45:00Z">
        <w:r w:rsidR="005D506E">
          <w:rPr>
            <w:rFonts w:ascii="Times New Roman" w:hAnsi="Times New Roman" w:cs="Times New Roman"/>
          </w:rPr>
          <w:t xml:space="preserve">exclude </w:t>
        </w:r>
      </w:ins>
      <w:r w:rsidR="00827425">
        <w:rPr>
          <w:rFonts w:ascii="Times New Roman" w:hAnsi="Times New Roman" w:cs="Times New Roman"/>
        </w:rPr>
        <w:t xml:space="preserve">pixels that were </w:t>
      </w:r>
      <w:r w:rsidR="0078361F">
        <w:rPr>
          <w:rFonts w:ascii="Times New Roman" w:hAnsi="Times New Roman" w:cs="Times New Roman"/>
        </w:rPr>
        <w:t>classified as</w:t>
      </w:r>
      <w:r w:rsidR="00827425">
        <w:rPr>
          <w:rFonts w:ascii="Times New Roman" w:hAnsi="Times New Roman" w:cs="Times New Roman"/>
        </w:rPr>
        <w:t xml:space="preserve"> </w:t>
      </w:r>
      <w:r>
        <w:rPr>
          <w:rFonts w:ascii="Times New Roman" w:hAnsi="Times New Roman" w:cs="Times New Roman"/>
        </w:rPr>
        <w:t>“</w:t>
      </w:r>
      <w:r w:rsidR="00827425">
        <w:rPr>
          <w:rFonts w:ascii="Times New Roman" w:hAnsi="Times New Roman" w:cs="Times New Roman"/>
        </w:rPr>
        <w:t>permanent water</w:t>
      </w:r>
      <w:ins w:id="79" w:author="Anenberg, Susan Casper" w:date="2024-10-28T05:45:00Z">
        <w:r w:rsidR="005D506E">
          <w:rPr>
            <w:rFonts w:ascii="Times New Roman" w:hAnsi="Times New Roman" w:cs="Times New Roman"/>
          </w:rPr>
          <w:t>.</w:t>
        </w:r>
      </w:ins>
      <w:r>
        <w:rPr>
          <w:rFonts w:ascii="Times New Roman" w:hAnsi="Times New Roman" w:cs="Times New Roman"/>
        </w:rPr>
        <w:t>”</w:t>
      </w:r>
      <w:del w:id="80" w:author="Anenberg, Susan Casper" w:date="2024-10-28T05:44:00Z">
        <w:r w:rsidR="000231D0" w:rsidDel="005D506E">
          <w:rPr>
            <w:rFonts w:ascii="Times New Roman" w:hAnsi="Times New Roman" w:cs="Times New Roman"/>
          </w:rPr>
          <w:delText>,</w:delText>
        </w:r>
      </w:del>
      <w:ins w:id="81" w:author="Anenberg, Susan Casper" w:date="2024-10-28T05:45:00Z">
        <w:r w:rsidR="005D506E">
          <w:rPr>
            <w:rFonts w:ascii="Times New Roman" w:hAnsi="Times New Roman" w:cs="Times New Roman"/>
          </w:rPr>
          <w:t xml:space="preserve"> </w:t>
        </w:r>
      </w:ins>
      <w:del w:id="82" w:author="Anenberg, Susan Casper" w:date="2024-10-28T05:45:00Z">
        <w:r w:rsidR="000231D0" w:rsidDel="005D506E">
          <w:rPr>
            <w:rFonts w:ascii="Times New Roman" w:hAnsi="Times New Roman" w:cs="Times New Roman"/>
          </w:rPr>
          <w:delText xml:space="preserve"> ignoring these pixels in our NDVI calculations</w:delText>
        </w:r>
        <w:r w:rsidR="00827425" w:rsidDel="005D506E">
          <w:rPr>
            <w:rFonts w:ascii="Times New Roman" w:hAnsi="Times New Roman" w:cs="Times New Roman"/>
          </w:rPr>
          <w:delText>.</w:delText>
        </w:r>
      </w:del>
      <w:r w:rsidR="00827425">
        <w:rPr>
          <w:rFonts w:ascii="Times New Roman" w:hAnsi="Times New Roman" w:cs="Times New Roman"/>
        </w:rPr>
        <w:t xml:space="preserve"> </w:t>
      </w:r>
      <w:del w:id="83" w:author="Anenberg, Susan Casper" w:date="2024-10-28T05:46:00Z">
        <w:r w:rsidR="00827425" w:rsidDel="005D506E">
          <w:rPr>
            <w:rFonts w:ascii="Times New Roman" w:hAnsi="Times New Roman" w:cs="Times New Roman"/>
          </w:rPr>
          <w:delText>Th</w:delText>
        </w:r>
        <w:r w:rsidR="000D568A" w:rsidDel="005D506E">
          <w:rPr>
            <w:rFonts w:ascii="Times New Roman" w:hAnsi="Times New Roman" w:cs="Times New Roman"/>
          </w:rPr>
          <w:delText>e JRC global surface water</w:delText>
        </w:r>
        <w:r w:rsidR="00827425" w:rsidDel="005D506E">
          <w:rPr>
            <w:rFonts w:ascii="Times New Roman" w:hAnsi="Times New Roman" w:cs="Times New Roman"/>
          </w:rPr>
          <w:delText xml:space="preserve"> dataset </w:delText>
        </w:r>
        <w:r w:rsidR="00A7210E" w:rsidDel="005D506E">
          <w:rPr>
            <w:rFonts w:ascii="Times New Roman" w:hAnsi="Times New Roman" w:cs="Times New Roman"/>
          </w:rPr>
          <w:delText xml:space="preserve">is a Landsat-derived </w:delText>
        </w:r>
        <w:r w:rsidR="003508BE" w:rsidDel="005D506E">
          <w:rPr>
            <w:rFonts w:ascii="Times New Roman" w:hAnsi="Times New Roman" w:cs="Times New Roman"/>
          </w:rPr>
          <w:delText>product and</w:delText>
        </w:r>
        <w:r w:rsidR="00A7210E" w:rsidDel="005D506E">
          <w:rPr>
            <w:rFonts w:ascii="Times New Roman" w:hAnsi="Times New Roman" w:cs="Times New Roman"/>
          </w:rPr>
          <w:delText xml:space="preserve"> </w:delText>
        </w:r>
        <w:r w:rsidR="0078361F" w:rsidDel="005D506E">
          <w:rPr>
            <w:rFonts w:ascii="Times New Roman" w:hAnsi="Times New Roman" w:cs="Times New Roman"/>
          </w:rPr>
          <w:delText>aligns spatially with our urban greenspace estimates</w:delText>
        </w:r>
        <w:r w:rsidR="00827425" w:rsidDel="005D506E">
          <w:rPr>
            <w:rFonts w:ascii="Times New Roman" w:hAnsi="Times New Roman" w:cs="Times New Roman"/>
          </w:rPr>
          <w:delText xml:space="preserve">. </w:delText>
        </w:r>
      </w:del>
      <w:r w:rsidR="00827425">
        <w:rPr>
          <w:rFonts w:ascii="Times New Roman" w:hAnsi="Times New Roman" w:cs="Times New Roman"/>
        </w:rPr>
        <w:t xml:space="preserve">We used the 2015 </w:t>
      </w:r>
      <w:ins w:id="84" w:author="Anenberg, Susan Casper" w:date="2024-10-28T05:47:00Z">
        <w:r w:rsidR="005D506E">
          <w:rPr>
            <w:rFonts w:ascii="Times New Roman" w:hAnsi="Times New Roman" w:cs="Times New Roman"/>
          </w:rPr>
          <w:t xml:space="preserve">JRC </w:t>
        </w:r>
      </w:ins>
      <w:r w:rsidR="0078361F">
        <w:rPr>
          <w:rFonts w:ascii="Times New Roman" w:hAnsi="Times New Roman" w:cs="Times New Roman"/>
        </w:rPr>
        <w:t xml:space="preserve">dataset to </w:t>
      </w:r>
      <w:r w:rsidR="000231D0">
        <w:rPr>
          <w:rFonts w:ascii="Times New Roman" w:hAnsi="Times New Roman" w:cs="Times New Roman"/>
        </w:rPr>
        <w:t>mask</w:t>
      </w:r>
      <w:r w:rsidR="00827425">
        <w:rPr>
          <w:rFonts w:ascii="Times New Roman" w:hAnsi="Times New Roman" w:cs="Times New Roman"/>
        </w:rPr>
        <w:t xml:space="preserve"> water pixels in </w:t>
      </w:r>
      <w:r w:rsidR="00825A98">
        <w:rPr>
          <w:rFonts w:ascii="Times New Roman" w:hAnsi="Times New Roman" w:cs="Times New Roman"/>
        </w:rPr>
        <w:t>the</w:t>
      </w:r>
      <w:r w:rsidR="00827425">
        <w:rPr>
          <w:rFonts w:ascii="Times New Roman" w:hAnsi="Times New Roman" w:cs="Times New Roman"/>
        </w:rPr>
        <w:t xml:space="preserve"> </w:t>
      </w:r>
      <w:r w:rsidR="00522757">
        <w:rPr>
          <w:rFonts w:ascii="Times New Roman" w:hAnsi="Times New Roman" w:cs="Times New Roman"/>
        </w:rPr>
        <w:t>2014-</w:t>
      </w:r>
      <w:r w:rsidR="00827425">
        <w:rPr>
          <w:rFonts w:ascii="Times New Roman" w:hAnsi="Times New Roman" w:cs="Times New Roman"/>
        </w:rPr>
        <w:t>201</w:t>
      </w:r>
      <w:r w:rsidR="00522757">
        <w:rPr>
          <w:rFonts w:ascii="Times New Roman" w:hAnsi="Times New Roman" w:cs="Times New Roman"/>
        </w:rPr>
        <w:t>8</w:t>
      </w:r>
      <w:r w:rsidR="00827425">
        <w:rPr>
          <w:rFonts w:ascii="Times New Roman" w:hAnsi="Times New Roman" w:cs="Times New Roman"/>
        </w:rPr>
        <w:t xml:space="preserve"> </w:t>
      </w:r>
      <w:r w:rsidR="00825A98">
        <w:rPr>
          <w:rFonts w:ascii="Times New Roman" w:hAnsi="Times New Roman" w:cs="Times New Roman"/>
        </w:rPr>
        <w:t>images</w:t>
      </w:r>
      <w:r w:rsidR="00827425">
        <w:rPr>
          <w:rFonts w:ascii="Times New Roman" w:hAnsi="Times New Roman" w:cs="Times New Roman"/>
        </w:rPr>
        <w:t xml:space="preserve"> and the 2020 dataset to mask water pixels in </w:t>
      </w:r>
      <w:r w:rsidR="00825A98">
        <w:rPr>
          <w:rFonts w:ascii="Times New Roman" w:hAnsi="Times New Roman" w:cs="Times New Roman"/>
        </w:rPr>
        <w:t>the</w:t>
      </w:r>
      <w:r w:rsidR="00827425">
        <w:rPr>
          <w:rFonts w:ascii="Times New Roman" w:hAnsi="Times New Roman" w:cs="Times New Roman"/>
        </w:rPr>
        <w:t xml:space="preserve"> </w:t>
      </w:r>
      <w:r w:rsidR="00522757">
        <w:rPr>
          <w:rFonts w:ascii="Times New Roman" w:hAnsi="Times New Roman" w:cs="Times New Roman"/>
        </w:rPr>
        <w:t>2019-2023</w:t>
      </w:r>
      <w:r w:rsidR="00827425">
        <w:rPr>
          <w:rFonts w:ascii="Times New Roman" w:hAnsi="Times New Roman" w:cs="Times New Roman"/>
        </w:rPr>
        <w:t xml:space="preserve"> </w:t>
      </w:r>
      <w:r w:rsidR="00825A98">
        <w:rPr>
          <w:rFonts w:ascii="Times New Roman" w:hAnsi="Times New Roman" w:cs="Times New Roman"/>
        </w:rPr>
        <w:t>images</w:t>
      </w:r>
      <w:r w:rsidR="00827425">
        <w:rPr>
          <w:rFonts w:ascii="Times New Roman" w:hAnsi="Times New Roman" w:cs="Times New Roman"/>
        </w:rPr>
        <w:t xml:space="preserve">. </w:t>
      </w:r>
      <w:commentRangeStart w:id="85"/>
      <w:r w:rsidR="00230F0F">
        <w:rPr>
          <w:rFonts w:ascii="Times New Roman" w:hAnsi="Times New Roman" w:cs="Times New Roman"/>
        </w:rPr>
        <w:t>Previously</w:t>
      </w:r>
      <w:commentRangeEnd w:id="85"/>
      <w:r w:rsidR="00C662A0">
        <w:rPr>
          <w:rStyle w:val="CommentReference"/>
        </w:rPr>
        <w:commentReference w:id="85"/>
      </w:r>
      <w:r w:rsidR="00230F0F">
        <w:rPr>
          <w:rFonts w:ascii="Times New Roman" w:hAnsi="Times New Roman" w:cs="Times New Roman"/>
        </w:rPr>
        <w:t>, all NDVI pixels with negative values had been set to 0, which affected a mix of water and urban area</w:t>
      </w:r>
      <w:r w:rsidR="00F82B6B">
        <w:rPr>
          <w:rFonts w:ascii="Times New Roman" w:hAnsi="Times New Roman" w:cs="Times New Roman"/>
        </w:rPr>
        <w:t>s</w:t>
      </w:r>
      <w:r w:rsidR="00230F0F">
        <w:rPr>
          <w:rFonts w:ascii="Times New Roman" w:hAnsi="Times New Roman" w:cs="Times New Roman"/>
        </w:rPr>
        <w:t xml:space="preserve">. </w:t>
      </w:r>
    </w:p>
    <w:p w14:paraId="64CAEF0B" w14:textId="77777777" w:rsidR="000231D0" w:rsidRDefault="000231D0" w:rsidP="00551D54">
      <w:pPr>
        <w:rPr>
          <w:rFonts w:ascii="Times New Roman" w:hAnsi="Times New Roman" w:cs="Times New Roman"/>
        </w:rPr>
      </w:pPr>
    </w:p>
    <w:p w14:paraId="0CB61711" w14:textId="317D8EC5" w:rsidR="00441531" w:rsidRDefault="00024A18" w:rsidP="00441531">
      <w:pPr>
        <w:rPr>
          <w:rFonts w:ascii="Times New Roman" w:hAnsi="Times New Roman" w:cs="Times New Roman"/>
        </w:rPr>
      </w:pPr>
      <w:moveToRangeStart w:id="86" w:author="Anenberg, Susan Casper" w:date="2024-10-28T05:58:00Z" w:name="move180987518"/>
      <w:moveTo w:id="87" w:author="Anenberg, Susan Casper" w:date="2024-10-28T05:58:00Z">
        <w:del w:id="88" w:author="Anenberg, Susan Casper" w:date="2024-10-28T05:58:00Z">
          <w:r w:rsidDel="00024A18">
            <w:rPr>
              <w:rFonts w:ascii="Times New Roman" w:hAnsi="Times New Roman" w:cs="Times New Roman"/>
            </w:rPr>
            <w:delText xml:space="preserve">This </w:delText>
          </w:r>
          <w:r w:rsidRPr="00435A59" w:rsidDel="00024A18">
            <w:rPr>
              <w:rFonts w:ascii="Times New Roman" w:hAnsi="Times New Roman" w:cs="Times New Roman"/>
            </w:rPr>
            <w:delText xml:space="preserve">exposure definition most closely aligned with </w:delText>
          </w:r>
        </w:del>
      </w:moveTo>
      <w:ins w:id="89" w:author="Anenberg, Susan Casper" w:date="2024-10-28T05:58:00Z">
        <w:r>
          <w:rPr>
            <w:rFonts w:ascii="Times New Roman" w:hAnsi="Times New Roman" w:cs="Times New Roman"/>
          </w:rPr>
          <w:t xml:space="preserve">The </w:t>
        </w:r>
      </w:ins>
      <w:moveTo w:id="90" w:author="Anenberg, Susan Casper" w:date="2024-10-28T05:58:00Z">
        <w:r w:rsidRPr="00435A59">
          <w:rPr>
            <w:rFonts w:ascii="Times New Roman" w:hAnsi="Times New Roman" w:cs="Times New Roman"/>
          </w:rPr>
          <w:t xml:space="preserve">meta-analysis we used </w:t>
        </w:r>
        <w:r>
          <w:rPr>
            <w:rFonts w:ascii="Times New Roman" w:hAnsi="Times New Roman" w:cs="Times New Roman"/>
          </w:rPr>
          <w:t xml:space="preserve">to define the epidemiologic relationship between increased </w:t>
        </w:r>
        <w:del w:id="91" w:author="Anenberg, Susan Casper" w:date="2024-10-28T05:58:00Z">
          <w:r w:rsidDel="00024A18">
            <w:rPr>
              <w:rFonts w:ascii="Times New Roman" w:hAnsi="Times New Roman" w:cs="Times New Roman"/>
            </w:rPr>
            <w:delText xml:space="preserve">and </w:delText>
          </w:r>
        </w:del>
        <w:r>
          <w:rPr>
            <w:rFonts w:ascii="Times New Roman" w:hAnsi="Times New Roman" w:cs="Times New Roman"/>
          </w:rPr>
          <w:t>NDVI and reductions in all-cause mortality</w:t>
        </w:r>
      </w:moveTo>
      <w:ins w:id="92" w:author="Anenberg, Susan Casper" w:date="2024-10-28T05:59:00Z">
        <w:r>
          <w:rPr>
            <w:rFonts w:ascii="Times New Roman" w:hAnsi="Times New Roman" w:cs="Times New Roman"/>
          </w:rPr>
          <w:t xml:space="preserve"> includes </w:t>
        </w:r>
      </w:ins>
      <w:moveTo w:id="93" w:author="Anenberg, Susan Casper" w:date="2024-10-28T05:58:00Z">
        <w:del w:id="94" w:author="Anenberg, Susan Casper" w:date="2024-10-28T05:59:00Z">
          <w:r w:rsidRPr="00435A59" w:rsidDel="00024A18">
            <w:rPr>
              <w:rFonts w:ascii="Times New Roman" w:hAnsi="Times New Roman" w:cs="Times New Roman"/>
            </w:rPr>
            <w:delText>. S</w:delText>
          </w:r>
        </w:del>
      </w:moveTo>
      <w:ins w:id="95" w:author="Anenberg, Susan Casper" w:date="2024-10-28T05:59:00Z">
        <w:r>
          <w:rPr>
            <w:rFonts w:ascii="Times New Roman" w:hAnsi="Times New Roman" w:cs="Times New Roman"/>
          </w:rPr>
          <w:t>s</w:t>
        </w:r>
      </w:ins>
      <w:moveTo w:id="96" w:author="Anenberg, Susan Casper" w:date="2024-10-28T05:58:00Z">
        <w:r w:rsidRPr="00435A59">
          <w:rPr>
            <w:rFonts w:ascii="Times New Roman" w:hAnsi="Times New Roman" w:cs="Times New Roman"/>
          </w:rPr>
          <w:t xml:space="preserve">everal </w:t>
        </w:r>
        <w:del w:id="97" w:author="Anenberg, Susan Casper" w:date="2024-10-28T05:59:00Z">
          <w:r w:rsidRPr="00435A59" w:rsidDel="00024A18">
            <w:rPr>
              <w:rFonts w:ascii="Times New Roman" w:hAnsi="Times New Roman" w:cs="Times New Roman"/>
            </w:rPr>
            <w:delText xml:space="preserve">of the </w:delText>
          </w:r>
        </w:del>
        <w:r w:rsidRPr="00435A59">
          <w:rPr>
            <w:rFonts w:ascii="Times New Roman" w:hAnsi="Times New Roman" w:cs="Times New Roman"/>
          </w:rPr>
          <w:t xml:space="preserve">large cohort studies </w:t>
        </w:r>
        <w:del w:id="98" w:author="Anenberg, Susan Casper" w:date="2024-10-28T05:59:00Z">
          <w:r w:rsidRPr="00435A59" w:rsidDel="00024A18">
            <w:rPr>
              <w:rFonts w:ascii="Times New Roman" w:hAnsi="Times New Roman" w:cs="Times New Roman"/>
            </w:rPr>
            <w:delText xml:space="preserve">included in this study </w:delText>
          </w:r>
        </w:del>
      </w:moveTo>
      <w:ins w:id="99" w:author="Anenberg, Susan Casper" w:date="2024-10-28T05:59:00Z">
        <w:r>
          <w:rPr>
            <w:rFonts w:ascii="Times New Roman" w:hAnsi="Times New Roman" w:cs="Times New Roman"/>
          </w:rPr>
          <w:t xml:space="preserve">that </w:t>
        </w:r>
      </w:ins>
      <w:moveTo w:id="100" w:author="Anenberg, Susan Casper" w:date="2024-10-28T05:58:00Z">
        <w:r w:rsidRPr="00435A59">
          <w:rPr>
            <w:rFonts w:ascii="Times New Roman" w:hAnsi="Times New Roman" w:cs="Times New Roman"/>
          </w:rPr>
          <w:t xml:space="preserve">defined greenspace using the average NDVI value </w:t>
        </w:r>
        <w:r>
          <w:rPr>
            <w:rFonts w:ascii="Times New Roman" w:hAnsi="Times New Roman" w:cs="Times New Roman"/>
          </w:rPr>
          <w:t>from</w:t>
        </w:r>
        <w:r w:rsidRPr="00435A59">
          <w:rPr>
            <w:rFonts w:ascii="Times New Roman" w:hAnsi="Times New Roman" w:cs="Times New Roman"/>
          </w:rPr>
          <w:t xml:space="preserve"> the greenest season</w:t>
        </w:r>
        <w:r>
          <w:rPr>
            <w:rFonts w:ascii="Times New Roman" w:hAnsi="Times New Roman" w:cs="Times New Roman"/>
          </w:rPr>
          <w:t>s</w:t>
        </w:r>
        <w:r w:rsidRPr="00435A59">
          <w:rPr>
            <w:rFonts w:ascii="Times New Roman" w:hAnsi="Times New Roman" w:cs="Times New Roman"/>
          </w:rPr>
          <w:t>.</w:t>
        </w:r>
        <w:r w:rsidRPr="00435A59">
          <w:rPr>
            <w:rFonts w:ascii="Times New Roman" w:hAnsi="Times New Roman" w:cs="Times New Roman"/>
          </w:rPr>
          <w:fldChar w:fldCharType="begin"/>
        </w:r>
        <w:r w:rsidRPr="00435A59">
          <w:rPr>
            <w:rFonts w:ascii="Times New Roman" w:hAnsi="Times New Roman" w:cs="Times New Roman"/>
          </w:rPr>
          <w:instrText xml:space="preserve"> ADDIN ZOTERO_ITEM CSL_CITATION {"citationID":"OkO2viWB","properties":{"formattedCitation":"\\super 15\\uc0\\u8211{}17\\nosupersub{}","plainCitation":"15–17","noteIndex":0},"citationItems":[{"id":620,"uris":["http://zotero.org/users/10202395/items/P63AXWQ7"],"itemData":{"id":620,"type":"article-journal","abstract":"Introduction: Cities often experience high air pollution and noise levels and lack of natural outdoor environments, which may be detrimental to health. The aim of this study was to evaluate the effects of air pollution, noise, and blue and green space on premature all-cause mortality in Barcelona using a mega cohort approach. Methods: Both men and women of 18 years and above registered on 1 January 2010 by the Sistema d’Informació pel Desenvolupament de la Investigació en Atenció Primària (SIDIAP) and living in the city of Barcelona were included in the cohort and followed up until 31 December 2014 or until death (n = 2,939,067 person years). The exposure assessment was conducted at the census tract level (n = 1061). We assigned exposure to long term ambient levels of nitrogen dioxides (NO2), nitrogen oxides (NOx), particulate matter with aerodynamic diameter less than 2.5 µm (PM2.5), between 2.5 µm and 10 µm (PM2.5–10, i.e., coarse particulate matter), less than 10 µm (PM10) and PM2.5 light absorption (hereafter referred to as PM2.5 absorbance) based on land use regressions models. Normalized Difference Vegetation Index (NDVI) was assigned based on remote sensing data, percentage green space and blue space were calculated based on land use maps and modelled road traffic noise was available through the strategic noise map for Barcelona. Results: In this large prospective study (n = 792,649) in an urban area, we found a decreased risk of all-cause mortality with an increase in green space measured as NDVI (hazard ratio (HR) = 0.92, 95% CI 0.89–0.97 per 0.1) and increased risks of mortality with an increase in exposure to blue space (HR = 1.04, 95% CI 1.01–1.06 per 1%), NO2 (HR = 1.01, 95% CI 1.00–1.02 per 5 ug/m3) but no risk with noise (HR = 1.00, 95% CI 0.98–1.02 per 5 dB(A)). The increased risks appeared to be more pronounced in the more deprived areas. Results for NDVI, and to a lesser extent NO2, remained most consistent after mutual adjustment for other exposures. The NDVI estimate was a little attenuated when NO2 was included in the model. The study had some limitations including e.g., the assessment of air pollution, noise, green space and socioeconomic status (SES) on census tract level rather than individual level and residual confounding. Conclusion: This large study provides new insights on the relationship between green and blue space, noise and air pollution and premature all-cause mortality.","container-title":"International Journal of Environmental Research and Public Health","DOI":"10.3390/ijerph15112405","ISSN":"1660-4601","issue":"11","journalAbbreviation":"IJERPH","language":"en","page":"2405","source":"DOI.org (Crossref)","title":"Air Pollution, Noise, Blue Space, and Green Space and Premature Mortality in Barcelona: A Mega Cohort","title-short":"Air Pollution, Noise, Blue Space, and Green Space and Premature Mortality in Barcelona","volume":"15","author":[{"family":"Nieuwenhuijsen","given":"Mark"},{"family":"Gascon","given":"Mireia"},{"family":"Martinez","given":"David"},{"family":"Ponjoan","given":"Anna"},{"family":"Blanch","given":"Jordi"},{"family":"Garcia-Gil","given":"Maria"},{"family":"Ramos","given":"Rafel"},{"family":"Foraster","given":"Maria"},{"family":"Mueller","given":"Natalie"},{"family":"Espinosa","given":"Ana"},{"family":"Cirach","given":"Marta"},{"family":"Khreis","given":"Haneen"},{"family":"Dadvand","given":"Payam"},{"family":"Basagaña","given":"Xavier"}],"issued":{"date-parts":[["2018",10,30]]}}},{"id":763,"uris":["http://zotero.org/users/10202395/items/KMPAKZYD"],"itemData":{"id":763,"type":"article-journal","abstract":"Background Findings from published studies suggest that exposure to and interactions with green spaces are associated with improved psychological wellbeing and have cognitive, physiological, and social benefits, but few studies have examined their potential effect on the risk of mortality. We therefore undertook a national study in Canada to examine associations between urban greenness and cause-specific mortality.","container-title":"The Lancet Planetary Health","DOI":"10.1016/S2542-5196(17)30118-3","ISSN":"25425196","issue":"7","journalAbbreviation":"The Lancet Planetary Health","language":"en","page":"e289-e297","source":"DOI.org (Crossref)","title":"Urban greenness and mortality in Canada's largest cities: a national cohort study","title-short":"Urban greenness and mortality in Canada's largest cities","volume":"1","author":[{"family":"Crouse","given":"Dan L"},{"family":"Pinault","given":"Lauren"},{"family":"Balram","given":"Adele"},{"family":"Hystad","given":"Perry"},{"family":"Peters","given":"Paul A"},{"family":"Chen","given":"Hong"},{"family":"Van Donkelaar","given":"Aaron"},{"family":"Martin","given":"Randall V"},{"family":"Ménard","given":"Richard"},{"family":"Robichaud","given":"Alain"},{"family":"Villeneuve","given":"Paul J"}],"issued":{"date-parts":[["2017",10]]}}},{"id":759,"uris":["http://zotero.org/users/10202395/items/S6EF3EZH"],"itemData":{"id":759,"type":"article-journal","abstract":"Background/Aim: Natural outdoor environments may mitigate harmful environmental factors associated with city living. We studied the longitudinal relationship between natural (‘green and blue’) outdoor environments and mortality in a cohort of older men residing in Perth, Western Australia.\nMethods: We studied a cohort of 9218 men aged 65 years and older from the Health In Men Study. Participants were recruited in 1996–99 and followed until 2014, during which 5889 deaths were observed. Time-varying residential surrounding greenness based on the Normalized Difference Vegetation Index, and the number and size of parks, natural space and waterbodies were defined to characterize the natural outdoor environment. Allcause non-accidental and cause-specific mortality was ascertained with the Western Australian Data Linkage System. The association of the natural outdoor environment with mortality was examined using Cox regression analysis.\nResults: After adjusting for age, men living in the highest quartile of cumulative average surrounding greenness had a 9% lower rate of all-cause non-accidental mortality (95% confidence interval [CI] 0.84, 0.98; p = .013) compared with those in the lowest quartile. This association was no longer present after adjustment for other risk factors, especially level of education. Living within 500 m of one (vs. no) natural space was associated with decreased mortality risk (adjusted hazard ratio 0.93; 95% CI 0.86, 1.00; p = .046), but no association with mortality was found for two or more natural spaces compared to none and for parks. Associations between waterbodies and mortality were inconsistent, showing non-linear beneficial and harmful associations.\nConclusions: In this longitudinal study of older men residing in Perth, we observed evidence suggestive of an association between access to natural spaces and decreased mortality. Associations between surrounding greenness and mortality seemed to be confounded by level of education, and associations with waterbodies were complex and need to be studied further.","container-title":"Environment International","DOI":"10.1016/j.envint.2019.01.075","ISSN":"01604120","journalAbbreviation":"Environment International","language":"en","page":"430-436","source":"DOI.org (Crossref)","title":"The longitudinal association between natural outdoor environments and mortality in 9218 older men from Perth, Western Australia","volume":"125","author":[{"family":"Zijlema","given":"Wilma L."},{"family":"Stasinska","given":"Ania"},{"family":"Blake","given":"David"},{"family":"Dirgawati","given":"Mila"},{"family":"Flicker","given":"Leon"},{"family":"Yeap","given":"Bu B."},{"family":"Golledge","given":"Jonathan"},{"family":"Hankey","given":"Graeme J."},{"family":"Nieuwenhuijsen","given":"Mark"},{"family":"Heyworth","given":"Jane"}],"issued":{"date-parts":[["2019",4]]}}}],"schema":"https://github.com/citation-style-language/schema/raw/master/csl-citation.json"} </w:instrText>
        </w:r>
        <w:r w:rsidRPr="00435A59">
          <w:rPr>
            <w:rFonts w:ascii="Times New Roman" w:hAnsi="Times New Roman" w:cs="Times New Roman"/>
          </w:rPr>
          <w:fldChar w:fldCharType="separate"/>
        </w:r>
        <w:r w:rsidRPr="00435A59">
          <w:rPr>
            <w:rFonts w:ascii="Times New Roman" w:hAnsi="Times New Roman" w:cs="Times New Roman"/>
            <w:vertAlign w:val="superscript"/>
          </w:rPr>
          <w:t>15–17</w:t>
        </w:r>
        <w:r w:rsidRPr="00435A59">
          <w:rPr>
            <w:rFonts w:ascii="Times New Roman" w:hAnsi="Times New Roman" w:cs="Times New Roman"/>
          </w:rPr>
          <w:fldChar w:fldCharType="end"/>
        </w:r>
        <w:r w:rsidRPr="00435A59">
          <w:rPr>
            <w:rFonts w:ascii="Times New Roman" w:hAnsi="Times New Roman" w:cs="Times New Roman"/>
          </w:rPr>
          <w:t xml:space="preserve"> </w:t>
        </w:r>
      </w:moveTo>
      <w:moveToRangeEnd w:id="86"/>
      <w:ins w:id="101" w:author="Anenberg, Susan Casper" w:date="2024-10-28T05:59:00Z">
        <w:r>
          <w:rPr>
            <w:rFonts w:ascii="Times New Roman" w:hAnsi="Times New Roman" w:cs="Times New Roman"/>
          </w:rPr>
          <w:t xml:space="preserve">We therefore calculated the population-weighted greenest season NDVI to align with this metric. </w:t>
        </w:r>
      </w:ins>
      <w:r w:rsidR="00E83E43">
        <w:rPr>
          <w:rFonts w:ascii="Times New Roman" w:hAnsi="Times New Roman" w:cs="Times New Roman"/>
        </w:rPr>
        <w:t>After removing water pixels, we</w:t>
      </w:r>
      <w:r w:rsidR="000231D0">
        <w:rPr>
          <w:rFonts w:ascii="Times New Roman" w:hAnsi="Times New Roman" w:cs="Times New Roman"/>
        </w:rPr>
        <w:t xml:space="preserve"> calculated </w:t>
      </w:r>
      <w:del w:id="102" w:author="Anenberg, Susan Casper" w:date="2024-10-28T05:53:00Z">
        <w:r w:rsidR="000231D0" w:rsidDel="006E4C2C">
          <w:rPr>
            <w:rFonts w:ascii="Times New Roman" w:hAnsi="Times New Roman" w:cs="Times New Roman"/>
          </w:rPr>
          <w:delText>seasonal</w:delText>
        </w:r>
      </w:del>
      <w:del w:id="103" w:author="Anenberg, Susan Casper" w:date="2024-10-28T05:52:00Z">
        <w:r w:rsidR="000231D0" w:rsidDel="006E4C2C">
          <w:rPr>
            <w:rFonts w:ascii="Times New Roman" w:hAnsi="Times New Roman" w:cs="Times New Roman"/>
          </w:rPr>
          <w:delText>-</w:delText>
        </w:r>
      </w:del>
      <w:commentRangeStart w:id="104"/>
      <w:ins w:id="105" w:author="Anenberg, Susan Casper" w:date="2024-10-28T05:54:00Z">
        <w:r w:rsidR="00A706D9">
          <w:rPr>
            <w:rFonts w:ascii="Times New Roman" w:hAnsi="Times New Roman" w:cs="Times New Roman"/>
          </w:rPr>
          <w:t xml:space="preserve">pixel-level </w:t>
        </w:r>
        <w:commentRangeEnd w:id="104"/>
        <w:r w:rsidR="00A706D9">
          <w:rPr>
            <w:rStyle w:val="CommentReference"/>
          </w:rPr>
          <w:commentReference w:id="104"/>
        </w:r>
      </w:ins>
      <w:r w:rsidR="000231D0">
        <w:rPr>
          <w:rFonts w:ascii="Times New Roman" w:hAnsi="Times New Roman" w:cs="Times New Roman"/>
        </w:rPr>
        <w:t xml:space="preserve">NDVI averages for </w:t>
      </w:r>
      <w:ins w:id="106" w:author="Anenberg, Susan Casper" w:date="2024-10-28T05:53:00Z">
        <w:r w:rsidR="006E4C2C">
          <w:rPr>
            <w:rFonts w:ascii="Times New Roman" w:hAnsi="Times New Roman" w:cs="Times New Roman"/>
          </w:rPr>
          <w:t>each season</w:t>
        </w:r>
      </w:ins>
      <w:del w:id="107" w:author="Anenberg, Susan Casper" w:date="2024-10-28T05:52:00Z">
        <w:r w:rsidR="000231D0" w:rsidDel="006E4C2C">
          <w:rPr>
            <w:rFonts w:ascii="Times New Roman" w:hAnsi="Times New Roman" w:cs="Times New Roman"/>
          </w:rPr>
          <w:delText xml:space="preserve">the following time periods </w:delText>
        </w:r>
        <w:commentRangeStart w:id="108"/>
        <w:r w:rsidR="000231D0" w:rsidDel="006E4C2C">
          <w:rPr>
            <w:rFonts w:ascii="Times New Roman" w:hAnsi="Times New Roman" w:cs="Times New Roman"/>
          </w:rPr>
          <w:delText>(with labels based on the northern hemisphere</w:delText>
        </w:r>
      </w:del>
      <w:commentRangeEnd w:id="108"/>
      <w:r w:rsidR="006E4C2C">
        <w:rPr>
          <w:rStyle w:val="CommentReference"/>
        </w:rPr>
        <w:commentReference w:id="108"/>
      </w:r>
      <w:del w:id="109" w:author="Anenberg, Susan Casper" w:date="2024-10-28T05:52:00Z">
        <w:r w:rsidR="000231D0" w:rsidDel="006E4C2C">
          <w:rPr>
            <w:rFonts w:ascii="Times New Roman" w:hAnsi="Times New Roman" w:cs="Times New Roman"/>
          </w:rPr>
          <w:delText>)</w:delText>
        </w:r>
      </w:del>
      <w:r w:rsidR="000231D0">
        <w:rPr>
          <w:rFonts w:ascii="Times New Roman" w:hAnsi="Times New Roman" w:cs="Times New Roman"/>
        </w:rPr>
        <w:t>:</w:t>
      </w:r>
      <w:r w:rsidR="00E93D78">
        <w:rPr>
          <w:rFonts w:ascii="Times New Roman" w:hAnsi="Times New Roman" w:cs="Times New Roman"/>
        </w:rPr>
        <w:t xml:space="preserve"> </w:t>
      </w:r>
      <w:del w:id="110" w:author="Anenberg, Susan Casper" w:date="2024-10-28T05:52:00Z">
        <w:r w:rsidR="000231D0" w:rsidRPr="00E93D78" w:rsidDel="006E4C2C">
          <w:rPr>
            <w:rFonts w:ascii="Times New Roman" w:hAnsi="Times New Roman" w:cs="Times New Roman"/>
            <w:i/>
            <w:iCs/>
          </w:rPr>
          <w:delText>Winter</w:delText>
        </w:r>
        <w:r w:rsidR="000231D0" w:rsidRPr="00E93D78" w:rsidDel="006E4C2C">
          <w:rPr>
            <w:rFonts w:ascii="Times New Roman" w:hAnsi="Times New Roman" w:cs="Times New Roman"/>
          </w:rPr>
          <w:delText xml:space="preserve">- </w:delText>
        </w:r>
      </w:del>
      <w:r w:rsidR="000231D0" w:rsidRPr="00E93D78">
        <w:rPr>
          <w:rFonts w:ascii="Times New Roman" w:hAnsi="Times New Roman" w:cs="Times New Roman"/>
        </w:rPr>
        <w:t>December 1 of the previous year through February 28</w:t>
      </w:r>
      <w:r w:rsidR="00E93D78">
        <w:rPr>
          <w:rFonts w:ascii="Times New Roman" w:hAnsi="Times New Roman" w:cs="Times New Roman"/>
        </w:rPr>
        <w:t xml:space="preserve">, </w:t>
      </w:r>
      <w:del w:id="111" w:author="Anenberg, Susan Casper" w:date="2024-10-28T05:52:00Z">
        <w:r w:rsidR="000231D0" w:rsidRPr="00E93D78" w:rsidDel="006E4C2C">
          <w:rPr>
            <w:rFonts w:ascii="Times New Roman" w:hAnsi="Times New Roman" w:cs="Times New Roman"/>
            <w:i/>
            <w:iCs/>
          </w:rPr>
          <w:delText>Spring</w:delText>
        </w:r>
        <w:r w:rsidR="000231D0" w:rsidRPr="00E93D78" w:rsidDel="006E4C2C">
          <w:rPr>
            <w:rFonts w:ascii="Times New Roman" w:hAnsi="Times New Roman" w:cs="Times New Roman"/>
          </w:rPr>
          <w:delText xml:space="preserve">- </w:delText>
        </w:r>
      </w:del>
      <w:r w:rsidR="000231D0" w:rsidRPr="00E93D78">
        <w:rPr>
          <w:rFonts w:ascii="Times New Roman" w:hAnsi="Times New Roman" w:cs="Times New Roman"/>
        </w:rPr>
        <w:t>March 1 through May 31</w:t>
      </w:r>
      <w:r w:rsidR="00E93D78">
        <w:rPr>
          <w:rFonts w:ascii="Times New Roman" w:hAnsi="Times New Roman" w:cs="Times New Roman"/>
        </w:rPr>
        <w:t xml:space="preserve">, </w:t>
      </w:r>
      <w:del w:id="112" w:author="Anenberg, Susan Casper" w:date="2024-10-28T05:52:00Z">
        <w:r w:rsidR="000231D0" w:rsidRPr="00E93D78" w:rsidDel="006E4C2C">
          <w:rPr>
            <w:rFonts w:ascii="Times New Roman" w:hAnsi="Times New Roman" w:cs="Times New Roman"/>
            <w:i/>
            <w:iCs/>
          </w:rPr>
          <w:delText>Summer</w:delText>
        </w:r>
        <w:r w:rsidR="000231D0" w:rsidRPr="00E93D78" w:rsidDel="006E4C2C">
          <w:rPr>
            <w:rFonts w:ascii="Times New Roman" w:hAnsi="Times New Roman" w:cs="Times New Roman"/>
          </w:rPr>
          <w:delText xml:space="preserve">- </w:delText>
        </w:r>
      </w:del>
      <w:r w:rsidR="000231D0" w:rsidRPr="00E93D78">
        <w:rPr>
          <w:rFonts w:ascii="Times New Roman" w:hAnsi="Times New Roman" w:cs="Times New Roman"/>
        </w:rPr>
        <w:t>June 1 through August 31</w:t>
      </w:r>
      <w:r w:rsidR="00E93D78">
        <w:rPr>
          <w:rFonts w:ascii="Times New Roman" w:hAnsi="Times New Roman" w:cs="Times New Roman"/>
        </w:rPr>
        <w:t xml:space="preserve">, and </w:t>
      </w:r>
      <w:del w:id="113" w:author="Anenberg, Susan Casper" w:date="2024-10-28T05:52:00Z">
        <w:r w:rsidR="000231D0" w:rsidRPr="00E93D78" w:rsidDel="006E4C2C">
          <w:rPr>
            <w:rFonts w:ascii="Times New Roman" w:hAnsi="Times New Roman" w:cs="Times New Roman"/>
            <w:i/>
            <w:iCs/>
          </w:rPr>
          <w:delText>Fall</w:delText>
        </w:r>
        <w:r w:rsidR="000231D0" w:rsidRPr="00E93D78" w:rsidDel="006E4C2C">
          <w:rPr>
            <w:rFonts w:ascii="Times New Roman" w:hAnsi="Times New Roman" w:cs="Times New Roman"/>
          </w:rPr>
          <w:delText xml:space="preserve">- </w:delText>
        </w:r>
      </w:del>
      <w:r w:rsidR="000231D0" w:rsidRPr="00E93D78">
        <w:rPr>
          <w:rFonts w:ascii="Times New Roman" w:hAnsi="Times New Roman" w:cs="Times New Roman"/>
        </w:rPr>
        <w:t>September 1 through November 30.</w:t>
      </w:r>
      <w:r w:rsidR="00D95A79">
        <w:rPr>
          <w:rFonts w:ascii="Times New Roman" w:hAnsi="Times New Roman" w:cs="Times New Roman"/>
        </w:rPr>
        <w:t xml:space="preserve"> </w:t>
      </w:r>
      <w:del w:id="114" w:author="Anenberg, Susan Casper" w:date="2024-10-28T05:49:00Z">
        <w:r w:rsidR="00037559" w:rsidDel="00C662A0">
          <w:rPr>
            <w:rFonts w:ascii="Times New Roman" w:hAnsi="Times New Roman" w:cs="Times New Roman"/>
          </w:rPr>
          <w:delText xml:space="preserve">To do so, </w:delText>
        </w:r>
      </w:del>
      <w:ins w:id="115" w:author="Anenberg, Susan Casper" w:date="2024-10-28T05:49:00Z">
        <w:r w:rsidR="00C662A0">
          <w:rPr>
            <w:rFonts w:ascii="Times New Roman" w:hAnsi="Times New Roman" w:cs="Times New Roman"/>
          </w:rPr>
          <w:t xml:space="preserve">We averaged </w:t>
        </w:r>
      </w:ins>
      <w:r w:rsidR="00037559">
        <w:rPr>
          <w:rFonts w:ascii="Times New Roman" w:hAnsi="Times New Roman" w:cs="Times New Roman"/>
        </w:rPr>
        <w:t>all Landsat images within these time periods</w:t>
      </w:r>
      <w:del w:id="116" w:author="Anenberg, Susan Casper" w:date="2024-10-28T05:50:00Z">
        <w:r w:rsidR="00037559" w:rsidDel="00C662A0">
          <w:rPr>
            <w:rFonts w:ascii="Times New Roman" w:hAnsi="Times New Roman" w:cs="Times New Roman"/>
          </w:rPr>
          <w:delText xml:space="preserve"> were included and averaged</w:delText>
        </w:r>
      </w:del>
      <w:r w:rsidR="00037559">
        <w:rPr>
          <w:rFonts w:ascii="Times New Roman" w:hAnsi="Times New Roman" w:cs="Times New Roman"/>
        </w:rPr>
        <w:t>.</w:t>
      </w:r>
      <w:moveFromRangeStart w:id="117" w:author="Anenberg, Susan Casper" w:date="2024-10-28T05:50:00Z" w:name="move180987037"/>
      <w:moveFrom w:id="118" w:author="Anenberg, Susan Casper" w:date="2024-10-28T05:50:00Z">
        <w:r w:rsidR="00037559" w:rsidDel="00C662A0">
          <w:rPr>
            <w:rFonts w:ascii="Times New Roman" w:hAnsi="Times New Roman" w:cs="Times New Roman"/>
          </w:rPr>
          <w:t xml:space="preserve"> We used the “Landsat.simpleComposite” algorithm from GEE, which removes cloudy pixels.</w:t>
        </w:r>
      </w:moveFrom>
      <w:moveFromRangeEnd w:id="117"/>
      <w:r w:rsidR="00837BA6">
        <w:rPr>
          <w:rFonts w:ascii="Times New Roman" w:hAnsi="Times New Roman" w:cs="Times New Roman"/>
        </w:rPr>
        <w:t xml:space="preserve"> </w:t>
      </w:r>
      <w:del w:id="119" w:author="Anenberg, Susan Casper" w:date="2024-10-28T05:55:00Z">
        <w:r w:rsidR="000231D0" w:rsidDel="00A706D9">
          <w:rPr>
            <w:rFonts w:ascii="Times New Roman" w:hAnsi="Times New Roman" w:cs="Times New Roman"/>
          </w:rPr>
          <w:delText>To account for the spatial distribution of population, w</w:delText>
        </w:r>
      </w:del>
      <w:ins w:id="120" w:author="Anenberg, Susan Casper" w:date="2024-10-28T05:55:00Z">
        <w:r w:rsidR="00A706D9">
          <w:rPr>
            <w:rFonts w:ascii="Times New Roman" w:hAnsi="Times New Roman" w:cs="Times New Roman"/>
          </w:rPr>
          <w:t>W</w:t>
        </w:r>
      </w:ins>
      <w:r w:rsidR="000231D0">
        <w:rPr>
          <w:rFonts w:ascii="Times New Roman" w:hAnsi="Times New Roman" w:cs="Times New Roman"/>
        </w:rPr>
        <w:t xml:space="preserve">e combined our </w:t>
      </w:r>
      <w:commentRangeStart w:id="121"/>
      <w:ins w:id="122" w:author="Anenberg, Susan Casper" w:date="2024-10-28T05:54:00Z">
        <w:r w:rsidR="00A706D9">
          <w:rPr>
            <w:rFonts w:ascii="Times New Roman" w:hAnsi="Times New Roman" w:cs="Times New Roman"/>
          </w:rPr>
          <w:t xml:space="preserve">pixel-level </w:t>
        </w:r>
        <w:commentRangeEnd w:id="121"/>
        <w:r w:rsidR="00A706D9">
          <w:rPr>
            <w:rStyle w:val="CommentReference"/>
          </w:rPr>
          <w:commentReference w:id="121"/>
        </w:r>
      </w:ins>
      <w:r w:rsidR="007978FB">
        <w:rPr>
          <w:rFonts w:ascii="Times New Roman" w:hAnsi="Times New Roman" w:cs="Times New Roman"/>
        </w:rPr>
        <w:t xml:space="preserve">average seasonal NDVI </w:t>
      </w:r>
      <w:r w:rsidR="000231D0">
        <w:rPr>
          <w:rFonts w:ascii="Times New Roman" w:hAnsi="Times New Roman" w:cs="Times New Roman"/>
        </w:rPr>
        <w:t xml:space="preserve">estimates with </w:t>
      </w:r>
      <w:r w:rsidR="007978FB">
        <w:rPr>
          <w:rFonts w:ascii="Times New Roman" w:hAnsi="Times New Roman" w:cs="Times New Roman"/>
        </w:rPr>
        <w:t>gridded</w:t>
      </w:r>
      <w:r w:rsidR="00825A98">
        <w:rPr>
          <w:rFonts w:ascii="Times New Roman" w:hAnsi="Times New Roman" w:cs="Times New Roman"/>
        </w:rPr>
        <w:t xml:space="preserve"> </w:t>
      </w:r>
      <w:r w:rsidR="000231D0">
        <w:rPr>
          <w:rFonts w:ascii="Times New Roman" w:hAnsi="Times New Roman" w:cs="Times New Roman"/>
        </w:rPr>
        <w:t xml:space="preserve">population </w:t>
      </w:r>
      <w:r w:rsidR="00825A98">
        <w:rPr>
          <w:rFonts w:ascii="Times New Roman" w:hAnsi="Times New Roman" w:cs="Times New Roman"/>
        </w:rPr>
        <w:t>data</w:t>
      </w:r>
      <w:r w:rsidR="00A92750">
        <w:rPr>
          <w:rFonts w:ascii="Times New Roman" w:hAnsi="Times New Roman" w:cs="Times New Roman"/>
        </w:rPr>
        <w:t xml:space="preserve"> from JRC’s 100m Glob</w:t>
      </w:r>
      <w:r w:rsidR="00A47834">
        <w:rPr>
          <w:rFonts w:ascii="Times New Roman" w:hAnsi="Times New Roman" w:cs="Times New Roman"/>
        </w:rPr>
        <w:t>a</w:t>
      </w:r>
      <w:r w:rsidR="00A92750">
        <w:rPr>
          <w:rFonts w:ascii="Times New Roman" w:hAnsi="Times New Roman" w:cs="Times New Roman"/>
        </w:rPr>
        <w:t>l Human Settl</w:t>
      </w:r>
      <w:r w:rsidR="00A47834">
        <w:rPr>
          <w:rFonts w:ascii="Times New Roman" w:hAnsi="Times New Roman" w:cs="Times New Roman"/>
        </w:rPr>
        <w:t>e</w:t>
      </w:r>
      <w:r w:rsidR="00A92750">
        <w:rPr>
          <w:rFonts w:ascii="Times New Roman" w:hAnsi="Times New Roman" w:cs="Times New Roman"/>
        </w:rPr>
        <w:t>ment Layer</w:t>
      </w:r>
      <w:ins w:id="123" w:author="Anenberg, Susan Casper" w:date="2024-10-28T05:55:00Z">
        <w:r w:rsidR="00A706D9">
          <w:rPr>
            <w:rFonts w:ascii="Times New Roman" w:hAnsi="Times New Roman" w:cs="Times New Roman"/>
          </w:rPr>
          <w:t xml:space="preserve"> to calculate a </w:t>
        </w:r>
      </w:ins>
      <w:del w:id="124" w:author="Anenberg, Susan Casper" w:date="2024-10-28T05:55:00Z">
        <w:r w:rsidR="00825A98" w:rsidDel="00A706D9">
          <w:rPr>
            <w:rFonts w:ascii="Times New Roman" w:hAnsi="Times New Roman" w:cs="Times New Roman"/>
          </w:rPr>
          <w:delText xml:space="preserve">. </w:delText>
        </w:r>
        <w:r w:rsidR="00441531" w:rsidRPr="00435A59" w:rsidDel="00A706D9">
          <w:rPr>
            <w:rFonts w:ascii="Times New Roman" w:hAnsi="Times New Roman" w:cs="Times New Roman"/>
          </w:rPr>
          <w:delText xml:space="preserve">The </w:delText>
        </w:r>
      </w:del>
      <w:r w:rsidR="00441531" w:rsidRPr="00435A59">
        <w:rPr>
          <w:rFonts w:ascii="Times New Roman" w:hAnsi="Times New Roman" w:cs="Times New Roman"/>
        </w:rPr>
        <w:t>population</w:t>
      </w:r>
      <w:r w:rsidR="004C72A3">
        <w:rPr>
          <w:rFonts w:ascii="Times New Roman" w:hAnsi="Times New Roman" w:cs="Times New Roman"/>
        </w:rPr>
        <w:t>-</w:t>
      </w:r>
      <w:r w:rsidR="00441531" w:rsidRPr="00435A59">
        <w:rPr>
          <w:rFonts w:ascii="Times New Roman" w:hAnsi="Times New Roman" w:cs="Times New Roman"/>
        </w:rPr>
        <w:t xml:space="preserve">weighted </w:t>
      </w:r>
      <w:r w:rsidR="004C72A3">
        <w:rPr>
          <w:rFonts w:ascii="Times New Roman" w:hAnsi="Times New Roman" w:cs="Times New Roman"/>
        </w:rPr>
        <w:lastRenderedPageBreak/>
        <w:t xml:space="preserve">seasonal </w:t>
      </w:r>
      <w:ins w:id="125" w:author="Anenberg, Susan Casper" w:date="2024-10-28T05:54:00Z">
        <w:r w:rsidR="00A706D9">
          <w:rPr>
            <w:rFonts w:ascii="Times New Roman" w:hAnsi="Times New Roman" w:cs="Times New Roman"/>
          </w:rPr>
          <w:t xml:space="preserve">average </w:t>
        </w:r>
      </w:ins>
      <w:r w:rsidR="00441531" w:rsidRPr="00435A59">
        <w:rPr>
          <w:rFonts w:ascii="Times New Roman" w:hAnsi="Times New Roman" w:cs="Times New Roman"/>
        </w:rPr>
        <w:t xml:space="preserve">NDVI </w:t>
      </w:r>
      <w:del w:id="126" w:author="Anenberg, Susan Casper" w:date="2024-10-28T05:55:00Z">
        <w:r w:rsidR="00441531" w:rsidRPr="00435A59" w:rsidDel="00A706D9">
          <w:rPr>
            <w:rFonts w:ascii="Times New Roman" w:hAnsi="Times New Roman" w:cs="Times New Roman"/>
          </w:rPr>
          <w:delText xml:space="preserve">was </w:delText>
        </w:r>
        <w:r w:rsidR="00441531" w:rsidDel="00A706D9">
          <w:rPr>
            <w:rFonts w:ascii="Times New Roman" w:hAnsi="Times New Roman" w:cs="Times New Roman"/>
          </w:rPr>
          <w:delText xml:space="preserve">calculated </w:delText>
        </w:r>
      </w:del>
      <w:r w:rsidR="00441531">
        <w:rPr>
          <w:rFonts w:ascii="Times New Roman" w:hAnsi="Times New Roman" w:cs="Times New Roman"/>
        </w:rPr>
        <w:t xml:space="preserve">for each city </w:t>
      </w:r>
      <w:del w:id="127" w:author="Anenberg, Susan Casper" w:date="2024-10-28T05:55:00Z">
        <w:r w:rsidR="00441531" w:rsidDel="00A706D9">
          <w:rPr>
            <w:rFonts w:ascii="Times New Roman" w:hAnsi="Times New Roman" w:cs="Times New Roman"/>
          </w:rPr>
          <w:delText>according to the following equation</w:delText>
        </w:r>
      </w:del>
      <w:ins w:id="128" w:author="Anenberg, Susan Casper" w:date="2024-10-28T05:55:00Z">
        <w:r w:rsidR="00A706D9">
          <w:rPr>
            <w:rFonts w:ascii="Times New Roman" w:hAnsi="Times New Roman" w:cs="Times New Roman"/>
          </w:rPr>
          <w:t>(</w:t>
        </w:r>
        <w:commentRangeStart w:id="129"/>
        <w:r w:rsidR="00A706D9">
          <w:rPr>
            <w:rFonts w:ascii="Times New Roman" w:hAnsi="Times New Roman" w:cs="Times New Roman"/>
          </w:rPr>
          <w:t>Equation 2)</w:t>
        </w:r>
      </w:ins>
      <w:commentRangeEnd w:id="129"/>
      <w:ins w:id="130" w:author="Anenberg, Susan Casper" w:date="2024-10-28T05:56:00Z">
        <w:r w:rsidR="00A706D9">
          <w:rPr>
            <w:rStyle w:val="CommentReference"/>
          </w:rPr>
          <w:commentReference w:id="129"/>
        </w:r>
      </w:ins>
      <w:r w:rsidR="00441531">
        <w:rPr>
          <w:rFonts w:ascii="Times New Roman" w:hAnsi="Times New Roman" w:cs="Times New Roman"/>
        </w:rPr>
        <w:t xml:space="preserve">: </w:t>
      </w:r>
    </w:p>
    <w:p w14:paraId="409F8CCA" w14:textId="0D57A76B" w:rsidR="00441531" w:rsidRDefault="00441531" w:rsidP="00441531">
      <w:pPr>
        <w:jc w:val="center"/>
        <w:rPr>
          <w:rFonts w:ascii="Times New Roman" w:eastAsiaTheme="minorEastAsia" w:hAnsi="Times New Roman" w:cs="Times New Roman"/>
        </w:rPr>
      </w:pPr>
      <w:r w:rsidRPr="00435A59">
        <w:rPr>
          <w:rFonts w:ascii="Cambria Math" w:hAnsi="Cambria Math" w:cs="Times New Roman"/>
        </w:rPr>
        <w:br/>
      </w:r>
      <w:r w:rsidRPr="00435A59">
        <w:rPr>
          <w:rFonts w:ascii="Times New Roman" w:eastAsiaTheme="minorEastAsia" w:hAnsi="Times New Roman" w:cs="Times New Roman"/>
        </w:rPr>
        <w:t xml:space="preserve">Equation 2: </w:t>
      </w:r>
      <m:oMath>
        <m:f>
          <m:fPr>
            <m:ctrlPr>
              <w:rPr>
                <w:rFonts w:ascii="Cambria Math" w:hAnsi="Cambria Math" w:cs="Times New Roman"/>
              </w:rPr>
            </m:ctrlPr>
          </m:fPr>
          <m:num>
            <m:nary>
              <m:naryPr>
                <m:chr m:val="∑"/>
                <m:limLoc m:val="subSup"/>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n</m:t>
                </m:r>
              </m:sup>
              <m:e>
                <m:d>
                  <m:dPr>
                    <m:ctrlPr>
                      <w:rPr>
                        <w:rFonts w:ascii="Cambria Math" w:hAnsi="Cambria Math" w:cs="Times New Roman"/>
                      </w:rPr>
                    </m:ctrlPr>
                  </m:dPr>
                  <m:e>
                    <m:sSub>
                      <m:sSubPr>
                        <m:ctrlPr>
                          <w:rPr>
                            <w:rFonts w:ascii="Cambria Math" w:hAnsi="Cambria Math" w:cs="Times New Roman"/>
                          </w:rPr>
                        </m:ctrlPr>
                      </m:sSubPr>
                      <m:e>
                        <m:r>
                          <m:rPr>
                            <m:sty m:val="p"/>
                          </m:rPr>
                          <w:rPr>
                            <w:rFonts w:ascii="Cambria Math" w:hAnsi="Cambria Math" w:cs="Times New Roman"/>
                          </w:rPr>
                          <m:t>NDVI</m:t>
                        </m:r>
                      </m:e>
                      <m:sub>
                        <m:r>
                          <m:rPr>
                            <m:sty m:val="p"/>
                          </m:rP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population</m:t>
                        </m:r>
                      </m:e>
                      <m:sub>
                        <m:r>
                          <m:rPr>
                            <m:sty m:val="p"/>
                          </m:rPr>
                          <w:rPr>
                            <w:rFonts w:ascii="Cambria Math" w:hAnsi="Cambria Math" w:cs="Times New Roman"/>
                          </w:rPr>
                          <m:t>i</m:t>
                        </m:r>
                      </m:sub>
                    </m:sSub>
                  </m:e>
                </m:d>
              </m:e>
            </m:nary>
          </m:num>
          <m:den>
            <m:nary>
              <m:naryPr>
                <m:chr m:val="∑"/>
                <m:limLoc m:val="subSup"/>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n</m:t>
                </m:r>
              </m:sup>
              <m:e>
                <m:d>
                  <m:dPr>
                    <m:ctrlPr>
                      <w:rPr>
                        <w:rFonts w:ascii="Cambria Math" w:hAnsi="Cambria Math" w:cs="Times New Roman"/>
                      </w:rPr>
                    </m:ctrlPr>
                  </m:dPr>
                  <m:e>
                    <m:sSub>
                      <m:sSubPr>
                        <m:ctrlPr>
                          <w:rPr>
                            <w:rFonts w:ascii="Cambria Math" w:hAnsi="Cambria Math" w:cs="Times New Roman"/>
                          </w:rPr>
                        </m:ctrlPr>
                      </m:sSubPr>
                      <m:e>
                        <m:r>
                          <m:rPr>
                            <m:sty m:val="p"/>
                          </m:rPr>
                          <w:rPr>
                            <w:rFonts w:ascii="Cambria Math" w:hAnsi="Cambria Math" w:cs="Times New Roman"/>
                          </w:rPr>
                          <m:t>population</m:t>
                        </m:r>
                      </m:e>
                      <m:sub>
                        <m:r>
                          <m:rPr>
                            <m:sty m:val="p"/>
                          </m:rPr>
                          <w:rPr>
                            <w:rFonts w:ascii="Cambria Math" w:hAnsi="Cambria Math" w:cs="Times New Roman"/>
                          </w:rPr>
                          <m:t>i</m:t>
                        </m:r>
                      </m:sub>
                    </m:sSub>
                  </m:e>
                </m:d>
              </m:e>
            </m:nary>
          </m:den>
        </m:f>
      </m:oMath>
      <w:r w:rsidR="00D95A79">
        <w:rPr>
          <w:rFonts w:ascii="Times New Roman" w:eastAsiaTheme="minorEastAsia" w:hAnsi="Times New Roman" w:cs="Times New Roman"/>
        </w:rPr>
        <w:t>.</w:t>
      </w:r>
    </w:p>
    <w:p w14:paraId="6A941EA4" w14:textId="77777777" w:rsidR="004C72A3" w:rsidRDefault="004C72A3" w:rsidP="00441531">
      <w:pPr>
        <w:jc w:val="center"/>
        <w:rPr>
          <w:rFonts w:ascii="Times New Roman" w:eastAsiaTheme="minorEastAsia" w:hAnsi="Times New Roman" w:cs="Times New Roman"/>
        </w:rPr>
      </w:pPr>
    </w:p>
    <w:p w14:paraId="5662474D" w14:textId="3A73465B" w:rsidR="00294BE0" w:rsidRDefault="00B356A6" w:rsidP="00551D54">
      <w:pPr>
        <w:rPr>
          <w:rFonts w:ascii="Times New Roman" w:hAnsi="Times New Roman" w:cs="Times New Roman"/>
        </w:rPr>
      </w:pPr>
      <w:commentRangeStart w:id="131"/>
      <w:del w:id="132" w:author="Anenberg, Susan Casper" w:date="2024-10-28T05:57:00Z">
        <w:r w:rsidDel="00024A18">
          <w:rPr>
            <w:rFonts w:ascii="Times New Roman" w:eastAsiaTheme="minorEastAsia" w:hAnsi="Times New Roman" w:cs="Times New Roman"/>
          </w:rPr>
          <w:delText xml:space="preserve">The count of people living in grid cell i was multiplied by the seasonal average NDVI for that grid cell and </w:delText>
        </w:r>
        <w:r w:rsidDel="00024A18">
          <w:rPr>
            <w:rFonts w:ascii="Times New Roman" w:hAnsi="Times New Roman" w:cs="Times New Roman"/>
          </w:rPr>
          <w:delText>summed across all pixels within the urban boundary. This value was then divided by the total city population in that city.</w:delText>
        </w:r>
        <w:commentRangeEnd w:id="131"/>
        <w:r w:rsidR="00024A18" w:rsidDel="00024A18">
          <w:rPr>
            <w:rStyle w:val="CommentReference"/>
          </w:rPr>
          <w:commentReference w:id="131"/>
        </w:r>
        <w:r w:rsidDel="00024A18">
          <w:rPr>
            <w:rFonts w:ascii="Times New Roman" w:hAnsi="Times New Roman" w:cs="Times New Roman"/>
          </w:rPr>
          <w:delText xml:space="preserve"> </w:delText>
        </w:r>
      </w:del>
      <w:ins w:id="133" w:author="Anenberg, Susan Casper" w:date="2024-10-28T05:57:00Z">
        <w:r w:rsidR="00024A18">
          <w:rPr>
            <w:rFonts w:ascii="Times New Roman" w:hAnsi="Times New Roman" w:cs="Times New Roman"/>
          </w:rPr>
          <w:t xml:space="preserve">We used </w:t>
        </w:r>
      </w:ins>
      <w:del w:id="134" w:author="Anenberg, Susan Casper" w:date="2024-10-28T05:57:00Z">
        <w:r w:rsidDel="00024A18">
          <w:rPr>
            <w:rFonts w:ascii="Times New Roman" w:hAnsi="Times New Roman" w:cs="Times New Roman"/>
          </w:rPr>
          <w:delText>T</w:delText>
        </w:r>
      </w:del>
      <w:ins w:id="135" w:author="Anenberg, Susan Casper" w:date="2024-10-28T05:57:00Z">
        <w:r w:rsidR="00024A18">
          <w:rPr>
            <w:rFonts w:ascii="Times New Roman" w:hAnsi="Times New Roman" w:cs="Times New Roman"/>
          </w:rPr>
          <w:t>t</w:t>
        </w:r>
      </w:ins>
      <w:r>
        <w:rPr>
          <w:rFonts w:ascii="Times New Roman" w:hAnsi="Times New Roman" w:cs="Times New Roman"/>
        </w:rPr>
        <w:t xml:space="preserve">he 2015 population </w:t>
      </w:r>
      <w:r w:rsidR="00BC6708">
        <w:rPr>
          <w:rFonts w:ascii="Times New Roman" w:hAnsi="Times New Roman" w:cs="Times New Roman"/>
        </w:rPr>
        <w:t xml:space="preserve">distribution </w:t>
      </w:r>
      <w:del w:id="136" w:author="Anenberg, Susan Casper" w:date="2024-10-28T05:57:00Z">
        <w:r w:rsidDel="00024A18">
          <w:rPr>
            <w:rFonts w:ascii="Times New Roman" w:hAnsi="Times New Roman" w:cs="Times New Roman"/>
          </w:rPr>
          <w:delText xml:space="preserve">was used </w:delText>
        </w:r>
      </w:del>
      <w:r>
        <w:rPr>
          <w:rFonts w:ascii="Times New Roman" w:hAnsi="Times New Roman" w:cs="Times New Roman"/>
        </w:rPr>
        <w:t xml:space="preserve">for years 2014-2018 and the 2020 population </w:t>
      </w:r>
      <w:r w:rsidR="00BC6708">
        <w:rPr>
          <w:rFonts w:ascii="Times New Roman" w:hAnsi="Times New Roman" w:cs="Times New Roman"/>
        </w:rPr>
        <w:t xml:space="preserve">distribution </w:t>
      </w:r>
      <w:del w:id="137" w:author="Anenberg, Susan Casper" w:date="2024-10-28T05:57:00Z">
        <w:r w:rsidDel="00024A18">
          <w:rPr>
            <w:rFonts w:ascii="Times New Roman" w:hAnsi="Times New Roman" w:cs="Times New Roman"/>
          </w:rPr>
          <w:delText xml:space="preserve">was used </w:delText>
        </w:r>
      </w:del>
      <w:r>
        <w:rPr>
          <w:rFonts w:ascii="Times New Roman" w:hAnsi="Times New Roman" w:cs="Times New Roman"/>
        </w:rPr>
        <w:t>for years 2019-</w:t>
      </w:r>
      <w:commentRangeStart w:id="138"/>
      <w:r>
        <w:rPr>
          <w:rFonts w:ascii="Times New Roman" w:hAnsi="Times New Roman" w:cs="Times New Roman"/>
        </w:rPr>
        <w:t>2023</w:t>
      </w:r>
      <w:commentRangeEnd w:id="138"/>
      <w:r w:rsidR="00045A4F">
        <w:rPr>
          <w:rStyle w:val="CommentReference"/>
        </w:rPr>
        <w:commentReference w:id="138"/>
      </w:r>
      <w:r>
        <w:rPr>
          <w:rFonts w:ascii="Times New Roman" w:hAnsi="Times New Roman" w:cs="Times New Roman"/>
        </w:rPr>
        <w:t xml:space="preserve">. </w:t>
      </w:r>
      <w:moveFromRangeStart w:id="139" w:author="Anenberg, Susan Casper" w:date="2024-10-28T05:58:00Z" w:name="move180987518"/>
      <w:commentRangeStart w:id="140"/>
      <w:moveFrom w:id="141" w:author="Anenberg, Susan Casper" w:date="2024-10-28T05:58:00Z">
        <w:r w:rsidR="00EE4DB7" w:rsidDel="00024A18">
          <w:rPr>
            <w:rFonts w:ascii="Times New Roman" w:hAnsi="Times New Roman" w:cs="Times New Roman"/>
          </w:rPr>
          <w:t xml:space="preserve">This </w:t>
        </w:r>
        <w:r w:rsidR="00825A98" w:rsidRPr="00435A59" w:rsidDel="00024A18">
          <w:rPr>
            <w:rFonts w:ascii="Times New Roman" w:hAnsi="Times New Roman" w:cs="Times New Roman"/>
          </w:rPr>
          <w:t xml:space="preserve">exposure definition most closely aligned with meta-analysis we used </w:t>
        </w:r>
        <w:r w:rsidR="005974F8" w:rsidDel="00024A18">
          <w:rPr>
            <w:rFonts w:ascii="Times New Roman" w:hAnsi="Times New Roman" w:cs="Times New Roman"/>
          </w:rPr>
          <w:t>to define the epidemiologic relationship between increased and NDVI and reductions in all-cause mortality</w:t>
        </w:r>
        <w:r w:rsidR="00825A98" w:rsidRPr="00435A59" w:rsidDel="00024A18">
          <w:rPr>
            <w:rFonts w:ascii="Times New Roman" w:hAnsi="Times New Roman" w:cs="Times New Roman"/>
          </w:rPr>
          <w:t xml:space="preserve">. Several of the large cohort studies included in this study defined greenspace using the average NDVI value </w:t>
        </w:r>
        <w:r w:rsidR="005974F8" w:rsidDel="00024A18">
          <w:rPr>
            <w:rFonts w:ascii="Times New Roman" w:hAnsi="Times New Roman" w:cs="Times New Roman"/>
          </w:rPr>
          <w:t>from</w:t>
        </w:r>
        <w:r w:rsidR="00825A98" w:rsidRPr="00435A59" w:rsidDel="00024A18">
          <w:rPr>
            <w:rFonts w:ascii="Times New Roman" w:hAnsi="Times New Roman" w:cs="Times New Roman"/>
          </w:rPr>
          <w:t xml:space="preserve"> the greenest season</w:t>
        </w:r>
        <w:r w:rsidR="005974F8" w:rsidDel="00024A18">
          <w:rPr>
            <w:rFonts w:ascii="Times New Roman" w:hAnsi="Times New Roman" w:cs="Times New Roman"/>
          </w:rPr>
          <w:t>s</w:t>
        </w:r>
        <w:r w:rsidR="00825A98" w:rsidRPr="00435A59" w:rsidDel="00024A18">
          <w:rPr>
            <w:rFonts w:ascii="Times New Roman" w:hAnsi="Times New Roman" w:cs="Times New Roman"/>
          </w:rPr>
          <w:t>.</w:t>
        </w:r>
        <w:r w:rsidR="00825A98" w:rsidRPr="00435A59" w:rsidDel="00024A18">
          <w:rPr>
            <w:rFonts w:ascii="Times New Roman" w:hAnsi="Times New Roman" w:cs="Times New Roman"/>
          </w:rPr>
          <w:fldChar w:fldCharType="begin"/>
        </w:r>
        <w:r w:rsidR="00825A98" w:rsidRPr="00435A59" w:rsidDel="00024A18">
          <w:rPr>
            <w:rFonts w:ascii="Times New Roman" w:hAnsi="Times New Roman" w:cs="Times New Roman"/>
          </w:rPr>
          <w:instrText xml:space="preserve"> ADDIN ZOTERO_ITEM CSL_CITATION {"citationID":"OkO2viWB","properties":{"formattedCitation":"\\super 15\\uc0\\u8211{}17\\nosupersub{}","plainCitation":"15–17","noteIndex":0},"citationItems":[{"id":620,"uris":["http://zotero.org/users/10202395/items/P63AXWQ7"],"itemData":{"id":620,"type":"article-journal","abstract":"Introduction: Cities often experience high air pollution and noise levels and lack of natural outdoor environments, which may be detrimental to health. The aim of this study was to evaluate the effects of air pollution, noise, and blue and green space on premature all-cause mortality in Barcelona using a mega cohort approach. Methods: Both men and women of 18 years and above registered on 1 January 2010 by the Sistema d’Informació pel Desenvolupament de la Investigació en Atenció Primària (SIDIAP) and living in the city of Barcelona were included in the cohort and followed up until 31 December 2014 or until death (n = 2,939,067 person years). The exposure assessment was conducted at the census tract level (n = 1061). We assigned exposure to long term ambient levels of nitrogen dioxides (NO2), nitrogen oxides (NOx), particulate matter with aerodynamic diameter less than 2.5 µm (PM2.5), between 2.5 µm and 10 µm (PM2.5–10, i.e., coarse particulate matter), less than 10 µm (PM10) and PM2.5 light absorption (hereafter referred to as PM2.5 absorbance) based on land use regressions models. Normalized Difference Vegetation Index (NDVI) was assigned based on remote sensing data, percentage green space and blue space were calculated based on land use maps and modelled road traffic noise was available through the strategic noise map for Barcelona. Results: In this large prospective study (n = 792,649) in an urban area, we found a decreased risk of all-cause mortality with an increase in green space measured as NDVI (hazard ratio (HR) = 0.92, 95% CI 0.89–0.97 per 0.1) and increased risks of mortality with an increase in exposure to blue space (HR = 1.04, 95% CI 1.01–1.06 per 1%), NO2 (HR = 1.01, 95% CI 1.00–1.02 per 5 ug/m3) but no risk with noise (HR = 1.00, 95% CI 0.98–1.02 per 5 dB(A)). The increased risks appeared to be more pronounced in the more deprived areas. Results for NDVI, and to a lesser extent NO2, remained most consistent after mutual adjustment for other exposures. The NDVI estimate was a little attenuated when NO2 was included in the model. The study had some limitations including e.g., the assessment of air pollution, noise, green space and socioeconomic status (SES) on census tract level rather than individual level and residual confounding. Conclusion: This large study provides new insights on the relationship between green and blue space, noise and air pollution and premature all-cause mortality.","container-title":"International Journal of Environmental Research and Public Health","DOI":"10.3390/ijerph15112405","ISSN":"1660-4601","issue":"11","journalAbbreviation":"IJERPH","language":"en","page":"2405","source":"DOI.org (Crossref)","title":"Air Pollution, Noise, Blue Space, and Green Space and Premature Mortality in Barcelona: A Mega Cohort","title-short":"Air Pollution, Noise, Blue Space, and Green Space and Premature Mortality in Barcelona","volume":"15","author":[{"family":"Nieuwenhuijsen","given":"Mark"},{"family":"Gascon","given":"Mireia"},{"family":"Martinez","given":"David"},{"family":"Ponjoan","given":"Anna"},{"family":"Blanch","given":"Jordi"},{"family":"Garcia-Gil","given":"Maria"},{"family":"Ramos","given":"Rafel"},{"family":"Foraster","given":"Maria"},{"family":"Mueller","given":"Natalie"},{"family":"Espinosa","given":"Ana"},{"family":"Cirach","given":"Marta"},{"family":"Khreis","given":"Haneen"},{"family":"Dadvand","given":"Payam"},{"family":"Basagaña","given":"Xavier"}],"issued":{"date-parts":[["2018",10,30]]}}},{"id":763,"uris":["http://zotero.org/users/10202395/items/KMPAKZYD"],"itemData":{"id":763,"type":"article-journal","abstract":"Background Findings from published studies suggest that exposure to and interactions with green spaces are associated with improved psychological wellbeing and have cognitive, physiological, and social benefits, but few studies have examined their potential effect on the risk of mortality. We therefore undertook a national study in Canada to examine associations between urban greenness and cause-specific mortality.","container-title":"The Lancet Planetary Health","DOI":"10.1016/S2542-5196(17)30118-3","ISSN":"25425196","issue":"7","journalAbbreviation":"The Lancet Planetary Health","language":"en","page":"e289-e297","source":"DOI.org (Crossref)","title":"Urban greenness and mortality in Canada's largest cities: a national cohort study","title-short":"Urban greenness and mortality in Canada's largest cities","volume":"1","author":[{"family":"Crouse","given":"Dan L"},{"family":"Pinault","given":"Lauren"},{"family":"Balram","given":"Adele"},{"family":"Hystad","given":"Perry"},{"family":"Peters","given":"Paul A"},{"family":"Chen","given":"Hong"},{"family":"Van Donkelaar","given":"Aaron"},{"family":"Martin","given":"Randall V"},{"family":"Ménard","given":"Richard"},{"family":"Robichaud","given":"Alain"},{"family":"Villeneuve","given":"Paul J"}],"issued":{"date-parts":[["2017",10]]}}},{"id":759,"uris":["http://zotero.org/users/10202395/items/S6EF3EZH"],"itemData":{"id":759,"type":"article-journal","abstract":"Background/Aim: Natural outdoor environments may mitigate harmful environmental factors associated with city living. We studied the longitudinal relationship between natural (‘green and blue’) outdoor environments and mortality in a cohort of older men residing in Perth, Western Australia.\nMethods: We studied a cohort of 9218 men aged 65 years and older from the Health In Men Study. Participants were recruited in 1996–99 and followed until 2014, during which 5889 deaths were observed. Time-varying residential surrounding greenness based on the Normalized Difference Vegetation Index, and the number and size of parks, natural space and waterbodies were defined to characterize the natural outdoor environment. Allcause non-accidental and cause-specific mortality was ascertained with the Western Australian Data Linkage System. The association of the natural outdoor environment with mortality was examined using Cox regression analysis.\nResults: After adjusting for age, men living in the highest quartile of cumulative average surrounding greenness had a 9% lower rate of all-cause non-accidental mortality (95% confidence interval [CI] 0.84, 0.98; p = .013) compared with those in the lowest quartile. This association was no longer present after adjustment for other risk factors, especially level of education. Living within 500 m of one (vs. no) natural space was associated with decreased mortality risk (adjusted hazard ratio 0.93; 95% CI 0.86, 1.00; p = .046), but no association with mortality was found for two or more natural spaces compared to none and for parks. Associations between waterbodies and mortality were inconsistent, showing non-linear beneficial and harmful associations.\nConclusions: In this longitudinal study of older men residing in Perth, we observed evidence suggestive of an association between access to natural spaces and decreased mortality. Associations between surrounding greenness and mortality seemed to be confounded by level of education, and associations with waterbodies were complex and need to be studied further.","container-title":"Environment International","DOI":"10.1016/j.envint.2019.01.075","ISSN":"01604120","journalAbbreviation":"Environment International","language":"en","page":"430-436","source":"DOI.org (Crossref)","title":"The longitudinal association between natural outdoor environments and mortality in 9218 older men from Perth, Western Australia","volume":"125","author":[{"family":"Zijlema","given":"Wilma L."},{"family":"Stasinska","given":"Ania"},{"family":"Blake","given":"David"},{"family":"Dirgawati","given":"Mila"},{"family":"Flicker","given":"Leon"},{"family":"Yeap","given":"Bu B."},{"family":"Golledge","given":"Jonathan"},{"family":"Hankey","given":"Graeme J."},{"family":"Nieuwenhuijsen","given":"Mark"},{"family":"Heyworth","given":"Jane"}],"issued":{"date-parts":[["2019",4]]}}}],"schema":"https://github.com/citation-style-language/schema/raw/master/csl-citation.json"} </w:instrText>
        </w:r>
        <w:r w:rsidR="00825A98" w:rsidRPr="00435A59" w:rsidDel="00024A18">
          <w:rPr>
            <w:rFonts w:ascii="Times New Roman" w:hAnsi="Times New Roman" w:cs="Times New Roman"/>
          </w:rPr>
          <w:fldChar w:fldCharType="separate"/>
        </w:r>
        <w:r w:rsidR="00825A98" w:rsidRPr="00435A59" w:rsidDel="00024A18">
          <w:rPr>
            <w:rFonts w:ascii="Times New Roman" w:hAnsi="Times New Roman" w:cs="Times New Roman"/>
            <w:vertAlign w:val="superscript"/>
          </w:rPr>
          <w:t>15–17</w:t>
        </w:r>
        <w:r w:rsidR="00825A98" w:rsidRPr="00435A59" w:rsidDel="00024A18">
          <w:rPr>
            <w:rFonts w:ascii="Times New Roman" w:hAnsi="Times New Roman" w:cs="Times New Roman"/>
          </w:rPr>
          <w:fldChar w:fldCharType="end"/>
        </w:r>
        <w:r w:rsidR="00825A98" w:rsidRPr="00435A59" w:rsidDel="00024A18">
          <w:rPr>
            <w:rFonts w:ascii="Times New Roman" w:hAnsi="Times New Roman" w:cs="Times New Roman"/>
          </w:rPr>
          <w:t xml:space="preserve"> </w:t>
        </w:r>
      </w:moveFrom>
      <w:moveFromRangeEnd w:id="139"/>
      <w:commentRangeEnd w:id="140"/>
      <w:r w:rsidR="00024A18">
        <w:rPr>
          <w:rStyle w:val="CommentReference"/>
        </w:rPr>
        <w:commentReference w:id="140"/>
      </w:r>
    </w:p>
    <w:p w14:paraId="04A3882F" w14:textId="77777777" w:rsidR="0060540D" w:rsidRDefault="0060540D" w:rsidP="000626A4">
      <w:pPr>
        <w:rPr>
          <w:rFonts w:ascii="Times New Roman" w:hAnsi="Times New Roman" w:cs="Times New Roman"/>
        </w:rPr>
      </w:pPr>
    </w:p>
    <w:p w14:paraId="2F1D9702" w14:textId="77777777" w:rsidR="002F21BE" w:rsidRPr="00E150CA" w:rsidRDefault="002F21BE" w:rsidP="002F21BE">
      <w:pPr>
        <w:rPr>
          <w:rFonts w:ascii="Times New Roman" w:hAnsi="Times New Roman" w:cs="Times New Roman"/>
          <w:i/>
          <w:iCs/>
        </w:rPr>
      </w:pPr>
      <w:r w:rsidRPr="00E150CA">
        <w:rPr>
          <w:rFonts w:ascii="Times New Roman" w:hAnsi="Times New Roman" w:cs="Times New Roman"/>
          <w:i/>
          <w:iCs/>
        </w:rPr>
        <w:t xml:space="preserve">Health Impact Assessment </w:t>
      </w:r>
    </w:p>
    <w:p w14:paraId="5439A3CF" w14:textId="40802B2D" w:rsidR="00435EC8" w:rsidRDefault="00D322C2" w:rsidP="00435EC8">
      <w:pPr>
        <w:pStyle w:val="NormalWeb"/>
        <w:spacing w:before="240" w:beforeAutospacing="0" w:after="240" w:afterAutospacing="0"/>
        <w:rPr>
          <w:color w:val="000000" w:themeColor="text1"/>
          <w:shd w:val="clear" w:color="auto" w:fill="FFFFFF"/>
        </w:rPr>
      </w:pPr>
      <w:r>
        <w:rPr>
          <w:color w:val="000000" w:themeColor="text1"/>
          <w:shd w:val="clear" w:color="auto" w:fill="FFFFFF"/>
        </w:rPr>
        <w:t>We</w:t>
      </w:r>
      <w:r w:rsidR="00435EC8">
        <w:rPr>
          <w:color w:val="000000" w:themeColor="text1"/>
          <w:shd w:val="clear" w:color="auto" w:fill="FFFFFF"/>
        </w:rPr>
        <w:t xml:space="preserve"> estimated the </w:t>
      </w:r>
      <w:r>
        <w:rPr>
          <w:color w:val="000000" w:themeColor="text1"/>
          <w:shd w:val="clear" w:color="auto" w:fill="FFFFFF"/>
        </w:rPr>
        <w:t>annual change</w:t>
      </w:r>
      <w:r w:rsidR="00435EC8">
        <w:rPr>
          <w:color w:val="000000" w:themeColor="text1"/>
          <w:shd w:val="clear" w:color="auto" w:fill="FFFFFF"/>
        </w:rPr>
        <w:t xml:space="preserve"> </w:t>
      </w:r>
      <w:r>
        <w:rPr>
          <w:color w:val="000000" w:themeColor="text1"/>
          <w:shd w:val="clear" w:color="auto" w:fill="FFFFFF"/>
        </w:rPr>
        <w:t xml:space="preserve">in </w:t>
      </w:r>
      <w:r w:rsidR="00435EC8">
        <w:rPr>
          <w:color w:val="000000" w:themeColor="text1"/>
          <w:shd w:val="clear" w:color="auto" w:fill="FFFFFF"/>
        </w:rPr>
        <w:t>premature deaths</w:t>
      </w:r>
      <w:r>
        <w:rPr>
          <w:color w:val="000000" w:themeColor="text1"/>
          <w:shd w:val="clear" w:color="auto" w:fill="FFFFFF"/>
        </w:rPr>
        <w:t xml:space="preserve"> (either excess or avoided)</w:t>
      </w:r>
      <w:r w:rsidR="00435EC8">
        <w:rPr>
          <w:color w:val="000000" w:themeColor="text1"/>
          <w:shd w:val="clear" w:color="auto" w:fill="FFFFFF"/>
        </w:rPr>
        <w:t xml:space="preserve"> associated with </w:t>
      </w:r>
      <w:r w:rsidR="006D07C8">
        <w:rPr>
          <w:color w:val="000000" w:themeColor="text1"/>
          <w:shd w:val="clear" w:color="auto" w:fill="FFFFFF"/>
        </w:rPr>
        <w:t>changes (</w:t>
      </w:r>
      <w:r>
        <w:rPr>
          <w:color w:val="000000" w:themeColor="text1"/>
          <w:shd w:val="clear" w:color="auto" w:fill="FFFFFF"/>
        </w:rPr>
        <w:t>decreases or increases</w:t>
      </w:r>
      <w:r w:rsidR="006D07C8">
        <w:rPr>
          <w:color w:val="000000" w:themeColor="text1"/>
          <w:shd w:val="clear" w:color="auto" w:fill="FFFFFF"/>
        </w:rPr>
        <w:t>)</w:t>
      </w:r>
      <w:r>
        <w:rPr>
          <w:color w:val="000000" w:themeColor="text1"/>
          <w:shd w:val="clear" w:color="auto" w:fill="FFFFFF"/>
        </w:rPr>
        <w:t xml:space="preserve"> in</w:t>
      </w:r>
      <w:r w:rsidR="00435EC8">
        <w:rPr>
          <w:color w:val="000000" w:themeColor="text1"/>
          <w:shd w:val="clear" w:color="auto" w:fill="FFFFFF"/>
        </w:rPr>
        <w:t xml:space="preserve"> </w:t>
      </w:r>
      <w:r w:rsidR="006D07C8">
        <w:rPr>
          <w:color w:val="000000" w:themeColor="text1"/>
          <w:shd w:val="clear" w:color="auto" w:fill="FFFFFF"/>
        </w:rPr>
        <w:t xml:space="preserve">urban </w:t>
      </w:r>
      <w:r w:rsidR="00435EC8">
        <w:rPr>
          <w:color w:val="000000" w:themeColor="text1"/>
          <w:shd w:val="clear" w:color="auto" w:fill="FFFFFF"/>
        </w:rPr>
        <w:t>greenspace using a linear health impact function:</w:t>
      </w:r>
    </w:p>
    <w:p w14:paraId="424E22ED" w14:textId="75DFBAA5" w:rsidR="00435EC8" w:rsidRDefault="00435EC8" w:rsidP="00435EC8">
      <w:pPr>
        <w:pStyle w:val="NormalWeb"/>
        <w:spacing w:before="240" w:beforeAutospacing="0" w:after="240" w:afterAutospacing="0"/>
        <w:jc w:val="center"/>
        <w:rPr>
          <w:color w:val="000000" w:themeColor="text1"/>
          <w:shd w:val="clear" w:color="auto" w:fill="FFFFFF"/>
        </w:rPr>
      </w:pPr>
      <w:r>
        <w:rPr>
          <w:color w:val="000000" w:themeColor="text1"/>
          <w:shd w:val="clear" w:color="auto" w:fill="FFFFFF"/>
        </w:rPr>
        <w:t xml:space="preserve">Equation 1: </w:t>
      </w:r>
      <m:oMath>
        <m:r>
          <m:rPr>
            <m:sty m:val="p"/>
          </m:rPr>
          <w:rPr>
            <w:rFonts w:ascii="Cambria Math" w:hAnsi="Cambria Math"/>
            <w:color w:val="000000" w:themeColor="text1"/>
            <w:shd w:val="clear" w:color="auto" w:fill="FFFFFF"/>
          </w:rPr>
          <m:t>Δ</m:t>
        </m:r>
        <m:r>
          <w:rPr>
            <w:rFonts w:ascii="Cambria Math" w:hAnsi="Cambria Math"/>
            <w:color w:val="000000" w:themeColor="text1"/>
            <w:shd w:val="clear" w:color="auto" w:fill="FFFFFF"/>
          </w:rPr>
          <m:t>mortality=∑(</m:t>
        </m:r>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y</m:t>
            </m:r>
          </m:e>
          <m:sub>
            <m:r>
              <w:rPr>
                <w:rFonts w:ascii="Cambria Math" w:hAnsi="Cambria Math"/>
                <w:color w:val="000000" w:themeColor="text1"/>
                <w:shd w:val="clear" w:color="auto" w:fill="FFFFFF"/>
              </w:rPr>
              <m:t>0</m:t>
            </m:r>
          </m:sub>
        </m:sSub>
        <m:r>
          <w:rPr>
            <w:rFonts w:ascii="Cambria Math" w:hAnsi="Cambria Math"/>
            <w:color w:val="000000" w:themeColor="text1"/>
            <w:shd w:val="clear" w:color="auto" w:fill="FFFFFF"/>
          </w:rPr>
          <m:t>*pop*HR*</m:t>
        </m:r>
        <m:r>
          <m:rPr>
            <m:sty m:val="p"/>
          </m:rPr>
          <w:rPr>
            <w:rFonts w:ascii="Cambria Math" w:hAnsi="Cambria Math"/>
            <w:color w:val="000000" w:themeColor="text1"/>
            <w:shd w:val="clear" w:color="auto" w:fill="FFFFFF"/>
          </w:rPr>
          <m:t>Δ</m:t>
        </m:r>
        <m:r>
          <w:rPr>
            <w:rFonts w:ascii="Cambria Math" w:hAnsi="Cambria Math"/>
            <w:color w:val="000000" w:themeColor="text1"/>
            <w:shd w:val="clear" w:color="auto" w:fill="FFFFFF"/>
          </w:rPr>
          <m:t>x)</m:t>
        </m:r>
      </m:oMath>
      <w:r>
        <w:rPr>
          <w:color w:val="000000" w:themeColor="text1"/>
          <w:shd w:val="clear" w:color="auto" w:fill="FFFFFF"/>
        </w:rPr>
        <w:t>,</w:t>
      </w:r>
    </w:p>
    <w:p w14:paraId="4A9EB90F" w14:textId="738A1303" w:rsidR="00435EC8" w:rsidRPr="00800D4D" w:rsidRDefault="00435EC8" w:rsidP="00435EC8">
      <w:pPr>
        <w:pStyle w:val="subheader"/>
        <w:rPr>
          <w:i w:val="0"/>
        </w:rPr>
      </w:pPr>
      <w:r w:rsidRPr="000444D7">
        <w:rPr>
          <w:i w:val="0"/>
          <w:iCs w:val="0"/>
        </w:rPr>
        <w:t xml:space="preserve">where </w:t>
      </w:r>
      <m:oMath>
        <m:r>
          <w:rPr>
            <w:rFonts w:ascii="Cambria Math" w:hAnsi="Cambria Math"/>
          </w:rPr>
          <m:t>Δmortality</m:t>
        </m:r>
      </m:oMath>
      <w:r w:rsidRPr="000444D7">
        <w:rPr>
          <w:i w:val="0"/>
          <w:iCs w:val="0"/>
        </w:rPr>
        <w:t xml:space="preserve"> represents the annual change in mortality for a given city</w:t>
      </w:r>
      <w:r w:rsidR="00733950">
        <w:rPr>
          <w:i w:val="0"/>
          <w:iCs w:val="0"/>
        </w:rPr>
        <w:t xml:space="preserve">. We estimated the change in mortality using </w:t>
      </w:r>
      <w:r w:rsidR="00593670">
        <w:rPr>
          <w:i w:val="0"/>
          <w:iCs w:val="0"/>
        </w:rPr>
        <w:t xml:space="preserve">2020 </w:t>
      </w:r>
      <w:r w:rsidR="00733950">
        <w:rPr>
          <w:i w:val="0"/>
          <w:iCs w:val="0"/>
        </w:rPr>
        <w:t xml:space="preserve">country-level </w:t>
      </w:r>
      <w:r w:rsidRPr="000444D7">
        <w:rPr>
          <w:i w:val="0"/>
          <w:iCs w:val="0"/>
        </w:rPr>
        <w:t>baseline mortality (</w:t>
      </w:r>
      <m:oMath>
        <m:sSub>
          <m:sSubPr>
            <m:ctrlPr>
              <w:rPr>
                <w:rFonts w:ascii="Cambria Math" w:hAnsi="Cambria Math"/>
                <w:i w:val="0"/>
                <w:iCs w:val="0"/>
              </w:rPr>
            </m:ctrlPr>
          </m:sSubPr>
          <m:e>
            <m:r>
              <w:rPr>
                <w:rFonts w:ascii="Cambria Math" w:hAnsi="Cambria Math"/>
              </w:rPr>
              <m:t>y</m:t>
            </m:r>
          </m:e>
          <m:sub>
            <m:r>
              <w:rPr>
                <w:rFonts w:ascii="Cambria Math" w:hAnsi="Cambria Math"/>
              </w:rPr>
              <m:t>0</m:t>
            </m:r>
          </m:sub>
        </m:sSub>
      </m:oMath>
      <w:r w:rsidRPr="000444D7">
        <w:rPr>
          <w:i w:val="0"/>
          <w:iCs w:val="0"/>
        </w:rPr>
        <w:t xml:space="preserve">), </w:t>
      </w:r>
      <w:r w:rsidR="00593670">
        <w:rPr>
          <w:i w:val="0"/>
          <w:iCs w:val="0"/>
        </w:rPr>
        <w:t xml:space="preserve">2020 100m </w:t>
      </w:r>
      <w:r w:rsidR="00733950">
        <w:rPr>
          <w:i w:val="0"/>
          <w:iCs w:val="0"/>
        </w:rPr>
        <w:t>pixel</w:t>
      </w:r>
      <w:r>
        <w:rPr>
          <w:i w:val="0"/>
          <w:iCs w:val="0"/>
        </w:rPr>
        <w:t xml:space="preserve">-level </w:t>
      </w:r>
      <w:r w:rsidRPr="000444D7">
        <w:rPr>
          <w:i w:val="0"/>
          <w:iCs w:val="0"/>
        </w:rPr>
        <w:t>population</w:t>
      </w:r>
      <w:r>
        <w:rPr>
          <w:i w:val="0"/>
          <w:iCs w:val="0"/>
        </w:rPr>
        <w:t xml:space="preserve"> </w:t>
      </w:r>
      <w:r w:rsidRPr="000444D7">
        <w:rPr>
          <w:i w:val="0"/>
          <w:iCs w:val="0"/>
        </w:rPr>
        <w:t>(</w:t>
      </w:r>
      <m:oMath>
        <m:r>
          <w:rPr>
            <w:rFonts w:ascii="Cambria Math" w:hAnsi="Cambria Math"/>
          </w:rPr>
          <m:t>pop),</m:t>
        </m:r>
      </m:oMath>
      <w:r w:rsidRPr="000444D7">
        <w:rPr>
          <w:i w:val="0"/>
          <w:iCs w:val="0"/>
        </w:rPr>
        <w:t xml:space="preserve"> the </w:t>
      </w:r>
      <w:r>
        <w:rPr>
          <w:i w:val="0"/>
          <w:iCs w:val="0"/>
        </w:rPr>
        <w:t xml:space="preserve">hazard ratio of the protective </w:t>
      </w:r>
      <w:r w:rsidRPr="000444D7">
        <w:rPr>
          <w:i w:val="0"/>
          <w:iCs w:val="0"/>
        </w:rPr>
        <w:t xml:space="preserve">association between </w:t>
      </w:r>
      <w:r>
        <w:rPr>
          <w:i w:val="0"/>
          <w:iCs w:val="0"/>
        </w:rPr>
        <w:t>increased NDVI</w:t>
      </w:r>
      <w:r w:rsidRPr="000444D7">
        <w:rPr>
          <w:i w:val="0"/>
          <w:iCs w:val="0"/>
        </w:rPr>
        <w:t xml:space="preserve"> and all-cause mortality</w:t>
      </w:r>
      <w:r w:rsidR="00593670">
        <w:rPr>
          <w:i w:val="0"/>
          <w:iCs w:val="0"/>
        </w:rPr>
        <w:t xml:space="preserve"> (</w:t>
      </w:r>
      <w:r w:rsidR="00593670" w:rsidRPr="00800D4D">
        <w:t>HR</w:t>
      </w:r>
      <w:r w:rsidR="00593670">
        <w:rPr>
          <w:i w:val="0"/>
          <w:iCs w:val="0"/>
        </w:rPr>
        <w:t>),</w:t>
      </w:r>
      <w:r w:rsidRPr="000444D7">
        <w:rPr>
          <w:i w:val="0"/>
          <w:iCs w:val="0"/>
        </w:rPr>
        <w:t xml:space="preserve"> </w:t>
      </w:r>
      <w:r>
        <w:rPr>
          <w:i w:val="0"/>
          <w:iCs w:val="0"/>
        </w:rPr>
        <w:t xml:space="preserve">and </w:t>
      </w:r>
      <w:commentRangeStart w:id="142"/>
      <w:r>
        <w:rPr>
          <w:i w:val="0"/>
          <w:iCs w:val="0"/>
        </w:rPr>
        <w:t>grid cell</w:t>
      </w:r>
      <w:commentRangeEnd w:id="142"/>
      <w:r w:rsidR="008721AB">
        <w:rPr>
          <w:rStyle w:val="CommentReference"/>
          <w:rFonts w:asciiTheme="minorHAnsi" w:eastAsiaTheme="minorHAnsi" w:hAnsiTheme="minorHAnsi" w:cstheme="minorBidi"/>
          <w:i w:val="0"/>
          <w:iCs w:val="0"/>
          <w:color w:val="auto"/>
          <w:shd w:val="clear" w:color="auto" w:fill="auto"/>
        </w:rPr>
        <w:commentReference w:id="142"/>
      </w:r>
      <w:r>
        <w:rPr>
          <w:i w:val="0"/>
          <w:iCs w:val="0"/>
        </w:rPr>
        <w:t xml:space="preserve">-level </w:t>
      </w:r>
      <w:r w:rsidR="00733950">
        <w:rPr>
          <w:i w:val="0"/>
          <w:iCs w:val="0"/>
        </w:rPr>
        <w:t>changes</w:t>
      </w:r>
      <w:r>
        <w:rPr>
          <w:i w:val="0"/>
          <w:iCs w:val="0"/>
        </w:rPr>
        <w:t xml:space="preserve"> in NDVI</w:t>
      </w:r>
      <w:r w:rsidRPr="000444D7">
        <w:rPr>
          <w:i w:val="0"/>
          <w:iCs w:val="0"/>
        </w:rPr>
        <w:t xml:space="preserve"> (</w:t>
      </w:r>
      <m:oMath>
        <m:r>
          <w:rPr>
            <w:rFonts w:ascii="Cambria Math" w:hAnsi="Cambria Math"/>
          </w:rPr>
          <m:t>Δx</m:t>
        </m:r>
      </m:oMath>
      <w:r w:rsidRPr="000444D7">
        <w:rPr>
          <w:i w:val="0"/>
          <w:iCs w:val="0"/>
        </w:rPr>
        <w:t>).</w:t>
      </w:r>
      <w:r>
        <w:rPr>
          <w:i w:val="0"/>
          <w:iCs w:val="0"/>
        </w:rPr>
        <w:t xml:space="preserve"> </w:t>
      </w:r>
    </w:p>
    <w:p w14:paraId="462E61EB" w14:textId="77777777" w:rsidR="00435EC8" w:rsidRDefault="00435EC8" w:rsidP="00435EC8">
      <w:pPr>
        <w:pStyle w:val="subheader"/>
        <w:rPr>
          <w:i w:val="0"/>
          <w:iCs w:val="0"/>
        </w:rPr>
      </w:pPr>
    </w:p>
    <w:p w14:paraId="642D97C1" w14:textId="44F49773" w:rsidR="00632B39" w:rsidRDefault="00435EC8" w:rsidP="00825A98">
      <w:pPr>
        <w:rPr>
          <w:rFonts w:ascii="Times New Roman" w:hAnsi="Times New Roman" w:cs="Times New Roman"/>
        </w:rPr>
      </w:pPr>
      <w:r w:rsidRPr="00435A59">
        <w:rPr>
          <w:rFonts w:ascii="Times New Roman" w:hAnsi="Times New Roman" w:cs="Times New Roman"/>
        </w:rPr>
        <w:t xml:space="preserve">We used baseline mortality </w:t>
      </w:r>
      <w:r w:rsidR="00C90142" w:rsidRPr="00435A59">
        <w:rPr>
          <w:rFonts w:ascii="Times New Roman" w:hAnsi="Times New Roman" w:cs="Times New Roman"/>
        </w:rPr>
        <w:t>estimates</w:t>
      </w:r>
      <w:r w:rsidRPr="00435A59">
        <w:rPr>
          <w:rFonts w:ascii="Times New Roman" w:hAnsi="Times New Roman" w:cs="Times New Roman"/>
        </w:rPr>
        <w:t xml:space="preserve"> from the Global Burden of Disease (GBD) 2021 study</w:t>
      </w:r>
      <w:r w:rsidR="006816E2">
        <w:rPr>
          <w:rFonts w:ascii="Times New Roman" w:hAnsi="Times New Roman" w:cs="Times New Roman"/>
        </w:rPr>
        <w:t>,</w:t>
      </w:r>
      <w:r w:rsidRPr="00435A59">
        <w:rPr>
          <w:rFonts w:ascii="Times New Roman" w:hAnsi="Times New Roman" w:cs="Times New Roman"/>
        </w:rPr>
        <w:t xml:space="preserve"> </w:t>
      </w:r>
      <w:r w:rsidRPr="00435A59">
        <w:rPr>
          <w:rFonts w:ascii="Times New Roman" w:hAnsi="Times New Roman" w:cs="Times New Roman"/>
        </w:rPr>
        <w:fldChar w:fldCharType="begin"/>
      </w:r>
      <w:r w:rsidR="00265E16">
        <w:rPr>
          <w:rFonts w:ascii="Times New Roman" w:hAnsi="Times New Roman" w:cs="Times New Roman"/>
        </w:rPr>
        <w:instrText xml:space="preserve"> ADDIN ZOTERO_ITEM CSL_CITATION {"citationID":"hcshdAsl","properties":{"formattedCitation":"\\super 18\\nosupersub{}","plainCitation":"18","noteIndex":0},"citationItems":[{"id":458,"uris":["http://zotero.org/users/10202395/items/SA6HEUQE"],"itemData":{"id":458,"type":"dataset","abstract":"The Global Burden of Disease Study 2019 (GBD 2019), coordinated by the Institute for Health Metrics and Evaluation (IHME), estimated the burden of diseases, injuries, and risk factors for 204 countries and territories and selected subnational locations.\n\nThis reference life table, or theoretical minimum risk life table (TMRLT), is used in GBD to calculate years of life lost (YLLs) due to premature mortality. It was constructed based on the lowest observed age-specific mortality rates by location and sex across all estimation years from all locations with populations over 5 million in 2016. YLLs are computed by multiplying the number of estimated deaths by the reference life table’s life expectancy at age of death. The table includes estimates for life expectancy at age x for ages 0 to 95+ at five-year intervals.","DOI":"10.6069/1D4Y-YQ37","publisher":"Institute for Health Metrics and Evaluation (IHME)","source":"DOI.org (Datacite)","title":"Global Burden of Disease Study 2019 (GBD 2019) Reference Life Table","URL":"http://ghdx.healthdata.org/record/ihme-data/global-burden-disease-study-2019-gbd-2019-reference-life-table","author":[{"family":"Global Burden of Disease Collaborative Network","given":""}],"accessed":{"date-parts":[["2023",3,18]]},"issued":{"date-parts":[["2021"]]}}}],"schema":"https://github.com/citation-style-language/schema/raw/master/csl-citation.json"} </w:instrText>
      </w:r>
      <w:r w:rsidRPr="00435A59">
        <w:rPr>
          <w:rFonts w:ascii="Times New Roman" w:hAnsi="Times New Roman" w:cs="Times New Roman"/>
        </w:rPr>
        <w:fldChar w:fldCharType="separate"/>
      </w:r>
      <w:r w:rsidR="00265E16" w:rsidRPr="00265E16">
        <w:rPr>
          <w:rFonts w:ascii="Times New Roman" w:hAnsi="Times New Roman" w:cs="Times New Roman"/>
          <w:color w:val="000000"/>
          <w:vertAlign w:val="superscript"/>
        </w:rPr>
        <w:t>18</w:t>
      </w:r>
      <w:r w:rsidRPr="00435A59">
        <w:rPr>
          <w:rFonts w:ascii="Times New Roman" w:hAnsi="Times New Roman" w:cs="Times New Roman"/>
        </w:rPr>
        <w:fldChar w:fldCharType="end"/>
      </w:r>
      <w:r w:rsidRPr="00435A59">
        <w:rPr>
          <w:rFonts w:ascii="Times New Roman" w:hAnsi="Times New Roman" w:cs="Times New Roman"/>
        </w:rPr>
        <w:t xml:space="preserve"> </w:t>
      </w:r>
      <w:r w:rsidR="00C90142" w:rsidRPr="00435A59">
        <w:rPr>
          <w:rFonts w:ascii="Times New Roman" w:hAnsi="Times New Roman" w:cs="Times New Roman"/>
        </w:rPr>
        <w:t>p</w:t>
      </w:r>
      <w:r w:rsidRPr="00435A59">
        <w:rPr>
          <w:rFonts w:ascii="Times New Roman" w:hAnsi="Times New Roman" w:cs="Times New Roman"/>
        </w:rPr>
        <w:t>opulation estimates</w:t>
      </w:r>
      <w:r w:rsidR="006E45F4" w:rsidRPr="00435A59">
        <w:rPr>
          <w:rFonts w:ascii="Times New Roman" w:hAnsi="Times New Roman" w:cs="Times New Roman"/>
        </w:rPr>
        <w:t xml:space="preserve"> from JRC</w:t>
      </w:r>
      <w:r w:rsidRPr="00435A59">
        <w:rPr>
          <w:rFonts w:ascii="Times New Roman" w:hAnsi="Times New Roman" w:cs="Times New Roman"/>
        </w:rPr>
        <w:fldChar w:fldCharType="begin"/>
      </w:r>
      <w:r w:rsidR="00265E16">
        <w:rPr>
          <w:rFonts w:ascii="Times New Roman" w:hAnsi="Times New Roman" w:cs="Times New Roman"/>
        </w:rPr>
        <w:instrText xml:space="preserve"> ADDIN ZOTERO_ITEM CSL_CITATION {"citationID":"QexbBpt5","properties":{"formattedCitation":"\\super 19\\nosupersub{}","plainCitation":"19","noteIndex":0},"citationItems":[{"id":453,"uris":["http://zotero.org/users/10202395/items/6HKTCU6S"],"itemData":{"id":453,"type":"document","title":"Population Counts 2020 UN-Adjusted Constrained 1 Available from: www.worldpop.org/doi/10.5258/SOTON/WP00660.","author":[{"literal":"WorldPop"}]}}],"schema":"https://github.com/citation-style-language/schema/raw/master/csl-citation.json"} </w:instrText>
      </w:r>
      <w:r w:rsidRPr="00435A59">
        <w:rPr>
          <w:rFonts w:ascii="Times New Roman" w:hAnsi="Times New Roman" w:cs="Times New Roman"/>
        </w:rPr>
        <w:fldChar w:fldCharType="separate"/>
      </w:r>
      <w:r w:rsidR="00265E16" w:rsidRPr="00265E16">
        <w:rPr>
          <w:rFonts w:ascii="Times New Roman" w:hAnsi="Times New Roman" w:cs="Times New Roman"/>
          <w:color w:val="000000"/>
          <w:vertAlign w:val="superscript"/>
        </w:rPr>
        <w:t>19</w:t>
      </w:r>
      <w:r w:rsidRPr="00435A59">
        <w:rPr>
          <w:rFonts w:ascii="Times New Roman" w:hAnsi="Times New Roman" w:cs="Times New Roman"/>
        </w:rPr>
        <w:fldChar w:fldCharType="end"/>
      </w:r>
      <w:r w:rsidR="006816E2">
        <w:rPr>
          <w:rFonts w:ascii="Times New Roman" w:hAnsi="Times New Roman" w:cs="Times New Roman"/>
        </w:rPr>
        <w:t>, and a</w:t>
      </w:r>
      <w:r w:rsidRPr="00435A59">
        <w:rPr>
          <w:rFonts w:ascii="Times New Roman" w:hAnsi="Times New Roman" w:cs="Times New Roman"/>
          <w:color w:val="000000" w:themeColor="text1"/>
          <w:shd w:val="clear" w:color="auto" w:fill="FFFFFF"/>
        </w:rPr>
        <w:t xml:space="preserve"> hazard ratio</w:t>
      </w:r>
      <w:r w:rsidR="00847BEB">
        <w:rPr>
          <w:rFonts w:ascii="Times New Roman" w:hAnsi="Times New Roman" w:cs="Times New Roman"/>
          <w:color w:val="000000" w:themeColor="text1"/>
          <w:shd w:val="clear" w:color="auto" w:fill="FFFFFF"/>
        </w:rPr>
        <w:t xml:space="preserve"> from </w:t>
      </w:r>
      <w:r w:rsidR="00AF3074" w:rsidRPr="00435A59">
        <w:rPr>
          <w:rFonts w:ascii="Times New Roman" w:hAnsi="Times New Roman" w:cs="Times New Roman"/>
        </w:rPr>
        <w:t xml:space="preserve">a 2019 meta-analysis of longitudinal </w:t>
      </w:r>
      <w:r w:rsidR="00AF3074" w:rsidRPr="00435A59">
        <w:rPr>
          <w:rFonts w:ascii="Times New Roman" w:hAnsi="Times New Roman" w:cs="Times New Roman"/>
          <w:color w:val="000000"/>
          <w:shd w:val="clear" w:color="auto" w:fill="FFFFFF"/>
        </w:rPr>
        <w:t>studies of the association between NDVI and all-cause mortality</w:t>
      </w:r>
      <w:r w:rsidRPr="00435A59">
        <w:rPr>
          <w:rFonts w:ascii="Times New Roman" w:hAnsi="Times New Roman" w:cs="Times New Roman"/>
          <w:color w:val="000000" w:themeColor="text1"/>
          <w:shd w:val="clear" w:color="auto" w:fill="FFFFFF"/>
        </w:rPr>
        <w:t xml:space="preserve"> derived by Rojas-Rueda and colleagues.</w:t>
      </w:r>
      <w:r w:rsidR="00AF3074" w:rsidRPr="00435A59">
        <w:rPr>
          <w:rFonts w:ascii="Times New Roman" w:hAnsi="Times New Roman" w:cs="Times New Roman"/>
        </w:rPr>
        <w:fldChar w:fldCharType="begin"/>
      </w:r>
      <w:r w:rsidR="00AF3074" w:rsidRPr="00435A59">
        <w:rPr>
          <w:rFonts w:ascii="Times New Roman" w:hAnsi="Times New Roman" w:cs="Times New Roman"/>
        </w:rPr>
        <w:instrText xml:space="preserve"> ADDIN ZOTERO_ITEM CSL_CITATION {"citationID":"LKiwaD5p","properties":{"formattedCitation":"\\super 9\\nosupersub{}","plainCitation":"9","noteIndex":0},"citationItems":[{"id":410,"uris":["http://zotero.org/users/10202395/items/Q2YAVJ8R"],"itemData":{"id":410,"type":"article-journal","abstract":"BACKGROUND: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J."},{"family":"Gascon","given":"Mireia"},{"family":"Perez-Leon","given":"Daniela"},{"family":"Mudu","given":"Pierpaolo"}],"issued":{"date-parts":[["2019",11]]}}}],"schema":"https://github.com/citation-style-language/schema/raw/master/csl-citation.json"} </w:instrText>
      </w:r>
      <w:r w:rsidR="00AF3074" w:rsidRPr="00435A59">
        <w:rPr>
          <w:rFonts w:ascii="Times New Roman" w:hAnsi="Times New Roman" w:cs="Times New Roman"/>
        </w:rPr>
        <w:fldChar w:fldCharType="separate"/>
      </w:r>
      <w:r w:rsidR="00AF3074" w:rsidRPr="00435A59">
        <w:rPr>
          <w:rFonts w:ascii="Times New Roman" w:hAnsi="Times New Roman" w:cs="Times New Roman"/>
          <w:color w:val="000000"/>
          <w:vertAlign w:val="superscript"/>
        </w:rPr>
        <w:t>9</w:t>
      </w:r>
      <w:r w:rsidR="00AF3074" w:rsidRPr="00435A59">
        <w:rPr>
          <w:rFonts w:ascii="Times New Roman" w:hAnsi="Times New Roman" w:cs="Times New Roman"/>
        </w:rPr>
        <w:fldChar w:fldCharType="end"/>
      </w:r>
      <w:r w:rsidRPr="00435A59">
        <w:rPr>
          <w:rFonts w:ascii="Times New Roman" w:hAnsi="Times New Roman" w:cs="Times New Roman"/>
          <w:color w:val="000000" w:themeColor="text1"/>
          <w:shd w:val="clear" w:color="auto" w:fill="FFFFFF"/>
        </w:rPr>
        <w:t xml:space="preserve"> This study found a </w:t>
      </w:r>
      <w:commentRangeStart w:id="143"/>
      <w:r w:rsidRPr="00435A59">
        <w:rPr>
          <w:rFonts w:ascii="Times New Roman" w:hAnsi="Times New Roman" w:cs="Times New Roman"/>
          <w:color w:val="000000" w:themeColor="text1"/>
          <w:shd w:val="clear" w:color="auto" w:fill="FFFFFF"/>
        </w:rPr>
        <w:t>pooled hazard ratio of 0.96 (95% confidence interval (CI): 0.94, 0.97) for each 0.1 increase in NDVI within 500m of a person’s hom</w:t>
      </w:r>
      <w:commentRangeEnd w:id="143"/>
      <w:r w:rsidR="00A625BD">
        <w:rPr>
          <w:rStyle w:val="CommentReference"/>
        </w:rPr>
        <w:commentReference w:id="143"/>
      </w:r>
      <w:r w:rsidRPr="00435A59">
        <w:rPr>
          <w:rFonts w:ascii="Times New Roman" w:hAnsi="Times New Roman" w:cs="Times New Roman"/>
          <w:color w:val="000000" w:themeColor="text1"/>
          <w:shd w:val="clear" w:color="auto" w:fill="FFFFFF"/>
        </w:rPr>
        <w:t>e.</w:t>
      </w:r>
      <w:r w:rsidR="00C529F1" w:rsidRPr="00435A59">
        <w:rPr>
          <w:rFonts w:ascii="Times New Roman" w:hAnsi="Times New Roman" w:cs="Times New Roman"/>
        </w:rPr>
        <w:t xml:space="preserve"> Finally, </w:t>
      </w:r>
      <w:r w:rsidR="000626A4" w:rsidRPr="00435A59">
        <w:rPr>
          <w:rFonts w:ascii="Times New Roman" w:hAnsi="Times New Roman" w:cs="Times New Roman"/>
        </w:rPr>
        <w:t>we use</w:t>
      </w:r>
      <w:r w:rsidR="00C529F1" w:rsidRPr="00435A59">
        <w:rPr>
          <w:rFonts w:ascii="Times New Roman" w:hAnsi="Times New Roman" w:cs="Times New Roman"/>
        </w:rPr>
        <w:t>d</w:t>
      </w:r>
      <w:r w:rsidR="000626A4" w:rsidRPr="00435A59">
        <w:rPr>
          <w:rFonts w:ascii="Times New Roman" w:hAnsi="Times New Roman" w:cs="Times New Roman"/>
        </w:rPr>
        <w:t xml:space="preserve"> the</w:t>
      </w:r>
      <w:r w:rsidR="00EE4043" w:rsidRPr="00435A59">
        <w:rPr>
          <w:rFonts w:ascii="Times New Roman" w:hAnsi="Times New Roman" w:cs="Times New Roman"/>
        </w:rPr>
        <w:t xml:space="preserve"> difference </w:t>
      </w:r>
      <w:r w:rsidR="006816E2">
        <w:rPr>
          <w:rFonts w:ascii="Times New Roman" w:hAnsi="Times New Roman" w:cs="Times New Roman"/>
        </w:rPr>
        <w:t>between the 2014-2018</w:t>
      </w:r>
      <w:r w:rsidR="000626A4" w:rsidRPr="00435A59">
        <w:rPr>
          <w:rFonts w:ascii="Times New Roman" w:hAnsi="Times New Roman" w:cs="Times New Roman"/>
        </w:rPr>
        <w:t xml:space="preserve"> </w:t>
      </w:r>
      <w:ins w:id="144" w:author="Anenberg, Susan Casper" w:date="2024-10-28T06:04:00Z">
        <w:r w:rsidR="003E788D">
          <w:rPr>
            <w:rFonts w:ascii="Times New Roman" w:hAnsi="Times New Roman" w:cs="Times New Roman"/>
          </w:rPr>
          <w:t xml:space="preserve">vs. 2019-2023 </w:t>
        </w:r>
      </w:ins>
      <w:r w:rsidR="000626A4" w:rsidRPr="00435A59">
        <w:rPr>
          <w:rFonts w:ascii="Times New Roman" w:hAnsi="Times New Roman" w:cs="Times New Roman"/>
        </w:rPr>
        <w:t xml:space="preserve">population-weighted </w:t>
      </w:r>
      <w:r w:rsidR="006816E2">
        <w:rPr>
          <w:rFonts w:ascii="Times New Roman" w:hAnsi="Times New Roman" w:cs="Times New Roman"/>
        </w:rPr>
        <w:t>greenest-season</w:t>
      </w:r>
      <w:r w:rsidR="000626A4" w:rsidRPr="00435A59">
        <w:rPr>
          <w:rFonts w:ascii="Times New Roman" w:hAnsi="Times New Roman" w:cs="Times New Roman"/>
        </w:rPr>
        <w:t xml:space="preserve"> NDVI </w:t>
      </w:r>
      <w:r w:rsidR="006816E2">
        <w:rPr>
          <w:rFonts w:ascii="Times New Roman" w:hAnsi="Times New Roman" w:cs="Times New Roman"/>
        </w:rPr>
        <w:t xml:space="preserve">average </w:t>
      </w:r>
      <w:del w:id="145" w:author="Anenberg, Susan Casper" w:date="2024-10-28T06:04:00Z">
        <w:r w:rsidR="006816E2" w:rsidDel="003E788D">
          <w:rPr>
            <w:rFonts w:ascii="Times New Roman" w:hAnsi="Times New Roman" w:cs="Times New Roman"/>
          </w:rPr>
          <w:delText>and the 2019-2023</w:delText>
        </w:r>
        <w:r w:rsidR="006816E2" w:rsidRPr="00435A59" w:rsidDel="003E788D">
          <w:rPr>
            <w:rFonts w:ascii="Times New Roman" w:hAnsi="Times New Roman" w:cs="Times New Roman"/>
          </w:rPr>
          <w:delText xml:space="preserve"> population-weighted </w:delText>
        </w:r>
        <w:r w:rsidR="006816E2" w:rsidDel="003E788D">
          <w:rPr>
            <w:rFonts w:ascii="Times New Roman" w:hAnsi="Times New Roman" w:cs="Times New Roman"/>
          </w:rPr>
          <w:delText>greenest-season</w:delText>
        </w:r>
        <w:r w:rsidR="006816E2" w:rsidRPr="00435A59" w:rsidDel="003E788D">
          <w:rPr>
            <w:rFonts w:ascii="Times New Roman" w:hAnsi="Times New Roman" w:cs="Times New Roman"/>
          </w:rPr>
          <w:delText xml:space="preserve"> NDVI </w:delText>
        </w:r>
        <w:r w:rsidR="006816E2" w:rsidDel="003E788D">
          <w:rPr>
            <w:rFonts w:ascii="Times New Roman" w:hAnsi="Times New Roman" w:cs="Times New Roman"/>
          </w:rPr>
          <w:delText xml:space="preserve">average </w:delText>
        </w:r>
      </w:del>
      <w:r w:rsidR="00EE4043" w:rsidRPr="00435A59">
        <w:rPr>
          <w:rFonts w:ascii="Times New Roman" w:hAnsi="Times New Roman" w:cs="Times New Roman"/>
        </w:rPr>
        <w:t xml:space="preserve">to define changes in urban greenspace. </w:t>
      </w:r>
      <w:r w:rsidR="003C2F7C">
        <w:rPr>
          <w:rFonts w:ascii="Times New Roman" w:hAnsi="Times New Roman" w:cs="Times New Roman"/>
        </w:rPr>
        <w:t xml:space="preserve">We opted to use a five-year average rather than compare individual years, because we observed large inter-annual </w:t>
      </w:r>
      <w:del w:id="146" w:author="Anenberg, Susan Casper" w:date="2024-10-28T06:05:00Z">
        <w:r w:rsidR="003C2F7C" w:rsidDel="003E788D">
          <w:rPr>
            <w:rFonts w:ascii="Times New Roman" w:hAnsi="Times New Roman" w:cs="Times New Roman"/>
          </w:rPr>
          <w:delText xml:space="preserve">changes </w:delText>
        </w:r>
      </w:del>
      <w:ins w:id="147" w:author="Anenberg, Susan Casper" w:date="2024-10-28T06:05:00Z">
        <w:r w:rsidR="003E788D">
          <w:rPr>
            <w:rFonts w:ascii="Times New Roman" w:hAnsi="Times New Roman" w:cs="Times New Roman"/>
          </w:rPr>
          <w:t xml:space="preserve">variability </w:t>
        </w:r>
      </w:ins>
      <w:r w:rsidR="003C2F7C">
        <w:rPr>
          <w:rFonts w:ascii="Times New Roman" w:hAnsi="Times New Roman" w:cs="Times New Roman"/>
        </w:rPr>
        <w:t>in NDVI</w:t>
      </w:r>
      <w:r w:rsidR="00167925">
        <w:rPr>
          <w:rFonts w:ascii="Times New Roman" w:hAnsi="Times New Roman" w:cs="Times New Roman"/>
        </w:rPr>
        <w:t xml:space="preserve"> (Appendix A)</w:t>
      </w:r>
      <w:r w:rsidR="003C2F7C">
        <w:rPr>
          <w:rFonts w:ascii="Times New Roman" w:hAnsi="Times New Roman" w:cs="Times New Roman"/>
        </w:rPr>
        <w:t>.</w:t>
      </w:r>
    </w:p>
    <w:p w14:paraId="3DDDFDB0" w14:textId="77777777" w:rsidR="005A1DF9" w:rsidRDefault="005A1DF9" w:rsidP="00825A98">
      <w:pPr>
        <w:rPr>
          <w:rFonts w:ascii="Times New Roman" w:hAnsi="Times New Roman" w:cs="Times New Roman"/>
        </w:rPr>
      </w:pPr>
    </w:p>
    <w:p w14:paraId="033A51E3" w14:textId="2A294DE7" w:rsidR="005A1DF9" w:rsidRPr="005A1DF9" w:rsidRDefault="005A1DF9" w:rsidP="00825A98">
      <w:pPr>
        <w:rPr>
          <w:rFonts w:ascii="Times New Roman" w:hAnsi="Times New Roman" w:cs="Times New Roman"/>
          <w:i/>
          <w:iCs/>
        </w:rPr>
      </w:pPr>
      <w:r>
        <w:rPr>
          <w:rFonts w:ascii="Times New Roman" w:hAnsi="Times New Roman" w:cs="Times New Roman"/>
          <w:i/>
          <w:iCs/>
        </w:rPr>
        <w:t>Urban area groupings</w:t>
      </w:r>
    </w:p>
    <w:p w14:paraId="33D1D9C0" w14:textId="77777777" w:rsidR="003C7B28" w:rsidRDefault="003C7B28" w:rsidP="00847BEB">
      <w:pPr>
        <w:rPr>
          <w:rFonts w:ascii="Times New Roman" w:hAnsi="Times New Roman" w:cs="Times New Roman"/>
        </w:rPr>
      </w:pPr>
    </w:p>
    <w:p w14:paraId="455ED61F" w14:textId="1864F7F3" w:rsidR="003C7B28" w:rsidRDefault="003C7B28" w:rsidP="00847BEB">
      <w:pPr>
        <w:rPr>
          <w:rFonts w:ascii="Times New Roman" w:hAnsi="Times New Roman" w:cs="Times New Roman"/>
        </w:rPr>
      </w:pPr>
      <w:r>
        <w:rPr>
          <w:rFonts w:ascii="Times New Roman" w:hAnsi="Times New Roman" w:cs="Times New Roman"/>
        </w:rPr>
        <w:t xml:space="preserve">We </w:t>
      </w:r>
      <w:del w:id="148" w:author="Anenberg, Susan Casper" w:date="2024-10-28T06:07:00Z">
        <w:r w:rsidDel="00A625BD">
          <w:rPr>
            <w:rFonts w:ascii="Times New Roman" w:hAnsi="Times New Roman" w:cs="Times New Roman"/>
          </w:rPr>
          <w:delText xml:space="preserve">present results by global region, using </w:delText>
        </w:r>
      </w:del>
      <w:ins w:id="149" w:author="Anenberg, Susan Casper" w:date="2024-10-28T06:07:00Z">
        <w:r w:rsidR="00A625BD">
          <w:rPr>
            <w:rFonts w:ascii="Times New Roman" w:hAnsi="Times New Roman" w:cs="Times New Roman"/>
          </w:rPr>
          <w:t>categorize cities by</w:t>
        </w:r>
      </w:ins>
      <w:ins w:id="150" w:author="Anenberg, Susan Casper" w:date="2024-10-28T06:08:00Z">
        <w:r w:rsidR="00A625BD">
          <w:rPr>
            <w:rFonts w:ascii="Times New Roman" w:hAnsi="Times New Roman" w:cs="Times New Roman"/>
          </w:rPr>
          <w:t xml:space="preserve"> geographic region using the</w:t>
        </w:r>
      </w:ins>
      <w:ins w:id="151" w:author="Anenberg, Susan Casper" w:date="2024-10-28T06:07:00Z">
        <w:r w:rsidR="00A625BD">
          <w:rPr>
            <w:rFonts w:ascii="Times New Roman" w:hAnsi="Times New Roman" w:cs="Times New Roman"/>
          </w:rPr>
          <w:t xml:space="preserve"> </w:t>
        </w:r>
      </w:ins>
      <w:del w:id="152" w:author="Anenberg, Susan Casper" w:date="2024-10-28T06:07:00Z">
        <w:r w:rsidDel="00A625BD">
          <w:rPr>
            <w:rFonts w:ascii="Times New Roman" w:hAnsi="Times New Roman" w:cs="Times New Roman"/>
          </w:rPr>
          <w:delText xml:space="preserve">the </w:delText>
        </w:r>
      </w:del>
      <w:r w:rsidR="00265E16">
        <w:rPr>
          <w:rFonts w:ascii="Times New Roman" w:hAnsi="Times New Roman" w:cs="Times New Roman"/>
        </w:rPr>
        <w:t>United Nations Statistical Division</w:t>
      </w:r>
      <w:r>
        <w:rPr>
          <w:rFonts w:ascii="Times New Roman" w:hAnsi="Times New Roman" w:cs="Times New Roman"/>
        </w:rPr>
        <w:t xml:space="preserve"> sub-regional </w:t>
      </w:r>
      <w:r w:rsidR="00AA5506">
        <w:rPr>
          <w:rFonts w:ascii="Times New Roman" w:hAnsi="Times New Roman" w:cs="Times New Roman"/>
        </w:rPr>
        <w:t>definitions</w:t>
      </w:r>
      <w:del w:id="153" w:author="Anenberg, Susan Casper" w:date="2024-10-28T06:07:00Z">
        <w:r w:rsidR="00EB3004" w:rsidDel="00A625BD">
          <w:rPr>
            <w:rFonts w:ascii="Times New Roman" w:hAnsi="Times New Roman" w:cs="Times New Roman"/>
          </w:rPr>
          <w:delText>, which assign each country a geographical region</w:delText>
        </w:r>
      </w:del>
      <w:r w:rsidR="00225861">
        <w:rPr>
          <w:rFonts w:ascii="Times New Roman" w:hAnsi="Times New Roman" w:cs="Times New Roman"/>
        </w:rPr>
        <w:t xml:space="preserve"> (Appendix </w:t>
      </w:r>
      <w:r w:rsidR="00167925">
        <w:rPr>
          <w:rFonts w:ascii="Times New Roman" w:hAnsi="Times New Roman" w:cs="Times New Roman"/>
        </w:rPr>
        <w:t>B</w:t>
      </w:r>
      <w:r w:rsidR="00225861">
        <w:rPr>
          <w:rFonts w:ascii="Times New Roman" w:hAnsi="Times New Roman" w:cs="Times New Roman"/>
        </w:rPr>
        <w:t>)</w:t>
      </w:r>
      <w:del w:id="154" w:author="Anenberg, Susan Casper" w:date="2024-10-28T06:05:00Z">
        <w:r w:rsidR="00265E16" w:rsidDel="003E788D">
          <w:rPr>
            <w:rFonts w:ascii="Times New Roman" w:hAnsi="Times New Roman" w:cs="Times New Roman"/>
          </w:rPr>
          <w:delText xml:space="preserve"> </w:delText>
        </w:r>
      </w:del>
      <w:r w:rsidR="00265E16">
        <w:rPr>
          <w:rFonts w:ascii="Times New Roman" w:hAnsi="Times New Roman" w:cs="Times New Roman"/>
        </w:rPr>
        <w:fldChar w:fldCharType="begin"/>
      </w:r>
      <w:r w:rsidR="00265E16">
        <w:rPr>
          <w:rFonts w:ascii="Times New Roman" w:hAnsi="Times New Roman" w:cs="Times New Roman"/>
        </w:rPr>
        <w:instrText xml:space="preserve"> ADDIN ZOTERO_ITEM CSL_CITATION {"citationID":"RvaAKQDF","properties":{"formattedCitation":"\\super 20\\nosupersub{}","plainCitation":"20","noteIndex":0},"citationItems":[{"id":764,"uris":["http://zotero.org/users/10202395/items/DXZ976R9"],"itemData":{"id":764,"type":"dataset","title":"Standard Country or Area Codes for Statistical Use (M49)","URL":"https://unstats.un.org/unsd/methodology/m49","author":[{"literal":"United Nations Statistics Division"}]}}],"schema":"https://github.com/citation-style-language/schema/raw/master/csl-citation.json"} </w:instrText>
      </w:r>
      <w:r w:rsidR="00265E16">
        <w:rPr>
          <w:rFonts w:ascii="Times New Roman" w:hAnsi="Times New Roman" w:cs="Times New Roman"/>
        </w:rPr>
        <w:fldChar w:fldCharType="separate"/>
      </w:r>
      <w:r w:rsidR="00265E16" w:rsidRPr="00265E16">
        <w:rPr>
          <w:rFonts w:ascii="Times New Roman" w:hAnsi="Times New Roman" w:cs="Times New Roman"/>
          <w:vertAlign w:val="superscript"/>
        </w:rPr>
        <w:t>20</w:t>
      </w:r>
      <w:r w:rsidR="00265E16">
        <w:rPr>
          <w:rFonts w:ascii="Times New Roman" w:hAnsi="Times New Roman" w:cs="Times New Roman"/>
        </w:rPr>
        <w:fldChar w:fldCharType="end"/>
      </w:r>
      <w:r w:rsidR="00225861">
        <w:rPr>
          <w:rFonts w:ascii="Times New Roman" w:hAnsi="Times New Roman" w:cs="Times New Roman"/>
        </w:rPr>
        <w:t xml:space="preserve"> </w:t>
      </w:r>
      <w:del w:id="155" w:author="Anenberg, Susan Casper" w:date="2024-10-28T06:05:00Z">
        <w:r w:rsidDel="003E788D">
          <w:rPr>
            <w:rFonts w:ascii="Times New Roman" w:hAnsi="Times New Roman" w:cs="Times New Roman"/>
          </w:rPr>
          <w:delText>.</w:delText>
        </w:r>
        <w:r w:rsidR="00AA5506" w:rsidDel="003E788D">
          <w:rPr>
            <w:rFonts w:ascii="Times New Roman" w:hAnsi="Times New Roman" w:cs="Times New Roman"/>
          </w:rPr>
          <w:delText xml:space="preserve"> </w:delText>
        </w:r>
      </w:del>
      <w:del w:id="156" w:author="Anenberg, Susan Casper" w:date="2024-10-28T06:06:00Z">
        <w:r w:rsidDel="003E788D">
          <w:rPr>
            <w:rFonts w:ascii="Times New Roman" w:hAnsi="Times New Roman" w:cs="Times New Roman"/>
          </w:rPr>
          <w:delText>Furthermore, w</w:delText>
        </w:r>
      </w:del>
      <w:del w:id="157" w:author="Anenberg, Susan Casper" w:date="2024-10-28T06:08:00Z">
        <w:r w:rsidDel="00A625BD">
          <w:rPr>
            <w:rFonts w:ascii="Times New Roman" w:hAnsi="Times New Roman" w:cs="Times New Roman"/>
          </w:rPr>
          <w:delText xml:space="preserve">e </w:delText>
        </w:r>
      </w:del>
      <w:del w:id="158" w:author="Anenberg, Susan Casper" w:date="2024-10-28T06:06:00Z">
        <w:r w:rsidR="00E63731" w:rsidDel="003E788D">
          <w:rPr>
            <w:rFonts w:ascii="Times New Roman" w:hAnsi="Times New Roman" w:cs="Times New Roman"/>
          </w:rPr>
          <w:delText xml:space="preserve">present breakdowns of our by a city’s </w:delText>
        </w:r>
      </w:del>
      <w:ins w:id="159" w:author="Anenberg, Susan Casper" w:date="2024-10-28T06:08:00Z">
        <w:r w:rsidR="00A625BD">
          <w:rPr>
            <w:rFonts w:ascii="Times New Roman" w:hAnsi="Times New Roman" w:cs="Times New Roman"/>
          </w:rPr>
          <w:t xml:space="preserve">and </w:t>
        </w:r>
      </w:ins>
      <w:ins w:id="160" w:author="Anenberg, Susan Casper" w:date="2024-10-28T06:06:00Z">
        <w:r w:rsidR="003E788D">
          <w:rPr>
            <w:rFonts w:ascii="Times New Roman" w:hAnsi="Times New Roman" w:cs="Times New Roman"/>
          </w:rPr>
          <w:t xml:space="preserve">by </w:t>
        </w:r>
      </w:ins>
      <w:r w:rsidR="00E63731">
        <w:rPr>
          <w:rFonts w:ascii="Times New Roman" w:hAnsi="Times New Roman" w:cs="Times New Roman"/>
        </w:rPr>
        <w:t>climate region</w:t>
      </w:r>
      <w:del w:id="161" w:author="Anenberg, Susan Casper" w:date="2024-10-28T06:06:00Z">
        <w:r w:rsidR="00E63731" w:rsidDel="003E788D">
          <w:rPr>
            <w:rFonts w:ascii="Times New Roman" w:hAnsi="Times New Roman" w:cs="Times New Roman"/>
          </w:rPr>
          <w:delText>,</w:delText>
        </w:r>
      </w:del>
      <w:r w:rsidR="00E63731">
        <w:rPr>
          <w:rFonts w:ascii="Times New Roman" w:hAnsi="Times New Roman" w:cs="Times New Roman"/>
        </w:rPr>
        <w:t xml:space="preserve"> </w:t>
      </w:r>
      <w:del w:id="162" w:author="Anenberg, Susan Casper" w:date="2024-10-28T06:08:00Z">
        <w:r w:rsidR="00E63731" w:rsidDel="00A625BD">
          <w:rPr>
            <w:rFonts w:ascii="Times New Roman" w:hAnsi="Times New Roman" w:cs="Times New Roman"/>
          </w:rPr>
          <w:delText xml:space="preserve">according to </w:delText>
        </w:r>
      </w:del>
      <w:ins w:id="163" w:author="Anenberg, Susan Casper" w:date="2024-10-28T06:08:00Z">
        <w:r w:rsidR="00A625BD">
          <w:rPr>
            <w:rFonts w:ascii="Times New Roman" w:hAnsi="Times New Roman" w:cs="Times New Roman"/>
          </w:rPr>
          <w:t xml:space="preserve">using </w:t>
        </w:r>
      </w:ins>
      <w:r w:rsidR="00E63731">
        <w:rPr>
          <w:rFonts w:ascii="Times New Roman" w:hAnsi="Times New Roman" w:cs="Times New Roman"/>
        </w:rPr>
        <w:t>the</w:t>
      </w:r>
      <w:r>
        <w:rPr>
          <w:rFonts w:ascii="Times New Roman" w:hAnsi="Times New Roman" w:cs="Times New Roman"/>
        </w:rPr>
        <w:t xml:space="preserve"> </w:t>
      </w:r>
      <w:proofErr w:type="spellStart"/>
      <w:r w:rsidR="0019782A" w:rsidRPr="001F69F2">
        <w:rPr>
          <w:rFonts w:ascii="Times New Roman" w:hAnsi="Times New Roman" w:cs="Times New Roman"/>
        </w:rPr>
        <w:t>Köppen</w:t>
      </w:r>
      <w:proofErr w:type="spellEnd"/>
      <w:r w:rsidR="00E63731">
        <w:rPr>
          <w:rFonts w:ascii="Times New Roman" w:hAnsi="Times New Roman" w:cs="Times New Roman"/>
        </w:rPr>
        <w:t>-Geiger</w:t>
      </w:r>
      <w:r w:rsidR="0019782A" w:rsidRPr="001F69F2">
        <w:rPr>
          <w:rFonts w:ascii="Times New Roman" w:hAnsi="Times New Roman" w:cs="Times New Roman"/>
        </w:rPr>
        <w:t xml:space="preserve"> Climate Classification System</w:t>
      </w:r>
      <w:r w:rsidR="004C2D43">
        <w:rPr>
          <w:rFonts w:ascii="Times New Roman" w:hAnsi="Times New Roman" w:cs="Times New Roman"/>
        </w:rPr>
        <w:t xml:space="preserve"> (Appendix </w:t>
      </w:r>
      <w:r w:rsidR="00167925">
        <w:rPr>
          <w:rFonts w:ascii="Times New Roman" w:hAnsi="Times New Roman" w:cs="Times New Roman"/>
        </w:rPr>
        <w:t>C</w:t>
      </w:r>
      <w:r w:rsidR="004C2D43">
        <w:rPr>
          <w:rFonts w:ascii="Times New Roman" w:hAnsi="Times New Roman" w:cs="Times New Roman"/>
        </w:rPr>
        <w:t>)</w:t>
      </w:r>
      <w:r>
        <w:rPr>
          <w:rFonts w:ascii="Times New Roman" w:hAnsi="Times New Roman" w:cs="Times New Roman"/>
        </w:rPr>
        <w:t>.</w:t>
      </w:r>
      <w:r w:rsidR="004C2D43">
        <w:rPr>
          <w:rFonts w:ascii="Times New Roman" w:hAnsi="Times New Roman" w:cs="Times New Roman"/>
        </w:rPr>
        <w:fldChar w:fldCharType="begin"/>
      </w:r>
      <w:r w:rsidR="004C2D43">
        <w:rPr>
          <w:rFonts w:ascii="Times New Roman" w:hAnsi="Times New Roman" w:cs="Times New Roman"/>
        </w:rPr>
        <w:instrText xml:space="preserve"> ADDIN ZOTERO_ITEM CSL_CITATION {"citationID":"STzXovLg","properties":{"formattedCitation":"\\super 21\\nosupersub{}","plainCitation":"21","noteIndex":0},"citationItems":[{"id":765,"uris":["http://zotero.org/users/10202395/items/D9BXIT3D"],"itemData":{"id":765,"type":"article-journal","abstract":"We present new global maps of the Köppen-Geiger climate classification at an unprecedented 1-km resolution for the present-day (1980–2016) and for projected future conditions (2071–2100) under climate change. The present-day map is derived from an ...","container-title":"Scientific Data","DOI":"10.1038/sdata.2018.214","language":"en","note":"PMID: 30375988","page":"180214","source":"pmc.ncbi.nlm.nih.gov","title":"Present and future Köppen-Geiger climate classification maps at 1-km resolution","volume":"5","author":[{"family":"Beck","given":"Hylke E."},{"family":"Zimmermann","given":"Niklaus E."},{"family":"McVicar","given":"Tim R."},{"family":"Vergopolan","given":"Noemi"},{"family":"Berg","given":"Alexis"},{"family":"Wood","given":"Eric F."}],"issued":{"date-parts":[["2018",10,30]]}}}],"schema":"https://github.com/citation-style-language/schema/raw/master/csl-citation.json"} </w:instrText>
      </w:r>
      <w:r w:rsidR="004C2D43">
        <w:rPr>
          <w:rFonts w:ascii="Times New Roman" w:hAnsi="Times New Roman" w:cs="Times New Roman"/>
        </w:rPr>
        <w:fldChar w:fldCharType="separate"/>
      </w:r>
      <w:r w:rsidR="004C2D43" w:rsidRPr="004C2D43">
        <w:rPr>
          <w:rFonts w:ascii="Times New Roman" w:hAnsi="Times New Roman" w:cs="Times New Roman"/>
          <w:vertAlign w:val="superscript"/>
        </w:rPr>
        <w:t>21</w:t>
      </w:r>
      <w:r w:rsidR="004C2D43">
        <w:rPr>
          <w:rFonts w:ascii="Times New Roman" w:hAnsi="Times New Roman" w:cs="Times New Roman"/>
        </w:rPr>
        <w:fldChar w:fldCharType="end"/>
      </w:r>
      <w:r>
        <w:rPr>
          <w:rFonts w:ascii="Times New Roman" w:hAnsi="Times New Roman" w:cs="Times New Roman"/>
        </w:rPr>
        <w:t xml:space="preserve"> </w:t>
      </w:r>
    </w:p>
    <w:p w14:paraId="50382E95" w14:textId="7C8F5BFC" w:rsidR="000B6E75" w:rsidRPr="00E150CA" w:rsidRDefault="000B6E75" w:rsidP="00551D54">
      <w:pPr>
        <w:rPr>
          <w:rFonts w:ascii="Times New Roman" w:hAnsi="Times New Roman" w:cs="Times New Roman"/>
        </w:rPr>
      </w:pPr>
    </w:p>
    <w:p w14:paraId="287F2031"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Results</w:t>
      </w:r>
    </w:p>
    <w:p w14:paraId="63963617" w14:textId="4BD0E732" w:rsidR="00750D2E" w:rsidRDefault="00551D54" w:rsidP="00551D54">
      <w:pPr>
        <w:rPr>
          <w:rFonts w:ascii="Times New Roman" w:hAnsi="Times New Roman" w:cs="Times New Roman"/>
          <w:i/>
          <w:iCs/>
          <w:color w:val="156082" w:themeColor="accent1"/>
        </w:rPr>
      </w:pPr>
      <w:r w:rsidRPr="00ED662B">
        <w:rPr>
          <w:rFonts w:ascii="Times New Roman" w:hAnsi="Times New Roman" w:cs="Times New Roman"/>
          <w:i/>
          <w:iCs/>
          <w:color w:val="156082" w:themeColor="accent1"/>
        </w:rPr>
        <w:lastRenderedPageBreak/>
        <w:t xml:space="preserve">The results section should detail the main findings and outcomes of your study. You should use tables only to improve conciseness or where the information cannot be given satisfactorily in other ways such as histograms or graphs. </w:t>
      </w:r>
      <w:proofErr w:type="spellStart"/>
      <w:r w:rsidRPr="00ED662B">
        <w:rPr>
          <w:rFonts w:ascii="Times New Roman" w:hAnsi="Times New Roman" w:cs="Times New Roman"/>
          <w:i/>
          <w:iCs/>
          <w:color w:val="156082" w:themeColor="accent1"/>
        </w:rPr>
        <w:t>Colour</w:t>
      </w:r>
      <w:proofErr w:type="spellEnd"/>
      <w:r w:rsidRPr="00ED662B">
        <w:rPr>
          <w:rFonts w:ascii="Times New Roman" w:hAnsi="Times New Roman" w:cs="Times New Roman"/>
          <w:i/>
          <w:iCs/>
          <w:color w:val="156082" w:themeColor="accent1"/>
        </w:rPr>
        <w:t xml:space="preserve"> should not be used in tables, if you need to denote different things in a table then you can use bold or italics etc. providing no </w:t>
      </w:r>
      <w:proofErr w:type="spellStart"/>
      <w:r w:rsidRPr="00ED662B">
        <w:rPr>
          <w:rFonts w:ascii="Times New Roman" w:hAnsi="Times New Roman" w:cs="Times New Roman"/>
          <w:i/>
          <w:iCs/>
          <w:color w:val="156082" w:themeColor="accent1"/>
        </w:rPr>
        <w:t>coloured</w:t>
      </w:r>
      <w:proofErr w:type="spellEnd"/>
      <w:r w:rsidRPr="00ED662B">
        <w:rPr>
          <w:rFonts w:ascii="Times New Roman" w:hAnsi="Times New Roman" w:cs="Times New Roman"/>
          <w:i/>
          <w:iCs/>
          <w:color w:val="156082" w:themeColor="accent1"/>
        </w:rPr>
        <w:t xml:space="preserve"> text or shading is included. Tables should be numbered serially and referred to in the text by number (table 1, etc.). Each table should have an explanatory caption which should be as concise as possible.</w:t>
      </w:r>
    </w:p>
    <w:p w14:paraId="201FE4CB" w14:textId="424CF125" w:rsidR="00AE765C" w:rsidRDefault="00AE765C" w:rsidP="00551D54">
      <w:pPr>
        <w:rPr>
          <w:rFonts w:ascii="Times New Roman" w:hAnsi="Times New Roman" w:cs="Times New Roman"/>
          <w:color w:val="000000" w:themeColor="text1"/>
        </w:rPr>
      </w:pPr>
    </w:p>
    <w:p w14:paraId="060ABC62" w14:textId="6AADDFAA" w:rsidR="00AE765C" w:rsidRPr="00AE765C" w:rsidRDefault="0005328A" w:rsidP="00AE765C">
      <w:pPr>
        <w:rPr>
          <w:rFonts w:ascii="Times New Roman" w:hAnsi="Times New Roman" w:cs="Times New Roman"/>
          <w:color w:val="000000" w:themeColor="text1"/>
        </w:rPr>
      </w:pPr>
      <w:r>
        <w:rPr>
          <w:rFonts w:ascii="Times New Roman" w:hAnsi="Times New Roman" w:cs="Times New Roman"/>
          <w:color w:val="000000" w:themeColor="text1"/>
        </w:rPr>
        <w:t>Across the 1,041 global cities included in this analysis, there was a large spread in the</w:t>
      </w:r>
      <w:r w:rsidR="002B1989">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proportion of green and blue area (Fig. 1). </w:t>
      </w:r>
      <w:r w:rsidR="002B1989">
        <w:rPr>
          <w:rFonts w:ascii="Times New Roman" w:hAnsi="Times New Roman" w:cs="Times New Roman"/>
          <w:color w:val="000000" w:themeColor="text1"/>
        </w:rPr>
        <w:t xml:space="preserve">On average, the proportion of greenspace across cities was 0.316 (min: 0.00, max: 1.00) and the proportion of blue space was 0.029 (min: 0.00, max: 0.612). </w:t>
      </w:r>
      <w:commentRangeStart w:id="164"/>
      <w:r w:rsidR="00EB2E8E">
        <w:rPr>
          <w:rFonts w:ascii="Times New Roman" w:hAnsi="Times New Roman" w:cs="Times New Roman"/>
          <w:color w:val="000000" w:themeColor="text1"/>
        </w:rPr>
        <w:t>Australia and New Zealand had the lowest average proportion of green area; cities in this region had an average of just 0.069 green area. In contrast, over half of the city was green area on average in the Melanesian and Southern Asian regions.</w:t>
      </w:r>
      <w:r w:rsidR="00A36392">
        <w:rPr>
          <w:rFonts w:ascii="Times New Roman" w:hAnsi="Times New Roman" w:cs="Times New Roman"/>
          <w:color w:val="000000" w:themeColor="text1"/>
        </w:rPr>
        <w:t xml:space="preserve"> Most regions had very little blue area in their urban areas. The cities of three regions had over 5% blue area: Melanesia (0.130), South-eastern Asia (0.054), and</w:t>
      </w:r>
      <w:r w:rsidR="00C109BF">
        <w:rPr>
          <w:rFonts w:ascii="Times New Roman" w:hAnsi="Times New Roman" w:cs="Times New Roman"/>
          <w:color w:val="000000" w:themeColor="text1"/>
        </w:rPr>
        <w:t xml:space="preserve"> </w:t>
      </w:r>
      <w:r w:rsidR="00A36392">
        <w:rPr>
          <w:rFonts w:ascii="Times New Roman" w:hAnsi="Times New Roman" w:cs="Times New Roman"/>
          <w:color w:val="000000" w:themeColor="text1"/>
        </w:rPr>
        <w:t>Australia and New Zealand (0.053).</w:t>
      </w:r>
      <w:r w:rsidR="00310B46">
        <w:rPr>
          <w:rFonts w:ascii="Times New Roman" w:hAnsi="Times New Roman" w:cs="Times New Roman"/>
          <w:color w:val="000000" w:themeColor="text1"/>
        </w:rPr>
        <w:t xml:space="preserve"> Tropical cities had the most nature, with an average of 0.447 green area and 0.040 blue area.</w:t>
      </w:r>
      <w:commentRangeEnd w:id="164"/>
      <w:r w:rsidR="00A77558">
        <w:rPr>
          <w:rStyle w:val="CommentReference"/>
        </w:rPr>
        <w:commentReference w:id="164"/>
      </w:r>
      <w:r w:rsidR="00310B46">
        <w:rPr>
          <w:rFonts w:ascii="Times New Roman" w:hAnsi="Times New Roman" w:cs="Times New Roman"/>
          <w:color w:val="000000" w:themeColor="text1"/>
        </w:rPr>
        <w:t xml:space="preserve"> </w:t>
      </w:r>
    </w:p>
    <w:p w14:paraId="25C3F30C" w14:textId="77777777" w:rsidR="00AE765C" w:rsidRPr="00AE765C" w:rsidRDefault="00AE765C" w:rsidP="00551D54">
      <w:pPr>
        <w:rPr>
          <w:rFonts w:ascii="Times New Roman" w:hAnsi="Times New Roman" w:cs="Times New Roman"/>
          <w:color w:val="000000" w:themeColor="text1"/>
        </w:rPr>
      </w:pPr>
    </w:p>
    <w:p w14:paraId="3F522C97" w14:textId="77777777" w:rsidR="00750D2E" w:rsidRPr="00751D3A" w:rsidRDefault="00750D2E" w:rsidP="00551D54">
      <w:pPr>
        <w:rPr>
          <w:rFonts w:ascii="Times New Roman" w:hAnsi="Times New Roman" w:cs="Times New Roman"/>
          <w:color w:val="156082" w:themeColor="accent1"/>
        </w:rPr>
      </w:pPr>
    </w:p>
    <w:p w14:paraId="7F1E6E04" w14:textId="77777777" w:rsidR="00750D2E" w:rsidRDefault="00750D2E" w:rsidP="00750D2E">
      <w:pPr>
        <w:rPr>
          <w:rFonts w:ascii="Times New Roman" w:hAnsi="Times New Roman" w:cs="Times New Roman"/>
        </w:rPr>
      </w:pPr>
      <w:r>
        <w:rPr>
          <w:rFonts w:ascii="Times New Roman" w:hAnsi="Times New Roman" w:cs="Times New Roman"/>
          <w:i/>
          <w:iCs/>
          <w:noProof/>
        </w:rPr>
        <w:drawing>
          <wp:inline distT="0" distB="0" distL="0" distR="0" wp14:anchorId="495A6F0F" wp14:editId="2D637A9A">
            <wp:extent cx="5943600" cy="1584960"/>
            <wp:effectExtent l="0" t="0" r="0" b="2540"/>
            <wp:docPr id="1009734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34368" name="Picture 1009734368"/>
                    <pic:cNvPicPr/>
                  </pic:nvPicPr>
                  <pic:blipFill>
                    <a:blip r:embed="rId12"/>
                    <a:stretch>
                      <a:fillRect/>
                    </a:stretch>
                  </pic:blipFill>
                  <pic:spPr>
                    <a:xfrm>
                      <a:off x="0" y="0"/>
                      <a:ext cx="5943600" cy="1584960"/>
                    </a:xfrm>
                    <a:prstGeom prst="rect">
                      <a:avLst/>
                    </a:prstGeom>
                  </pic:spPr>
                </pic:pic>
              </a:graphicData>
            </a:graphic>
          </wp:inline>
        </w:drawing>
      </w:r>
    </w:p>
    <w:p w14:paraId="4D6F7EA5" w14:textId="52D6B40C" w:rsidR="00750D2E" w:rsidRDefault="00750D2E" w:rsidP="00750D2E">
      <w:pPr>
        <w:rPr>
          <w:rFonts w:ascii="Times New Roman" w:hAnsi="Times New Roman" w:cs="Times New Roman"/>
          <w:i/>
          <w:iCs/>
        </w:rPr>
      </w:pPr>
      <w:commentRangeStart w:id="165"/>
      <w:r w:rsidRPr="0049174D">
        <w:rPr>
          <w:rFonts w:ascii="Times New Roman" w:hAnsi="Times New Roman" w:cs="Times New Roman"/>
          <w:b/>
          <w:bCs/>
          <w:i/>
          <w:iCs/>
        </w:rPr>
        <w:t xml:space="preserve">Figure </w:t>
      </w:r>
      <w:commentRangeEnd w:id="165"/>
      <w:r w:rsidR="00D87E31">
        <w:rPr>
          <w:rStyle w:val="CommentReference"/>
        </w:rPr>
        <w:commentReference w:id="165"/>
      </w:r>
      <w:r w:rsidR="00123848">
        <w:rPr>
          <w:rFonts w:ascii="Times New Roman" w:hAnsi="Times New Roman" w:cs="Times New Roman"/>
          <w:b/>
          <w:bCs/>
          <w:i/>
          <w:iCs/>
        </w:rPr>
        <w:t>1</w:t>
      </w:r>
      <w:r w:rsidRPr="0049174D">
        <w:rPr>
          <w:rFonts w:ascii="Times New Roman" w:hAnsi="Times New Roman" w:cs="Times New Roman"/>
          <w:b/>
          <w:bCs/>
          <w:i/>
          <w:iCs/>
        </w:rPr>
        <w:t>.</w:t>
      </w:r>
      <w:r w:rsidRPr="0049174D">
        <w:rPr>
          <w:rFonts w:ascii="Times New Roman" w:hAnsi="Times New Roman" w:cs="Times New Roman"/>
          <w:i/>
          <w:iCs/>
        </w:rPr>
        <w:t xml:space="preserve"> </w:t>
      </w:r>
      <w:r>
        <w:rPr>
          <w:rFonts w:ascii="Times New Roman" w:hAnsi="Times New Roman" w:cs="Times New Roman"/>
          <w:i/>
          <w:iCs/>
        </w:rPr>
        <w:t>Proportion of g</w:t>
      </w:r>
      <w:r w:rsidRPr="0049174D">
        <w:rPr>
          <w:rFonts w:ascii="Times New Roman" w:hAnsi="Times New Roman" w:cs="Times New Roman"/>
          <w:i/>
          <w:iCs/>
        </w:rPr>
        <w:t>reen</w:t>
      </w:r>
      <w:r>
        <w:rPr>
          <w:rFonts w:ascii="Times New Roman" w:hAnsi="Times New Roman" w:cs="Times New Roman"/>
          <w:i/>
          <w:iCs/>
        </w:rPr>
        <w:t xml:space="preserve">, </w:t>
      </w:r>
      <w:r w:rsidRPr="0049174D">
        <w:rPr>
          <w:rFonts w:ascii="Times New Roman" w:hAnsi="Times New Roman" w:cs="Times New Roman"/>
          <w:i/>
          <w:iCs/>
        </w:rPr>
        <w:t>blue</w:t>
      </w:r>
      <w:r>
        <w:rPr>
          <w:rFonts w:ascii="Times New Roman" w:hAnsi="Times New Roman" w:cs="Times New Roman"/>
          <w:i/>
          <w:iCs/>
        </w:rPr>
        <w:t>, and urban or non-vegetated</w:t>
      </w:r>
      <w:r w:rsidRPr="0049174D">
        <w:rPr>
          <w:rFonts w:ascii="Times New Roman" w:hAnsi="Times New Roman" w:cs="Times New Roman"/>
          <w:i/>
          <w:iCs/>
        </w:rPr>
        <w:t xml:space="preserve"> area</w:t>
      </w:r>
      <w:r>
        <w:rPr>
          <w:rFonts w:ascii="Times New Roman" w:hAnsi="Times New Roman" w:cs="Times New Roman"/>
          <w:i/>
          <w:iCs/>
        </w:rPr>
        <w:t xml:space="preserve"> in each city by </w:t>
      </w:r>
      <w:ins w:id="166" w:author="Anenberg, Susan Casper" w:date="2024-10-28T06:16:00Z">
        <w:r w:rsidR="00D51280">
          <w:rPr>
            <w:rFonts w:ascii="Times New Roman" w:hAnsi="Times New Roman" w:cs="Times New Roman"/>
            <w:i/>
            <w:iCs/>
          </w:rPr>
          <w:t xml:space="preserve">(a) </w:t>
        </w:r>
      </w:ins>
      <w:commentRangeStart w:id="167"/>
      <w:del w:id="168" w:author="Anenberg, Susan Casper" w:date="2024-10-28T06:16:00Z">
        <w:r w:rsidR="00B42539" w:rsidRPr="00B42539" w:rsidDel="00D51280">
          <w:rPr>
            <w:rFonts w:ascii="Times New Roman" w:hAnsi="Times New Roman" w:cs="Times New Roman"/>
            <w:i/>
            <w:iCs/>
          </w:rPr>
          <w:delText>United Nations Statistical Division</w:delText>
        </w:r>
        <w:r w:rsidDel="00D51280">
          <w:rPr>
            <w:rFonts w:ascii="Times New Roman" w:hAnsi="Times New Roman" w:cs="Times New Roman"/>
            <w:i/>
            <w:iCs/>
          </w:rPr>
          <w:delText xml:space="preserve"> sub-</w:delText>
        </w:r>
      </w:del>
      <w:commentRangeEnd w:id="167"/>
      <w:r w:rsidR="00D51280">
        <w:rPr>
          <w:rStyle w:val="CommentReference"/>
        </w:rPr>
        <w:commentReference w:id="167"/>
      </w:r>
      <w:ins w:id="169" w:author="Anenberg, Susan Casper" w:date="2024-10-28T06:16:00Z">
        <w:r w:rsidR="00D51280">
          <w:rPr>
            <w:rFonts w:ascii="Times New Roman" w:hAnsi="Times New Roman" w:cs="Times New Roman"/>
            <w:i/>
            <w:iCs/>
          </w:rPr>
          <w:t xml:space="preserve">geographic </w:t>
        </w:r>
      </w:ins>
      <w:r>
        <w:rPr>
          <w:rFonts w:ascii="Times New Roman" w:hAnsi="Times New Roman" w:cs="Times New Roman"/>
          <w:i/>
          <w:iCs/>
        </w:rPr>
        <w:t>region</w:t>
      </w:r>
      <w:ins w:id="170" w:author="Anenberg, Susan Casper" w:date="2024-10-28T06:16:00Z">
        <w:r w:rsidR="00D51280">
          <w:rPr>
            <w:rFonts w:ascii="Times New Roman" w:hAnsi="Times New Roman" w:cs="Times New Roman"/>
            <w:i/>
            <w:iCs/>
          </w:rPr>
          <w:t xml:space="preserve"> and (b) climate zone</w:t>
        </w:r>
      </w:ins>
      <w:r w:rsidRPr="0049174D">
        <w:rPr>
          <w:rFonts w:ascii="Times New Roman" w:hAnsi="Times New Roman" w:cs="Times New Roman"/>
          <w:i/>
          <w:iCs/>
        </w:rPr>
        <w:t xml:space="preserve">. </w:t>
      </w:r>
      <w:r>
        <w:rPr>
          <w:rFonts w:ascii="Times New Roman" w:hAnsi="Times New Roman" w:cs="Times New Roman"/>
          <w:i/>
          <w:iCs/>
        </w:rPr>
        <w:t>Each vertical bar represents a city, and cities are arranged from smallest proportion green area to largest within each region.</w:t>
      </w:r>
    </w:p>
    <w:p w14:paraId="62D777DE" w14:textId="77777777" w:rsidR="00750D2E" w:rsidRPr="00ED662B" w:rsidRDefault="00750D2E" w:rsidP="00551D54">
      <w:pPr>
        <w:rPr>
          <w:rFonts w:ascii="Times New Roman" w:hAnsi="Times New Roman" w:cs="Times New Roman"/>
          <w:i/>
          <w:iCs/>
          <w:color w:val="156082" w:themeColor="accent1"/>
        </w:rPr>
      </w:pPr>
    </w:p>
    <w:p w14:paraId="3CBD27E3" w14:textId="77777777" w:rsidR="0047751C" w:rsidRDefault="0047751C" w:rsidP="00551D54">
      <w:pPr>
        <w:rPr>
          <w:rFonts w:ascii="Times New Roman" w:hAnsi="Times New Roman" w:cs="Times New Roman"/>
        </w:rPr>
      </w:pPr>
    </w:p>
    <w:p w14:paraId="237E0618" w14:textId="77777777" w:rsidR="00B31CD1" w:rsidRDefault="00F533A8" w:rsidP="00551D54">
      <w:pPr>
        <w:rPr>
          <w:ins w:id="171" w:author="Anenberg, Susan Casper" w:date="2024-10-28T06:23:00Z"/>
          <w:rFonts w:ascii="Times New Roman" w:hAnsi="Times New Roman" w:cs="Times New Roman"/>
        </w:rPr>
      </w:pPr>
      <w:r>
        <w:rPr>
          <w:rFonts w:ascii="Times New Roman" w:hAnsi="Times New Roman" w:cs="Times New Roman"/>
        </w:rPr>
        <w:t>The average NDVI varies greatly across global c</w:t>
      </w:r>
      <w:r w:rsidR="00933741">
        <w:rPr>
          <w:rFonts w:ascii="Times New Roman" w:hAnsi="Times New Roman" w:cs="Times New Roman"/>
        </w:rPr>
        <w:t xml:space="preserve">ities (Fig </w:t>
      </w:r>
      <w:r w:rsidR="005E52ED">
        <w:rPr>
          <w:rFonts w:ascii="Times New Roman" w:hAnsi="Times New Roman" w:cs="Times New Roman"/>
        </w:rPr>
        <w:t>2</w:t>
      </w:r>
      <w:r w:rsidR="00933741">
        <w:rPr>
          <w:rFonts w:ascii="Times New Roman" w:hAnsi="Times New Roman" w:cs="Times New Roman"/>
        </w:rPr>
        <w:t>). In the most recent 5-year period, the global average greenest season NDVI was 0.270, ranging from 0.07</w:t>
      </w:r>
      <w:r w:rsidR="00D2161E">
        <w:rPr>
          <w:rFonts w:ascii="Times New Roman" w:hAnsi="Times New Roman" w:cs="Times New Roman"/>
        </w:rPr>
        <w:t>2</w:t>
      </w:r>
      <w:r w:rsidR="00933741">
        <w:rPr>
          <w:rFonts w:ascii="Times New Roman" w:hAnsi="Times New Roman" w:cs="Times New Roman"/>
        </w:rPr>
        <w:t xml:space="preserve"> to 0.58</w:t>
      </w:r>
      <w:r w:rsidR="00D2161E">
        <w:rPr>
          <w:rFonts w:ascii="Times New Roman" w:hAnsi="Times New Roman" w:cs="Times New Roman"/>
        </w:rPr>
        <w:t>0</w:t>
      </w:r>
      <w:r w:rsidR="00362015">
        <w:rPr>
          <w:rFonts w:ascii="Times New Roman" w:hAnsi="Times New Roman" w:cs="Times New Roman"/>
        </w:rPr>
        <w:t xml:space="preserve"> across cities</w:t>
      </w:r>
      <w:r w:rsidR="00933741">
        <w:rPr>
          <w:rFonts w:ascii="Times New Roman" w:hAnsi="Times New Roman" w:cs="Times New Roman"/>
        </w:rPr>
        <w:t xml:space="preserve">. </w:t>
      </w:r>
      <w:r w:rsidR="001135F2">
        <w:rPr>
          <w:rFonts w:ascii="Times New Roman" w:hAnsi="Times New Roman" w:cs="Times New Roman"/>
        </w:rPr>
        <w:t xml:space="preserve">Peak-season NDVI is correlated with </w:t>
      </w:r>
      <w:proofErr w:type="spellStart"/>
      <w:r w:rsidR="001135F2">
        <w:rPr>
          <w:rFonts w:ascii="Times New Roman" w:hAnsi="Times New Roman" w:cs="Times New Roman"/>
        </w:rPr>
        <w:t>Köppen</w:t>
      </w:r>
      <w:proofErr w:type="spellEnd"/>
      <w:r w:rsidR="001135F2">
        <w:rPr>
          <w:rFonts w:ascii="Times New Roman" w:hAnsi="Times New Roman" w:cs="Times New Roman"/>
        </w:rPr>
        <w:t xml:space="preserve">-Geiger climate classification. </w:t>
      </w:r>
      <w:commentRangeStart w:id="172"/>
      <w:r w:rsidR="001135F2">
        <w:rPr>
          <w:rFonts w:ascii="Times New Roman" w:hAnsi="Times New Roman" w:cs="Times New Roman"/>
        </w:rPr>
        <w:t>The average greenest-season NDVI for 2019-2023 was 0.193 in arid, 0.281 in temperate, 0.319 in tropical, and 0.327 in continental cities</w:t>
      </w:r>
      <w:commentRangeEnd w:id="172"/>
      <w:r w:rsidR="001607E3">
        <w:rPr>
          <w:rStyle w:val="CommentReference"/>
        </w:rPr>
        <w:commentReference w:id="172"/>
      </w:r>
      <w:r w:rsidR="001135F2">
        <w:rPr>
          <w:rFonts w:ascii="Times New Roman" w:hAnsi="Times New Roman" w:cs="Times New Roman"/>
        </w:rPr>
        <w:t>.</w:t>
      </w:r>
      <w:r w:rsidR="00F83BE8">
        <w:rPr>
          <w:rFonts w:ascii="Times New Roman" w:hAnsi="Times New Roman" w:cs="Times New Roman"/>
        </w:rPr>
        <w:t xml:space="preserve"> Western Asia was the least green, with a regional city average NDVI of 0.149, while Melanesia was the greenest, with an average NDVI of 0.417 across its cities. </w:t>
      </w:r>
      <w:r w:rsidR="0044736A">
        <w:rPr>
          <w:rFonts w:ascii="Times New Roman" w:hAnsi="Times New Roman" w:cs="Times New Roman"/>
        </w:rPr>
        <w:t xml:space="preserve"> </w:t>
      </w:r>
    </w:p>
    <w:p w14:paraId="402C84DE" w14:textId="77777777" w:rsidR="00B31CD1" w:rsidRDefault="00B31CD1" w:rsidP="00551D54">
      <w:pPr>
        <w:rPr>
          <w:ins w:id="173" w:author="Anenberg, Susan Casper" w:date="2024-10-28T06:23:00Z"/>
          <w:rFonts w:ascii="Times New Roman" w:hAnsi="Times New Roman" w:cs="Times New Roman"/>
        </w:rPr>
      </w:pPr>
    </w:p>
    <w:p w14:paraId="403A4E7F" w14:textId="346900A9" w:rsidR="00ED662B" w:rsidRDefault="00DD1521" w:rsidP="00551D54">
      <w:pPr>
        <w:rPr>
          <w:rFonts w:ascii="Times New Roman" w:hAnsi="Times New Roman" w:cs="Times New Roman"/>
        </w:rPr>
      </w:pPr>
      <w:commentRangeStart w:id="174"/>
      <w:r>
        <w:rPr>
          <w:rFonts w:ascii="Times New Roman" w:hAnsi="Times New Roman" w:cs="Times New Roman"/>
        </w:rPr>
        <w:t>Globally</w:t>
      </w:r>
      <w:commentRangeEnd w:id="174"/>
      <w:r w:rsidR="00B31CD1">
        <w:rPr>
          <w:rStyle w:val="CommentReference"/>
        </w:rPr>
        <w:commentReference w:id="174"/>
      </w:r>
      <w:r>
        <w:rPr>
          <w:rFonts w:ascii="Times New Roman" w:hAnsi="Times New Roman" w:cs="Times New Roman"/>
        </w:rPr>
        <w:t>, the five-year greenest season average NDVI decreased slightly from 0.279 in 2014-2018 to 0.270 in 2019 to 2023</w:t>
      </w:r>
      <w:ins w:id="175" w:author="Anenberg, Susan Casper" w:date="2024-10-28T06:23:00Z">
        <w:r w:rsidR="00B31CD1">
          <w:rPr>
            <w:rFonts w:ascii="Times New Roman" w:hAnsi="Times New Roman" w:cs="Times New Roman"/>
          </w:rPr>
          <w:t xml:space="preserve"> (Figure 2)</w:t>
        </w:r>
      </w:ins>
      <w:r>
        <w:rPr>
          <w:rFonts w:ascii="Times New Roman" w:hAnsi="Times New Roman" w:cs="Times New Roman"/>
        </w:rPr>
        <w:t xml:space="preserve">. Across the 1,041 cities, the </w:t>
      </w:r>
      <w:r w:rsidR="006F53BA">
        <w:rPr>
          <w:rFonts w:ascii="Times New Roman" w:hAnsi="Times New Roman" w:cs="Times New Roman"/>
        </w:rPr>
        <w:t xml:space="preserve">average percent change over this period was -0.46%, ranging from -22.29% to 29.38%. </w:t>
      </w:r>
      <w:commentRangeStart w:id="176"/>
      <w:r w:rsidR="0054585B">
        <w:rPr>
          <w:rFonts w:ascii="Times New Roman" w:hAnsi="Times New Roman" w:cs="Times New Roman"/>
        </w:rPr>
        <w:t xml:space="preserve">Strong regional trends appear in the percent change across these two time periods. </w:t>
      </w:r>
      <w:r w:rsidR="00060081">
        <w:rPr>
          <w:rFonts w:ascii="Times New Roman" w:hAnsi="Times New Roman" w:cs="Times New Roman"/>
        </w:rPr>
        <w:t xml:space="preserve">Sub-Saharan Africa has </w:t>
      </w:r>
      <w:r w:rsidR="004905C4">
        <w:rPr>
          <w:rFonts w:ascii="Times New Roman" w:hAnsi="Times New Roman" w:cs="Times New Roman"/>
        </w:rPr>
        <w:t xml:space="preserve">6 of the 10 cities with </w:t>
      </w:r>
      <w:r w:rsidR="004905C4">
        <w:rPr>
          <w:rFonts w:ascii="Times New Roman" w:hAnsi="Times New Roman" w:cs="Times New Roman"/>
        </w:rPr>
        <w:lastRenderedPageBreak/>
        <w:t xml:space="preserve">the largest decreases </w:t>
      </w:r>
      <w:r w:rsidR="00B56686">
        <w:rPr>
          <w:rFonts w:ascii="Times New Roman" w:hAnsi="Times New Roman" w:cs="Times New Roman"/>
        </w:rPr>
        <w:t>from 2014-18 to 2019-23</w:t>
      </w:r>
      <w:r w:rsidR="00060081">
        <w:rPr>
          <w:rFonts w:ascii="Times New Roman" w:hAnsi="Times New Roman" w:cs="Times New Roman"/>
        </w:rPr>
        <w:t>.</w:t>
      </w:r>
      <w:r w:rsidR="00E03410">
        <w:rPr>
          <w:rFonts w:ascii="Times New Roman" w:hAnsi="Times New Roman" w:cs="Times New Roman"/>
        </w:rPr>
        <w:t xml:space="preserve"> </w:t>
      </w:r>
      <w:r w:rsidR="00B56686">
        <w:rPr>
          <w:rFonts w:ascii="Times New Roman" w:hAnsi="Times New Roman" w:cs="Times New Roman"/>
        </w:rPr>
        <w:t xml:space="preserve">By </w:t>
      </w:r>
      <w:r w:rsidR="00E03410">
        <w:rPr>
          <w:rFonts w:ascii="Times New Roman" w:hAnsi="Times New Roman" w:cs="Times New Roman"/>
        </w:rPr>
        <w:t>contrast, 39 of the top 50 cities with the greatest percent increase in NDVI between these two time periods are located in Eastern Asia.</w:t>
      </w:r>
      <w:commentRangeEnd w:id="176"/>
      <w:r w:rsidR="00750E9F">
        <w:rPr>
          <w:rStyle w:val="CommentReference"/>
        </w:rPr>
        <w:commentReference w:id="176"/>
      </w:r>
    </w:p>
    <w:p w14:paraId="5C1748AA" w14:textId="77777777" w:rsidR="00ED662B" w:rsidRDefault="00ED662B" w:rsidP="00551D54">
      <w:pPr>
        <w:rPr>
          <w:rFonts w:ascii="Times New Roman" w:hAnsi="Times New Roman" w:cs="Times New Roman"/>
        </w:rPr>
      </w:pPr>
    </w:p>
    <w:p w14:paraId="60751B5F" w14:textId="77777777" w:rsidR="00ED662B" w:rsidRDefault="00ED662B" w:rsidP="00551D54">
      <w:pPr>
        <w:rPr>
          <w:rFonts w:ascii="Times New Roman" w:hAnsi="Times New Roman" w:cs="Times New Roman"/>
        </w:rPr>
      </w:pPr>
    </w:p>
    <w:p w14:paraId="50D6EB31" w14:textId="77777777" w:rsidR="00ED662B" w:rsidRDefault="00ED662B" w:rsidP="00551D54">
      <w:pPr>
        <w:rPr>
          <w:rFonts w:ascii="Times New Roman" w:hAnsi="Times New Roman" w:cs="Times New Roman"/>
        </w:rPr>
      </w:pPr>
    </w:p>
    <w:p w14:paraId="6B51E5FD" w14:textId="5FEEB877" w:rsidR="00ED662B" w:rsidRDefault="00BC4AFA" w:rsidP="00551D54">
      <w:pPr>
        <w:rPr>
          <w:rFonts w:ascii="Times New Roman" w:hAnsi="Times New Roman" w:cs="Times New Roman"/>
        </w:rPr>
      </w:pPr>
      <w:r>
        <w:rPr>
          <w:rFonts w:ascii="Times New Roman" w:hAnsi="Times New Roman" w:cs="Times New Roman"/>
          <w:noProof/>
        </w:rPr>
        <w:drawing>
          <wp:anchor distT="0" distB="0" distL="114300" distR="114300" simplePos="0" relativeHeight="251658240" behindDoc="1" locked="0" layoutInCell="1" allowOverlap="1" wp14:anchorId="64279C0C" wp14:editId="78423347">
            <wp:simplePos x="0" y="0"/>
            <wp:positionH relativeFrom="column">
              <wp:posOffset>0</wp:posOffset>
            </wp:positionH>
            <wp:positionV relativeFrom="paragraph">
              <wp:posOffset>0</wp:posOffset>
            </wp:positionV>
            <wp:extent cx="5943600" cy="5943600"/>
            <wp:effectExtent l="0" t="0" r="0" b="0"/>
            <wp:wrapTight wrapText="bothSides">
              <wp:wrapPolygon edited="0">
                <wp:start x="138" y="0"/>
                <wp:lineTo x="0" y="323"/>
                <wp:lineTo x="0" y="462"/>
                <wp:lineTo x="231" y="738"/>
                <wp:lineTo x="231" y="6646"/>
                <wp:lineTo x="46" y="7200"/>
                <wp:lineTo x="0" y="7615"/>
                <wp:lineTo x="0" y="7662"/>
                <wp:lineTo x="231" y="8123"/>
                <wp:lineTo x="231" y="14031"/>
                <wp:lineTo x="0" y="14585"/>
                <wp:lineTo x="0" y="14769"/>
                <wp:lineTo x="231" y="15508"/>
                <wp:lineTo x="231" y="21323"/>
                <wp:lineTo x="16015" y="21323"/>
                <wp:lineTo x="20769" y="21092"/>
                <wp:lineTo x="20815" y="14769"/>
                <wp:lineTo x="16015" y="14031"/>
                <wp:lineTo x="20815" y="14031"/>
                <wp:lineTo x="21508" y="13938"/>
                <wp:lineTo x="21508" y="7431"/>
                <wp:lineTo x="19569" y="7385"/>
                <wp:lineTo x="3831" y="7385"/>
                <wp:lineTo x="21415" y="6785"/>
                <wp:lineTo x="21508" y="231"/>
                <wp:lineTo x="415" y="0"/>
                <wp:lineTo x="138" y="0"/>
              </wp:wrapPolygon>
            </wp:wrapTight>
            <wp:docPr id="12760182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18255" name="Picture 1276018255"/>
                    <pic:cNvPicPr/>
                  </pic:nvPicPr>
                  <pic:blipFill>
                    <a:blip r:embed="rId13"/>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p>
    <w:p w14:paraId="0EA60C9A" w14:textId="0197D119" w:rsidR="00ED662B" w:rsidRDefault="00ED662B" w:rsidP="00551D54">
      <w:pPr>
        <w:rPr>
          <w:rFonts w:ascii="Times New Roman" w:hAnsi="Times New Roman" w:cs="Times New Roman"/>
        </w:rPr>
      </w:pPr>
    </w:p>
    <w:p w14:paraId="04BD5B0C" w14:textId="77777777" w:rsidR="00ED662B" w:rsidRDefault="00ED662B" w:rsidP="00551D54">
      <w:pPr>
        <w:rPr>
          <w:rFonts w:ascii="Times New Roman" w:hAnsi="Times New Roman" w:cs="Times New Roman"/>
        </w:rPr>
      </w:pPr>
    </w:p>
    <w:p w14:paraId="4CC64F68" w14:textId="381257EF" w:rsidR="00ED662B" w:rsidRPr="00ED662B" w:rsidRDefault="00ED662B" w:rsidP="00ED662B">
      <w:pPr>
        <w:rPr>
          <w:rFonts w:ascii="Times New Roman" w:hAnsi="Times New Roman" w:cs="Times New Roman"/>
          <w:b/>
          <w:bCs/>
          <w:i/>
          <w:iCs/>
        </w:rPr>
      </w:pPr>
      <w:r w:rsidRPr="00ED662B">
        <w:rPr>
          <w:rFonts w:ascii="Times New Roman" w:hAnsi="Times New Roman" w:cs="Times New Roman"/>
          <w:b/>
          <w:bCs/>
          <w:i/>
          <w:iCs/>
        </w:rPr>
        <w:t xml:space="preserve">Figure </w:t>
      </w:r>
      <w:r w:rsidR="005E52ED">
        <w:rPr>
          <w:rFonts w:ascii="Times New Roman" w:hAnsi="Times New Roman" w:cs="Times New Roman"/>
          <w:b/>
          <w:bCs/>
          <w:i/>
          <w:iCs/>
        </w:rPr>
        <w:t>2</w:t>
      </w:r>
      <w:r w:rsidRPr="00ED662B">
        <w:rPr>
          <w:rFonts w:ascii="Times New Roman" w:hAnsi="Times New Roman" w:cs="Times New Roman"/>
          <w:b/>
          <w:bCs/>
          <w:i/>
          <w:iCs/>
        </w:rPr>
        <w:t xml:space="preserve">. </w:t>
      </w:r>
      <w:r w:rsidR="00DE5536">
        <w:rPr>
          <w:rFonts w:ascii="Times New Roman" w:hAnsi="Times New Roman" w:cs="Times New Roman"/>
          <w:i/>
          <w:iCs/>
        </w:rPr>
        <w:t>P</w:t>
      </w:r>
      <w:r w:rsidRPr="00ED662B">
        <w:rPr>
          <w:rFonts w:ascii="Times New Roman" w:hAnsi="Times New Roman" w:cs="Times New Roman"/>
          <w:i/>
          <w:iCs/>
        </w:rPr>
        <w:t xml:space="preserve">opulation-weighted </w:t>
      </w:r>
      <w:r w:rsidR="00DE5536">
        <w:rPr>
          <w:rFonts w:ascii="Times New Roman" w:hAnsi="Times New Roman" w:cs="Times New Roman"/>
          <w:i/>
          <w:iCs/>
        </w:rPr>
        <w:t>greenest season</w:t>
      </w:r>
      <w:r w:rsidRPr="00ED662B">
        <w:rPr>
          <w:rFonts w:ascii="Times New Roman" w:hAnsi="Times New Roman" w:cs="Times New Roman"/>
          <w:i/>
          <w:iCs/>
        </w:rPr>
        <w:t xml:space="preserve"> NDVI</w:t>
      </w:r>
      <w:r w:rsidR="00DE5536">
        <w:rPr>
          <w:rFonts w:ascii="Times New Roman" w:hAnsi="Times New Roman" w:cs="Times New Roman"/>
          <w:i/>
          <w:iCs/>
        </w:rPr>
        <w:t xml:space="preserve"> for 2014-2018</w:t>
      </w:r>
      <w:r w:rsidR="00EE198F">
        <w:rPr>
          <w:rFonts w:ascii="Times New Roman" w:hAnsi="Times New Roman" w:cs="Times New Roman"/>
          <w:i/>
          <w:iCs/>
        </w:rPr>
        <w:t xml:space="preserve"> (panel A)</w:t>
      </w:r>
      <w:r w:rsidR="00DE5536">
        <w:rPr>
          <w:rFonts w:ascii="Times New Roman" w:hAnsi="Times New Roman" w:cs="Times New Roman"/>
          <w:i/>
          <w:iCs/>
        </w:rPr>
        <w:t xml:space="preserve"> and 2019-2023 </w:t>
      </w:r>
      <w:r w:rsidR="00EE198F">
        <w:rPr>
          <w:rFonts w:ascii="Times New Roman" w:hAnsi="Times New Roman" w:cs="Times New Roman"/>
          <w:i/>
          <w:iCs/>
        </w:rPr>
        <w:t xml:space="preserve">(panel B) </w:t>
      </w:r>
      <w:r w:rsidR="00DE5536">
        <w:rPr>
          <w:rFonts w:ascii="Times New Roman" w:hAnsi="Times New Roman" w:cs="Times New Roman"/>
          <w:i/>
          <w:iCs/>
        </w:rPr>
        <w:t>and the percent change between the two time periods</w:t>
      </w:r>
      <w:r w:rsidR="00EE198F">
        <w:rPr>
          <w:rFonts w:ascii="Times New Roman" w:hAnsi="Times New Roman" w:cs="Times New Roman"/>
          <w:i/>
          <w:iCs/>
        </w:rPr>
        <w:t xml:space="preserve"> (panel C)</w:t>
      </w:r>
      <w:ins w:id="177" w:author="Anenberg, Susan Casper" w:date="2024-10-28T06:34:00Z">
        <w:r w:rsidR="00575730">
          <w:rPr>
            <w:rFonts w:ascii="Times New Roman" w:hAnsi="Times New Roman" w:cs="Times New Roman"/>
            <w:i/>
            <w:iCs/>
          </w:rPr>
          <w:t xml:space="preserve"> for 1,041</w:t>
        </w:r>
      </w:ins>
      <w:ins w:id="178" w:author="Anenberg, Susan Casper" w:date="2024-10-28T06:35:00Z">
        <w:r w:rsidR="00575730">
          <w:rPr>
            <w:rFonts w:ascii="Times New Roman" w:hAnsi="Times New Roman" w:cs="Times New Roman"/>
            <w:i/>
            <w:iCs/>
          </w:rPr>
          <w:t xml:space="preserve"> cities globally</w:t>
        </w:r>
      </w:ins>
      <w:r w:rsidR="00DE5536">
        <w:rPr>
          <w:rFonts w:ascii="Times New Roman" w:hAnsi="Times New Roman" w:cs="Times New Roman"/>
          <w:i/>
          <w:iCs/>
        </w:rPr>
        <w:t>.</w:t>
      </w:r>
      <w:r w:rsidR="00EE198F">
        <w:rPr>
          <w:rFonts w:ascii="Times New Roman" w:hAnsi="Times New Roman" w:cs="Times New Roman"/>
          <w:i/>
          <w:iCs/>
        </w:rPr>
        <w:t xml:space="preserve"> </w:t>
      </w:r>
      <w:del w:id="179" w:author="Anenberg, Susan Casper" w:date="2024-10-28T06:19:00Z">
        <w:r w:rsidR="00EE198F" w:rsidDel="00E26B4F">
          <w:rPr>
            <w:rFonts w:ascii="Times New Roman" w:hAnsi="Times New Roman" w:cs="Times New Roman"/>
            <w:i/>
            <w:iCs/>
          </w:rPr>
          <w:delText>The health impact assessment uses the difference between these two time periods to estimate city-level changes in mortality from trends in NDVI.</w:delText>
        </w:r>
        <w:r w:rsidR="00DE5536" w:rsidDel="00E26B4F">
          <w:rPr>
            <w:rFonts w:ascii="Times New Roman" w:hAnsi="Times New Roman" w:cs="Times New Roman"/>
            <w:i/>
            <w:iCs/>
          </w:rPr>
          <w:delText xml:space="preserve"> </w:delText>
        </w:r>
      </w:del>
    </w:p>
    <w:p w14:paraId="028D9DBE" w14:textId="77777777" w:rsidR="00ED662B" w:rsidRDefault="00ED662B" w:rsidP="00551D54">
      <w:pPr>
        <w:rPr>
          <w:rFonts w:ascii="Times New Roman" w:hAnsi="Times New Roman" w:cs="Times New Roman"/>
        </w:rPr>
      </w:pPr>
    </w:p>
    <w:p w14:paraId="7B0BCEE1" w14:textId="5A3A4E6D" w:rsidR="00ED662B" w:rsidRPr="00AC5493" w:rsidRDefault="00ED662B" w:rsidP="00AC5493">
      <w:pPr>
        <w:rPr>
          <w:rFonts w:ascii="Times New Roman" w:hAnsi="Times New Roman" w:cs="Times New Roman"/>
        </w:rPr>
      </w:pPr>
    </w:p>
    <w:p w14:paraId="4EA63039" w14:textId="77777777" w:rsidR="00FA2EC9" w:rsidRDefault="00FA2EC9" w:rsidP="00551D54">
      <w:pPr>
        <w:rPr>
          <w:rFonts w:ascii="Times New Roman" w:hAnsi="Times New Roman" w:cs="Times New Roman"/>
        </w:rPr>
      </w:pPr>
    </w:p>
    <w:p w14:paraId="66123C48" w14:textId="77777777" w:rsidR="007C73A9" w:rsidRDefault="007C73A9" w:rsidP="00551D54">
      <w:pPr>
        <w:rPr>
          <w:rFonts w:ascii="Times New Roman" w:hAnsi="Times New Roman" w:cs="Times New Roman"/>
        </w:rPr>
      </w:pPr>
    </w:p>
    <w:p w14:paraId="7C242E7E" w14:textId="77777777" w:rsidR="007C73A9" w:rsidRDefault="007C73A9" w:rsidP="00551D54">
      <w:pPr>
        <w:rPr>
          <w:rFonts w:ascii="Times New Roman" w:hAnsi="Times New Roman" w:cs="Times New Roman"/>
        </w:rPr>
      </w:pPr>
    </w:p>
    <w:p w14:paraId="04355BBF" w14:textId="31B1A4E9" w:rsidR="003771C7" w:rsidRDefault="003771C7" w:rsidP="003771C7">
      <w:pPr>
        <w:rPr>
          <w:rFonts w:ascii="Times New Roman" w:hAnsi="Times New Roman" w:cs="Times New Roman"/>
        </w:rPr>
      </w:pPr>
      <w:r>
        <w:rPr>
          <w:rFonts w:ascii="Times New Roman" w:hAnsi="Times New Roman" w:cs="Times New Roman"/>
        </w:rPr>
        <w:t xml:space="preserve">Globally, </w:t>
      </w:r>
      <w:del w:id="180" w:author="Anenberg, Susan Casper" w:date="2024-10-28T06:27:00Z">
        <w:r w:rsidR="00D90D9F" w:rsidDel="00E928D9">
          <w:rPr>
            <w:rFonts w:ascii="Times New Roman" w:hAnsi="Times New Roman" w:cs="Times New Roman"/>
          </w:rPr>
          <w:delText xml:space="preserve">changes in </w:delText>
        </w:r>
      </w:del>
      <w:r w:rsidR="00D90D9F">
        <w:rPr>
          <w:rFonts w:ascii="Times New Roman" w:hAnsi="Times New Roman" w:cs="Times New Roman"/>
        </w:rPr>
        <w:t xml:space="preserve">NDVI </w:t>
      </w:r>
      <w:ins w:id="181" w:author="Anenberg, Susan Casper" w:date="2024-10-28T06:27:00Z">
        <w:r w:rsidR="00E928D9">
          <w:rPr>
            <w:rFonts w:ascii="Times New Roman" w:hAnsi="Times New Roman" w:cs="Times New Roman"/>
          </w:rPr>
          <w:t xml:space="preserve">changes </w:t>
        </w:r>
      </w:ins>
      <w:r w:rsidR="00D90D9F">
        <w:rPr>
          <w:rFonts w:ascii="Times New Roman" w:hAnsi="Times New Roman" w:cs="Times New Roman"/>
        </w:rPr>
        <w:t xml:space="preserve">from 2014-2018 to 2019-2023 were associated with </w:t>
      </w:r>
      <w:r>
        <w:rPr>
          <w:rFonts w:ascii="Times New Roman" w:hAnsi="Times New Roman" w:cs="Times New Roman"/>
        </w:rPr>
        <w:t xml:space="preserve">an </w:t>
      </w:r>
      <w:ins w:id="182" w:author="Anenberg, Susan Casper" w:date="2024-10-28T06:28:00Z">
        <w:r w:rsidR="00E928D9">
          <w:rPr>
            <w:rFonts w:ascii="Times New Roman" w:hAnsi="Times New Roman" w:cs="Times New Roman"/>
          </w:rPr>
          <w:t xml:space="preserve">estimated </w:t>
        </w:r>
      </w:ins>
      <w:r>
        <w:rPr>
          <w:rFonts w:ascii="Times New Roman" w:hAnsi="Times New Roman" w:cs="Times New Roman"/>
        </w:rPr>
        <w:t xml:space="preserve">average of 5 </w:t>
      </w:r>
      <w:r w:rsidR="009B6734">
        <w:rPr>
          <w:rFonts w:ascii="Times New Roman" w:hAnsi="Times New Roman" w:cs="Times New Roman"/>
        </w:rPr>
        <w:t xml:space="preserve">excess </w:t>
      </w:r>
      <w:ins w:id="183" w:author="Anenberg, Susan Casper" w:date="2024-10-28T06:27:00Z">
        <w:r w:rsidR="00E928D9">
          <w:rPr>
            <w:rFonts w:ascii="Times New Roman" w:hAnsi="Times New Roman" w:cs="Times New Roman"/>
          </w:rPr>
          <w:t xml:space="preserve">all-cause </w:t>
        </w:r>
      </w:ins>
      <w:ins w:id="184" w:author="Anenberg, Susan Casper" w:date="2024-10-28T06:28:00Z">
        <w:r w:rsidR="00E928D9">
          <w:rPr>
            <w:rFonts w:ascii="Times New Roman" w:hAnsi="Times New Roman" w:cs="Times New Roman"/>
          </w:rPr>
          <w:t xml:space="preserve">premature </w:t>
        </w:r>
      </w:ins>
      <w:r>
        <w:rPr>
          <w:rFonts w:ascii="Times New Roman" w:hAnsi="Times New Roman" w:cs="Times New Roman"/>
        </w:rPr>
        <w:t xml:space="preserve">deaths per 100,000 </w:t>
      </w:r>
      <w:ins w:id="185" w:author="Anenberg, Susan Casper" w:date="2024-10-28T06:27:00Z">
        <w:r w:rsidR="00E928D9">
          <w:rPr>
            <w:rFonts w:ascii="Times New Roman" w:hAnsi="Times New Roman" w:cs="Times New Roman"/>
          </w:rPr>
          <w:t xml:space="preserve">annually </w:t>
        </w:r>
      </w:ins>
      <w:r w:rsidR="00D90D9F">
        <w:rPr>
          <w:rFonts w:ascii="Times New Roman" w:hAnsi="Times New Roman" w:cs="Times New Roman"/>
        </w:rPr>
        <w:t>to the 2020 population</w:t>
      </w:r>
      <w:r>
        <w:rPr>
          <w:rFonts w:ascii="Times New Roman" w:hAnsi="Times New Roman" w:cs="Times New Roman"/>
        </w:rPr>
        <w:t xml:space="preserve"> (Fig. 3). The</w:t>
      </w:r>
      <w:r w:rsidR="001835C0">
        <w:rPr>
          <w:rFonts w:ascii="Times New Roman" w:hAnsi="Times New Roman" w:cs="Times New Roman"/>
        </w:rPr>
        <w:t xml:space="preserve"> </w:t>
      </w:r>
      <w:del w:id="186" w:author="Anenberg, Susan Casper" w:date="2024-10-28T06:28:00Z">
        <w:r w:rsidR="001835C0" w:rsidDel="00E928D9">
          <w:rPr>
            <w:rFonts w:ascii="Times New Roman" w:hAnsi="Times New Roman" w:cs="Times New Roman"/>
          </w:rPr>
          <w:delText xml:space="preserve">health burden </w:delText>
        </w:r>
      </w:del>
      <w:ins w:id="187" w:author="Anenberg, Susan Casper" w:date="2024-10-28T06:28:00Z">
        <w:r w:rsidR="00E928D9">
          <w:rPr>
            <w:rFonts w:ascii="Times New Roman" w:hAnsi="Times New Roman" w:cs="Times New Roman"/>
          </w:rPr>
          <w:t xml:space="preserve">premature mortality impact </w:t>
        </w:r>
      </w:ins>
      <w:r w:rsidR="001835C0">
        <w:rPr>
          <w:rFonts w:ascii="Times New Roman" w:hAnsi="Times New Roman" w:cs="Times New Roman"/>
        </w:rPr>
        <w:t xml:space="preserve">from </w:t>
      </w:r>
      <w:del w:id="188" w:author="Anenberg, Susan Casper" w:date="2024-10-28T06:28:00Z">
        <w:r w:rsidR="001835C0" w:rsidDel="00E928D9">
          <w:rPr>
            <w:rFonts w:ascii="Times New Roman" w:hAnsi="Times New Roman" w:cs="Times New Roman"/>
          </w:rPr>
          <w:delText xml:space="preserve">changes in </w:delText>
        </w:r>
      </w:del>
      <w:r w:rsidR="001835C0">
        <w:rPr>
          <w:rFonts w:ascii="Times New Roman" w:hAnsi="Times New Roman" w:cs="Times New Roman"/>
        </w:rPr>
        <w:t xml:space="preserve">urban greenspace </w:t>
      </w:r>
      <w:ins w:id="189" w:author="Anenberg, Susan Casper" w:date="2024-10-28T06:28:00Z">
        <w:r w:rsidR="00E928D9">
          <w:rPr>
            <w:rFonts w:ascii="Times New Roman" w:hAnsi="Times New Roman" w:cs="Times New Roman"/>
          </w:rPr>
          <w:t xml:space="preserve">changes </w:t>
        </w:r>
      </w:ins>
      <w:proofErr w:type="gramStart"/>
      <w:r w:rsidR="001835C0">
        <w:rPr>
          <w:rFonts w:ascii="Times New Roman" w:hAnsi="Times New Roman" w:cs="Times New Roman"/>
        </w:rPr>
        <w:t>was</w:t>
      </w:r>
      <w:proofErr w:type="gramEnd"/>
      <w:r w:rsidR="001835C0">
        <w:rPr>
          <w:rFonts w:ascii="Times New Roman" w:hAnsi="Times New Roman" w:cs="Times New Roman"/>
        </w:rPr>
        <w:t xml:space="preserve"> not even</w:t>
      </w:r>
      <w:r w:rsidR="00532E20">
        <w:rPr>
          <w:rFonts w:ascii="Times New Roman" w:hAnsi="Times New Roman" w:cs="Times New Roman"/>
        </w:rPr>
        <w:t>ly</w:t>
      </w:r>
      <w:r w:rsidR="001835C0">
        <w:rPr>
          <w:rFonts w:ascii="Times New Roman" w:hAnsi="Times New Roman" w:cs="Times New Roman"/>
        </w:rPr>
        <w:t xml:space="preserve"> distributed</w:t>
      </w:r>
      <w:ins w:id="190" w:author="Anenberg, Susan Casper" w:date="2024-10-28T06:28:00Z">
        <w:r w:rsidR="00E928D9">
          <w:rPr>
            <w:rFonts w:ascii="Times New Roman" w:hAnsi="Times New Roman" w:cs="Times New Roman"/>
          </w:rPr>
          <w:t xml:space="preserve"> around the world</w:t>
        </w:r>
      </w:ins>
      <w:r w:rsidR="001835C0">
        <w:rPr>
          <w:rFonts w:ascii="Times New Roman" w:hAnsi="Times New Roman" w:cs="Times New Roman"/>
        </w:rPr>
        <w:t xml:space="preserve">. </w:t>
      </w:r>
      <w:r w:rsidR="001D78AB">
        <w:rPr>
          <w:rFonts w:ascii="Times New Roman" w:hAnsi="Times New Roman" w:cs="Times New Roman"/>
        </w:rPr>
        <w:t xml:space="preserve">Changes in </w:t>
      </w:r>
      <w:r w:rsidR="009372E8">
        <w:rPr>
          <w:rFonts w:ascii="Times New Roman" w:hAnsi="Times New Roman" w:cs="Times New Roman"/>
        </w:rPr>
        <w:t xml:space="preserve">associated </w:t>
      </w:r>
      <w:r w:rsidR="001D78AB">
        <w:rPr>
          <w:rFonts w:ascii="Times New Roman" w:hAnsi="Times New Roman" w:cs="Times New Roman"/>
        </w:rPr>
        <w:t xml:space="preserve">deaths </w:t>
      </w:r>
      <w:r w:rsidR="009372E8">
        <w:rPr>
          <w:rFonts w:ascii="Times New Roman" w:hAnsi="Times New Roman" w:cs="Times New Roman"/>
        </w:rPr>
        <w:t xml:space="preserve">closely </w:t>
      </w:r>
      <w:r w:rsidR="001D78AB">
        <w:rPr>
          <w:rFonts w:ascii="Times New Roman" w:hAnsi="Times New Roman" w:cs="Times New Roman"/>
        </w:rPr>
        <w:t xml:space="preserve">mirrored trends in NDVI, with </w:t>
      </w:r>
      <w:r w:rsidR="009372E8">
        <w:rPr>
          <w:rFonts w:ascii="Times New Roman" w:hAnsi="Times New Roman" w:cs="Times New Roman"/>
        </w:rPr>
        <w:t>the largest reductions in Eastern Asia</w:t>
      </w:r>
      <w:r w:rsidR="009D59E2">
        <w:rPr>
          <w:rFonts w:ascii="Times New Roman" w:hAnsi="Times New Roman" w:cs="Times New Roman"/>
        </w:rPr>
        <w:t xml:space="preserve">. Eastern Asia had an average </w:t>
      </w:r>
      <w:ins w:id="191" w:author="Anenberg, Susan Casper" w:date="2024-10-28T06:29:00Z">
        <w:r w:rsidR="00E928D9">
          <w:rPr>
            <w:rFonts w:ascii="Times New Roman" w:hAnsi="Times New Roman" w:cs="Times New Roman"/>
          </w:rPr>
          <w:t xml:space="preserve">reduction </w:t>
        </w:r>
      </w:ins>
      <w:r w:rsidR="009D59E2">
        <w:rPr>
          <w:rFonts w:ascii="Times New Roman" w:hAnsi="Times New Roman" w:cs="Times New Roman"/>
        </w:rPr>
        <w:t xml:space="preserve">of 107 </w:t>
      </w:r>
      <w:del w:id="192" w:author="Anenberg, Susan Casper" w:date="2024-10-28T06:29:00Z">
        <w:r w:rsidR="009D59E2" w:rsidDel="00E928D9">
          <w:rPr>
            <w:rFonts w:ascii="Times New Roman" w:hAnsi="Times New Roman" w:cs="Times New Roman"/>
          </w:rPr>
          <w:delText xml:space="preserve">averted </w:delText>
        </w:r>
      </w:del>
      <w:ins w:id="193" w:author="Anenberg, Susan Casper" w:date="2024-10-28T06:29:00Z">
        <w:r w:rsidR="00E928D9">
          <w:rPr>
            <w:rFonts w:ascii="Times New Roman" w:hAnsi="Times New Roman" w:cs="Times New Roman"/>
          </w:rPr>
          <w:t xml:space="preserve">annual premature </w:t>
        </w:r>
      </w:ins>
      <w:r w:rsidR="009D59E2">
        <w:rPr>
          <w:rFonts w:ascii="Times New Roman" w:hAnsi="Times New Roman" w:cs="Times New Roman"/>
        </w:rPr>
        <w:t>deaths per 100,000 population</w:t>
      </w:r>
      <w:r w:rsidR="004234E5">
        <w:rPr>
          <w:rFonts w:ascii="Times New Roman" w:hAnsi="Times New Roman" w:cs="Times New Roman"/>
        </w:rPr>
        <w:t xml:space="preserve">, though even within this region there was substantial variation </w:t>
      </w:r>
      <w:r w:rsidR="00477C3C">
        <w:rPr>
          <w:rFonts w:ascii="Times New Roman" w:hAnsi="Times New Roman" w:cs="Times New Roman"/>
        </w:rPr>
        <w:t>across cities</w:t>
      </w:r>
      <w:ins w:id="194" w:author="Anenberg, Susan Casper" w:date="2024-10-28T06:29:00Z">
        <w:r w:rsidR="00E928D9">
          <w:rPr>
            <w:rFonts w:ascii="Times New Roman" w:hAnsi="Times New Roman" w:cs="Times New Roman"/>
          </w:rPr>
          <w:t>,</w:t>
        </w:r>
      </w:ins>
      <w:r w:rsidR="00477C3C">
        <w:rPr>
          <w:rFonts w:ascii="Times New Roman" w:hAnsi="Times New Roman" w:cs="Times New Roman"/>
        </w:rPr>
        <w:t xml:space="preserve"> </w:t>
      </w:r>
      <w:r w:rsidR="004234E5">
        <w:rPr>
          <w:rFonts w:ascii="Times New Roman" w:hAnsi="Times New Roman" w:cs="Times New Roman"/>
        </w:rPr>
        <w:t xml:space="preserve">ranging from </w:t>
      </w:r>
      <w:commentRangeStart w:id="195"/>
      <w:r w:rsidR="004234E5">
        <w:rPr>
          <w:rFonts w:ascii="Times New Roman" w:hAnsi="Times New Roman" w:cs="Times New Roman"/>
        </w:rPr>
        <w:t xml:space="preserve">324 excess </w:t>
      </w:r>
      <w:ins w:id="196" w:author="Anenberg, Susan Casper" w:date="2024-10-28T06:30:00Z">
        <w:r w:rsidR="00E928D9">
          <w:rPr>
            <w:rFonts w:ascii="Times New Roman" w:hAnsi="Times New Roman" w:cs="Times New Roman"/>
          </w:rPr>
          <w:t xml:space="preserve">premature </w:t>
        </w:r>
      </w:ins>
      <w:r w:rsidR="004234E5">
        <w:rPr>
          <w:rFonts w:ascii="Times New Roman" w:hAnsi="Times New Roman" w:cs="Times New Roman"/>
        </w:rPr>
        <w:t>deaths</w:t>
      </w:r>
      <w:ins w:id="197" w:author="Anenberg, Susan Casper" w:date="2024-10-28T06:30:00Z">
        <w:r w:rsidR="00E928D9">
          <w:rPr>
            <w:rFonts w:ascii="Times New Roman" w:hAnsi="Times New Roman" w:cs="Times New Roman"/>
          </w:rPr>
          <w:t xml:space="preserve"> per 100,000</w:t>
        </w:r>
      </w:ins>
      <w:r w:rsidR="00E30742">
        <w:rPr>
          <w:rFonts w:ascii="Times New Roman" w:hAnsi="Times New Roman" w:cs="Times New Roman"/>
        </w:rPr>
        <w:t xml:space="preserve"> in Hiroshima, Japan</w:t>
      </w:r>
      <w:r w:rsidR="004234E5">
        <w:rPr>
          <w:rFonts w:ascii="Times New Roman" w:hAnsi="Times New Roman" w:cs="Times New Roman"/>
        </w:rPr>
        <w:t xml:space="preserve"> to 490 averted</w:t>
      </w:r>
      <w:ins w:id="198" w:author="Anenberg, Susan Casper" w:date="2024-10-28T06:30:00Z">
        <w:r w:rsidR="00E928D9">
          <w:rPr>
            <w:rFonts w:ascii="Times New Roman" w:hAnsi="Times New Roman" w:cs="Times New Roman"/>
          </w:rPr>
          <w:t xml:space="preserve"> premature</w:t>
        </w:r>
      </w:ins>
      <w:r w:rsidR="004234E5">
        <w:rPr>
          <w:rFonts w:ascii="Times New Roman" w:hAnsi="Times New Roman" w:cs="Times New Roman"/>
        </w:rPr>
        <w:t xml:space="preserve"> deaths</w:t>
      </w:r>
      <w:r w:rsidR="008D30B4">
        <w:rPr>
          <w:rFonts w:ascii="Times New Roman" w:hAnsi="Times New Roman" w:cs="Times New Roman"/>
        </w:rPr>
        <w:t xml:space="preserve"> </w:t>
      </w:r>
      <w:ins w:id="199" w:author="Anenberg, Susan Casper" w:date="2024-10-28T06:30:00Z">
        <w:r w:rsidR="00E928D9">
          <w:rPr>
            <w:rFonts w:ascii="Times New Roman" w:hAnsi="Times New Roman" w:cs="Times New Roman"/>
          </w:rPr>
          <w:t xml:space="preserve">per 100,000 </w:t>
        </w:r>
      </w:ins>
      <w:r w:rsidR="008D30B4">
        <w:rPr>
          <w:rFonts w:ascii="Times New Roman" w:hAnsi="Times New Roman" w:cs="Times New Roman"/>
        </w:rPr>
        <w:t xml:space="preserve">in </w:t>
      </w:r>
      <w:proofErr w:type="spellStart"/>
      <w:r w:rsidR="008D30B4">
        <w:rPr>
          <w:rFonts w:ascii="Times New Roman" w:hAnsi="Times New Roman" w:cs="Times New Roman"/>
        </w:rPr>
        <w:t>Shiyan</w:t>
      </w:r>
      <w:proofErr w:type="spellEnd"/>
      <w:r w:rsidR="008D30B4">
        <w:rPr>
          <w:rFonts w:ascii="Times New Roman" w:hAnsi="Times New Roman" w:cs="Times New Roman"/>
        </w:rPr>
        <w:t>, China</w:t>
      </w:r>
      <w:del w:id="200" w:author="Anenberg, Susan Casper" w:date="2024-10-28T06:30:00Z">
        <w:r w:rsidR="004234E5" w:rsidDel="00E928D9">
          <w:rPr>
            <w:rFonts w:ascii="Times New Roman" w:hAnsi="Times New Roman" w:cs="Times New Roman"/>
          </w:rPr>
          <w:delText xml:space="preserve"> per 100,000</w:delText>
        </w:r>
      </w:del>
      <w:r w:rsidR="009D59E2">
        <w:rPr>
          <w:rFonts w:ascii="Times New Roman" w:hAnsi="Times New Roman" w:cs="Times New Roman"/>
        </w:rPr>
        <w:t xml:space="preserve">. </w:t>
      </w:r>
      <w:r w:rsidR="00841C08">
        <w:rPr>
          <w:rFonts w:ascii="Times New Roman" w:hAnsi="Times New Roman" w:cs="Times New Roman"/>
        </w:rPr>
        <w:t xml:space="preserve">Southeastern Asia and Sub-Saharan Africa had the </w:t>
      </w:r>
      <w:commentRangeStart w:id="201"/>
      <w:r w:rsidR="00841C08">
        <w:rPr>
          <w:rFonts w:ascii="Times New Roman" w:hAnsi="Times New Roman" w:cs="Times New Roman"/>
        </w:rPr>
        <w:t xml:space="preserve">highest health </w:t>
      </w:r>
      <w:commentRangeEnd w:id="201"/>
      <w:r w:rsidR="00EF26BC">
        <w:rPr>
          <w:rStyle w:val="CommentReference"/>
        </w:rPr>
        <w:commentReference w:id="201"/>
      </w:r>
      <w:r w:rsidR="00841C08">
        <w:rPr>
          <w:rFonts w:ascii="Times New Roman" w:hAnsi="Times New Roman" w:cs="Times New Roman"/>
        </w:rPr>
        <w:t xml:space="preserve">burdens, with an average of 141 and 91 excess deaths per 100,000 respectively. </w:t>
      </w:r>
      <w:r w:rsidR="00C06B07">
        <w:rPr>
          <w:rFonts w:ascii="Times New Roman" w:hAnsi="Times New Roman" w:cs="Times New Roman"/>
        </w:rPr>
        <w:t xml:space="preserve">Substantial </w:t>
      </w:r>
      <w:commentRangeStart w:id="202"/>
      <w:r w:rsidR="00C06B07">
        <w:rPr>
          <w:rFonts w:ascii="Times New Roman" w:hAnsi="Times New Roman" w:cs="Times New Roman"/>
        </w:rPr>
        <w:t>inter</w:t>
      </w:r>
      <w:commentRangeEnd w:id="202"/>
      <w:r w:rsidR="00EF26BC">
        <w:rPr>
          <w:rStyle w:val="CommentReference"/>
        </w:rPr>
        <w:commentReference w:id="202"/>
      </w:r>
      <w:r w:rsidR="00C06B07">
        <w:rPr>
          <w:rFonts w:ascii="Times New Roman" w:hAnsi="Times New Roman" w:cs="Times New Roman"/>
        </w:rPr>
        <w:t>-regional variation existed for these regions as well- ranging from 521 excess deaths to 87 averted deaths per 100,000 in South-eastern Asia and from 511 excess deaths to 212 averted deaths per 100,000 in Sub-Saharan Africa.</w:t>
      </w:r>
      <w:commentRangeEnd w:id="195"/>
      <w:r w:rsidR="00EF26BC">
        <w:rPr>
          <w:rStyle w:val="CommentReference"/>
        </w:rPr>
        <w:commentReference w:id="195"/>
      </w:r>
    </w:p>
    <w:p w14:paraId="331211FB" w14:textId="77777777" w:rsidR="007C73A9" w:rsidRDefault="007C73A9" w:rsidP="00551D54">
      <w:pPr>
        <w:rPr>
          <w:rFonts w:ascii="Times New Roman" w:hAnsi="Times New Roman" w:cs="Times New Roman"/>
        </w:rPr>
      </w:pPr>
    </w:p>
    <w:p w14:paraId="1904F4FD" w14:textId="42B0DEE9" w:rsidR="005B2BD0" w:rsidRDefault="00C7530B" w:rsidP="00551D54">
      <w:pPr>
        <w:rPr>
          <w:rFonts w:ascii="Times New Roman" w:hAnsi="Times New Roman" w:cs="Times New Roman"/>
          <w:i/>
          <w:iCs/>
        </w:rPr>
      </w:pPr>
      <w:r>
        <w:rPr>
          <w:rFonts w:ascii="Times New Roman" w:hAnsi="Times New Roman" w:cs="Times New Roman"/>
          <w:noProof/>
        </w:rPr>
        <w:drawing>
          <wp:inline distT="0" distB="0" distL="0" distR="0" wp14:anchorId="16646877" wp14:editId="10048B55">
            <wp:extent cx="5943600" cy="2971800"/>
            <wp:effectExtent l="0" t="0" r="0" b="0"/>
            <wp:docPr id="7456197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19754" name="Picture 745619754"/>
                    <pic:cNvPicPr/>
                  </pic:nvPicPr>
                  <pic:blipFill>
                    <a:blip r:embed="rId14"/>
                    <a:stretch>
                      <a:fillRect/>
                    </a:stretch>
                  </pic:blipFill>
                  <pic:spPr>
                    <a:xfrm>
                      <a:off x="0" y="0"/>
                      <a:ext cx="5943600" cy="2971800"/>
                    </a:xfrm>
                    <a:prstGeom prst="rect">
                      <a:avLst/>
                    </a:prstGeom>
                  </pic:spPr>
                </pic:pic>
              </a:graphicData>
            </a:graphic>
          </wp:inline>
        </w:drawing>
      </w:r>
    </w:p>
    <w:p w14:paraId="199095B6" w14:textId="3D5C9582" w:rsidR="0049174D" w:rsidRDefault="0049174D" w:rsidP="00551D54">
      <w:pPr>
        <w:rPr>
          <w:rFonts w:ascii="Times New Roman" w:hAnsi="Times New Roman" w:cs="Times New Roman"/>
        </w:rPr>
      </w:pPr>
    </w:p>
    <w:p w14:paraId="58261D5C" w14:textId="013A15E9" w:rsidR="0049174D" w:rsidRDefault="0049174D" w:rsidP="00551D54">
      <w:pPr>
        <w:rPr>
          <w:rFonts w:ascii="Times New Roman" w:hAnsi="Times New Roman" w:cs="Times New Roman"/>
          <w:i/>
          <w:iCs/>
        </w:rPr>
      </w:pPr>
      <w:r w:rsidRPr="0049174D">
        <w:rPr>
          <w:rFonts w:ascii="Times New Roman" w:hAnsi="Times New Roman" w:cs="Times New Roman"/>
          <w:b/>
          <w:bCs/>
          <w:i/>
          <w:iCs/>
        </w:rPr>
        <w:t>Figure 3.</w:t>
      </w:r>
      <w:r w:rsidRPr="0049174D">
        <w:rPr>
          <w:rFonts w:ascii="Times New Roman" w:hAnsi="Times New Roman" w:cs="Times New Roman"/>
          <w:i/>
          <w:iCs/>
        </w:rPr>
        <w:t xml:space="preserve"> </w:t>
      </w:r>
      <w:r w:rsidR="003A6EB2">
        <w:rPr>
          <w:rFonts w:ascii="Times New Roman" w:hAnsi="Times New Roman" w:cs="Times New Roman"/>
          <w:i/>
          <w:iCs/>
        </w:rPr>
        <w:t xml:space="preserve">Change in </w:t>
      </w:r>
      <w:ins w:id="203" w:author="Anenberg, Susan Casper" w:date="2024-10-28T06:33:00Z">
        <w:r w:rsidR="001A3B3D">
          <w:rPr>
            <w:rFonts w:ascii="Times New Roman" w:hAnsi="Times New Roman" w:cs="Times New Roman"/>
            <w:i/>
            <w:iCs/>
          </w:rPr>
          <w:t xml:space="preserve">annual all-cause </w:t>
        </w:r>
      </w:ins>
      <w:r w:rsidR="003A6EB2">
        <w:rPr>
          <w:rFonts w:ascii="Times New Roman" w:hAnsi="Times New Roman" w:cs="Times New Roman"/>
          <w:i/>
          <w:iCs/>
        </w:rPr>
        <w:t xml:space="preserve">mortality </w:t>
      </w:r>
      <w:ins w:id="204" w:author="Anenberg, Susan Casper" w:date="2024-10-28T06:33:00Z">
        <w:r w:rsidR="001A3B3D">
          <w:rPr>
            <w:rFonts w:ascii="Times New Roman" w:hAnsi="Times New Roman" w:cs="Times New Roman"/>
            <w:i/>
            <w:iCs/>
          </w:rPr>
          <w:t xml:space="preserve">per 100,000 population </w:t>
        </w:r>
      </w:ins>
      <w:del w:id="205" w:author="Anenberg, Susan Casper" w:date="2024-10-28T06:35:00Z">
        <w:r w:rsidR="003A6EB2" w:rsidDel="00A01D20">
          <w:rPr>
            <w:rFonts w:ascii="Times New Roman" w:hAnsi="Times New Roman" w:cs="Times New Roman"/>
            <w:i/>
            <w:iCs/>
          </w:rPr>
          <w:delText xml:space="preserve">to the 2020 population </w:delText>
        </w:r>
      </w:del>
      <w:r w:rsidR="003A6EB2">
        <w:rPr>
          <w:rFonts w:ascii="Times New Roman" w:hAnsi="Times New Roman" w:cs="Times New Roman"/>
          <w:i/>
          <w:iCs/>
        </w:rPr>
        <w:t xml:space="preserve">associated with </w:t>
      </w:r>
      <w:del w:id="206" w:author="Anenberg, Susan Casper" w:date="2024-10-28T06:33:00Z">
        <w:r w:rsidR="003A6EB2" w:rsidDel="001A3B3D">
          <w:rPr>
            <w:rFonts w:ascii="Times New Roman" w:hAnsi="Times New Roman" w:cs="Times New Roman"/>
            <w:i/>
            <w:iCs/>
          </w:rPr>
          <w:delText xml:space="preserve">changes in </w:delText>
        </w:r>
      </w:del>
      <w:r w:rsidR="003A6EB2">
        <w:rPr>
          <w:rFonts w:ascii="Times New Roman" w:hAnsi="Times New Roman" w:cs="Times New Roman"/>
          <w:i/>
          <w:iCs/>
        </w:rPr>
        <w:t xml:space="preserve">NDVI </w:t>
      </w:r>
      <w:ins w:id="207" w:author="Anenberg, Susan Casper" w:date="2024-10-28T06:33:00Z">
        <w:r w:rsidR="001A3B3D">
          <w:rPr>
            <w:rFonts w:ascii="Times New Roman" w:hAnsi="Times New Roman" w:cs="Times New Roman"/>
            <w:i/>
            <w:iCs/>
          </w:rPr>
          <w:t xml:space="preserve">changes </w:t>
        </w:r>
      </w:ins>
      <w:r w:rsidR="003A6EB2">
        <w:rPr>
          <w:rFonts w:ascii="Times New Roman" w:hAnsi="Times New Roman" w:cs="Times New Roman"/>
          <w:i/>
          <w:iCs/>
        </w:rPr>
        <w:t>from 2014-2018 to 2019-2023</w:t>
      </w:r>
      <w:del w:id="208" w:author="Anenberg, Susan Casper" w:date="2024-10-28T06:33:00Z">
        <w:r w:rsidR="003A6EB2" w:rsidDel="001A3B3D">
          <w:rPr>
            <w:rFonts w:ascii="Times New Roman" w:hAnsi="Times New Roman" w:cs="Times New Roman"/>
            <w:i/>
            <w:iCs/>
          </w:rPr>
          <w:delText xml:space="preserve"> per 100,000 population</w:delText>
        </w:r>
      </w:del>
      <w:ins w:id="209" w:author="Anenberg, Susan Casper" w:date="2024-10-28T06:34:00Z">
        <w:r w:rsidR="00575730">
          <w:rPr>
            <w:rFonts w:ascii="Times New Roman" w:hAnsi="Times New Roman" w:cs="Times New Roman"/>
            <w:i/>
            <w:iCs/>
          </w:rPr>
          <w:t xml:space="preserve"> for </w:t>
        </w:r>
      </w:ins>
      <w:ins w:id="210" w:author="Anenberg, Susan Casper" w:date="2024-10-28T06:35:00Z">
        <w:r w:rsidR="00575730">
          <w:rPr>
            <w:rFonts w:ascii="Times New Roman" w:hAnsi="Times New Roman" w:cs="Times New Roman"/>
            <w:i/>
            <w:iCs/>
          </w:rPr>
          <w:t>1,041 cities globally</w:t>
        </w:r>
      </w:ins>
      <w:r w:rsidR="003A6EB2">
        <w:rPr>
          <w:rFonts w:ascii="Times New Roman" w:hAnsi="Times New Roman" w:cs="Times New Roman"/>
          <w:i/>
          <w:iCs/>
        </w:rPr>
        <w:t xml:space="preserve">. </w:t>
      </w:r>
      <w:commentRangeStart w:id="211"/>
      <w:del w:id="212" w:author="Anenberg, Susan Casper" w:date="2024-10-28T06:34:00Z">
        <w:r w:rsidR="00753B4F" w:rsidDel="00575730">
          <w:rPr>
            <w:rFonts w:ascii="Times New Roman" w:hAnsi="Times New Roman" w:cs="Times New Roman"/>
            <w:i/>
            <w:iCs/>
          </w:rPr>
          <w:delText xml:space="preserve">Each dot represents a city and is colored according to the magnitude of the change in </w:delText>
        </w:r>
        <w:commentRangeStart w:id="213"/>
        <w:r w:rsidR="00753B4F" w:rsidDel="00575730">
          <w:rPr>
            <w:rFonts w:ascii="Times New Roman" w:hAnsi="Times New Roman" w:cs="Times New Roman"/>
            <w:i/>
            <w:iCs/>
          </w:rPr>
          <w:delText>number of deaths</w:delText>
        </w:r>
        <w:commentRangeEnd w:id="213"/>
        <w:r w:rsidR="003A1BDD" w:rsidDel="00575730">
          <w:rPr>
            <w:rStyle w:val="CommentReference"/>
          </w:rPr>
          <w:commentReference w:id="213"/>
        </w:r>
        <w:r w:rsidR="00753B4F" w:rsidDel="00575730">
          <w:rPr>
            <w:rFonts w:ascii="Times New Roman" w:hAnsi="Times New Roman" w:cs="Times New Roman"/>
            <w:i/>
            <w:iCs/>
          </w:rPr>
          <w:delText xml:space="preserve">. </w:delText>
        </w:r>
      </w:del>
      <w:commentRangeEnd w:id="211"/>
      <w:r w:rsidR="00575730">
        <w:rPr>
          <w:rStyle w:val="CommentReference"/>
        </w:rPr>
        <w:commentReference w:id="211"/>
      </w:r>
    </w:p>
    <w:p w14:paraId="34534C29" w14:textId="68A9E6E2" w:rsidR="00EB77D4" w:rsidRDefault="00EB77D4" w:rsidP="00551D54">
      <w:pPr>
        <w:rPr>
          <w:rFonts w:ascii="Times New Roman" w:hAnsi="Times New Roman" w:cs="Times New Roman"/>
          <w:i/>
          <w:iCs/>
        </w:rPr>
      </w:pPr>
    </w:p>
    <w:p w14:paraId="4343B97A" w14:textId="4DBEE4A5" w:rsidR="0049174D" w:rsidRDefault="00165BFB" w:rsidP="00551D54">
      <w:pPr>
        <w:rPr>
          <w:rFonts w:ascii="Times New Roman" w:hAnsi="Times New Roman" w:cs="Times New Roman"/>
        </w:rPr>
      </w:pPr>
      <w:commentRangeStart w:id="214"/>
      <w:r>
        <w:rPr>
          <w:rFonts w:ascii="Times New Roman" w:hAnsi="Times New Roman" w:cs="Times New Roman"/>
        </w:rPr>
        <w:t xml:space="preserve">In </w:t>
      </w:r>
      <w:commentRangeEnd w:id="214"/>
      <w:r w:rsidR="00EA6880">
        <w:rPr>
          <w:rStyle w:val="CommentReference"/>
        </w:rPr>
        <w:commentReference w:id="214"/>
      </w:r>
      <w:r>
        <w:rPr>
          <w:rFonts w:ascii="Times New Roman" w:hAnsi="Times New Roman" w:cs="Times New Roman"/>
        </w:rPr>
        <w:t xml:space="preserve">general, cities classified as “Arid” by the </w:t>
      </w:r>
      <w:proofErr w:type="spellStart"/>
      <w:r>
        <w:rPr>
          <w:rFonts w:ascii="Times New Roman" w:hAnsi="Times New Roman" w:cs="Times New Roman"/>
        </w:rPr>
        <w:t>Köppen</w:t>
      </w:r>
      <w:proofErr w:type="spellEnd"/>
      <w:r>
        <w:rPr>
          <w:rFonts w:ascii="Times New Roman" w:hAnsi="Times New Roman" w:cs="Times New Roman"/>
        </w:rPr>
        <w:t xml:space="preserve">-Geiger climate classification did not experience large changes in NDVI between the two time periods, and thus </w:t>
      </w:r>
      <w:r w:rsidR="00993AEA">
        <w:rPr>
          <w:rFonts w:ascii="Times New Roman" w:hAnsi="Times New Roman" w:cs="Times New Roman"/>
        </w:rPr>
        <w:t>had smaller magnitude</w:t>
      </w:r>
      <w:r>
        <w:rPr>
          <w:rFonts w:ascii="Times New Roman" w:hAnsi="Times New Roman" w:cs="Times New Roman"/>
        </w:rPr>
        <w:t xml:space="preserve"> changes in mortality associated with urban greenspace trends </w:t>
      </w:r>
      <w:r w:rsidR="000753B7">
        <w:rPr>
          <w:rFonts w:ascii="Times New Roman" w:hAnsi="Times New Roman" w:cs="Times New Roman"/>
        </w:rPr>
        <w:t xml:space="preserve">compared to other climates </w:t>
      </w:r>
      <w:r>
        <w:rPr>
          <w:rFonts w:ascii="Times New Roman" w:hAnsi="Times New Roman" w:cs="Times New Roman"/>
        </w:rPr>
        <w:t xml:space="preserve">(Fig. 4). </w:t>
      </w:r>
      <w:r w:rsidR="00E467F5">
        <w:rPr>
          <w:rFonts w:ascii="Times New Roman" w:hAnsi="Times New Roman" w:cs="Times New Roman"/>
        </w:rPr>
        <w:t xml:space="preserve">Temperate cities were similarly fairly evenly distributed between avoided and additional deaths associated with changes in NDVI between the two time periods, but had a </w:t>
      </w:r>
      <w:r w:rsidR="00E467F5">
        <w:rPr>
          <w:rFonts w:ascii="Times New Roman" w:hAnsi="Times New Roman" w:cs="Times New Roman"/>
        </w:rPr>
        <w:lastRenderedPageBreak/>
        <w:t xml:space="preserve">much larger spread than arid cities. </w:t>
      </w:r>
      <w:r w:rsidR="0083671F">
        <w:rPr>
          <w:rFonts w:ascii="Times New Roman" w:hAnsi="Times New Roman" w:cs="Times New Roman"/>
        </w:rPr>
        <w:t>Tropical</w:t>
      </w:r>
      <w:r w:rsidR="00C91C00">
        <w:rPr>
          <w:rFonts w:ascii="Times New Roman" w:hAnsi="Times New Roman" w:cs="Times New Roman"/>
        </w:rPr>
        <w:t xml:space="preserve"> cities </w:t>
      </w:r>
      <w:r w:rsidR="0083671F">
        <w:rPr>
          <w:rFonts w:ascii="Times New Roman" w:hAnsi="Times New Roman" w:cs="Times New Roman"/>
        </w:rPr>
        <w:t xml:space="preserve">generally </w:t>
      </w:r>
      <w:r w:rsidR="00C91C00">
        <w:rPr>
          <w:rFonts w:ascii="Times New Roman" w:hAnsi="Times New Roman" w:cs="Times New Roman"/>
        </w:rPr>
        <w:t xml:space="preserve">became less green across the two </w:t>
      </w:r>
      <w:r w:rsidR="00C36EA4">
        <w:rPr>
          <w:rFonts w:ascii="Times New Roman" w:hAnsi="Times New Roman" w:cs="Times New Roman"/>
        </w:rPr>
        <w:t>time periods and had greater associated excess deaths.</w:t>
      </w:r>
      <w:r w:rsidR="00A10D1B">
        <w:rPr>
          <w:rFonts w:ascii="Times New Roman" w:hAnsi="Times New Roman" w:cs="Times New Roman"/>
        </w:rPr>
        <w:t xml:space="preserve"> In contrast, </w:t>
      </w:r>
      <w:r w:rsidR="00E74A19">
        <w:rPr>
          <w:rFonts w:ascii="Times New Roman" w:hAnsi="Times New Roman" w:cs="Times New Roman"/>
        </w:rPr>
        <w:t>continental cities were greener</w:t>
      </w:r>
      <w:r w:rsidR="00ED2483">
        <w:rPr>
          <w:rFonts w:ascii="Times New Roman" w:hAnsi="Times New Roman" w:cs="Times New Roman"/>
        </w:rPr>
        <w:t xml:space="preserve"> on average</w:t>
      </w:r>
      <w:r w:rsidR="00E74A19">
        <w:rPr>
          <w:rFonts w:ascii="Times New Roman" w:hAnsi="Times New Roman" w:cs="Times New Roman"/>
        </w:rPr>
        <w:t xml:space="preserve"> in 2019-2023 compared to 2014-2018 and experienced </w:t>
      </w:r>
      <w:r w:rsidR="00ED2483">
        <w:rPr>
          <w:rFonts w:ascii="Times New Roman" w:hAnsi="Times New Roman" w:cs="Times New Roman"/>
        </w:rPr>
        <w:t>associated reductions in deaths per 100,000.</w:t>
      </w:r>
      <w:r w:rsidR="008659CD">
        <w:rPr>
          <w:rFonts w:ascii="Times New Roman" w:hAnsi="Times New Roman" w:cs="Times New Roman"/>
        </w:rPr>
        <w:t xml:space="preserve"> </w:t>
      </w:r>
      <w:r w:rsidR="00A459D8">
        <w:rPr>
          <w:rFonts w:ascii="Times New Roman" w:hAnsi="Times New Roman" w:cs="Times New Roman"/>
        </w:rPr>
        <w:t>Despite these trends, t</w:t>
      </w:r>
      <w:r w:rsidR="008659CD">
        <w:rPr>
          <w:rFonts w:ascii="Times New Roman" w:hAnsi="Times New Roman" w:cs="Times New Roman"/>
        </w:rPr>
        <w:t xml:space="preserve">he spread across all climate classifications spanned from averted to excess deaths.  </w:t>
      </w:r>
    </w:p>
    <w:p w14:paraId="6468E882" w14:textId="77777777" w:rsidR="00540752" w:rsidRDefault="00540752" w:rsidP="00551D54">
      <w:pPr>
        <w:rPr>
          <w:rFonts w:ascii="Times New Roman" w:hAnsi="Times New Roman" w:cs="Times New Roman"/>
        </w:rPr>
      </w:pPr>
    </w:p>
    <w:p w14:paraId="27B5BCF3" w14:textId="77777777" w:rsidR="00540752" w:rsidRDefault="00540752" w:rsidP="00551D54">
      <w:pPr>
        <w:rPr>
          <w:rFonts w:ascii="Times New Roman" w:hAnsi="Times New Roman" w:cs="Times New Roman"/>
        </w:rPr>
      </w:pPr>
    </w:p>
    <w:p w14:paraId="4DDBE997" w14:textId="77777777" w:rsidR="00540752" w:rsidRDefault="00540752" w:rsidP="00551D54">
      <w:pPr>
        <w:rPr>
          <w:rFonts w:ascii="Times New Roman" w:hAnsi="Times New Roman" w:cs="Times New Roman"/>
        </w:rPr>
      </w:pPr>
    </w:p>
    <w:p w14:paraId="46AE23E9" w14:textId="0D2BA9D6" w:rsidR="00936E04" w:rsidRPr="00D57F4C" w:rsidRDefault="00D50D3C" w:rsidP="00936E04">
      <w:pPr>
        <w:rPr>
          <w:rFonts w:ascii="Times New Roman" w:hAnsi="Times New Roman" w:cs="Times New Roman"/>
          <w:i/>
          <w:iCs/>
        </w:rPr>
      </w:pPr>
      <w:commentRangeStart w:id="215"/>
      <w:r>
        <w:rPr>
          <w:rFonts w:ascii="Times New Roman" w:hAnsi="Times New Roman" w:cs="Times New Roman"/>
          <w:b/>
          <w:bCs/>
          <w:i/>
          <w:iCs/>
          <w:noProof/>
        </w:rPr>
        <w:drawing>
          <wp:anchor distT="0" distB="0" distL="114300" distR="114300" simplePos="0" relativeHeight="251659264" behindDoc="1" locked="0" layoutInCell="1" allowOverlap="1" wp14:anchorId="1CE0AA1E" wp14:editId="5B347F9D">
            <wp:simplePos x="0" y="0"/>
            <wp:positionH relativeFrom="column">
              <wp:posOffset>0</wp:posOffset>
            </wp:positionH>
            <wp:positionV relativeFrom="paragraph">
              <wp:posOffset>0</wp:posOffset>
            </wp:positionV>
            <wp:extent cx="5943600" cy="3714750"/>
            <wp:effectExtent l="0" t="0" r="0" b="6350"/>
            <wp:wrapTight wrapText="bothSides">
              <wp:wrapPolygon edited="0">
                <wp:start x="0" y="0"/>
                <wp:lineTo x="0" y="21563"/>
                <wp:lineTo x="21554" y="21563"/>
                <wp:lineTo x="21554" y="0"/>
                <wp:lineTo x="0" y="0"/>
              </wp:wrapPolygon>
            </wp:wrapTight>
            <wp:docPr id="629433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3318" name="Picture 62943318"/>
                    <pic:cNvPicPr/>
                  </pic:nvPicPr>
                  <pic:blipFill>
                    <a:blip r:embed="rId15"/>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r w:rsidR="00936E04" w:rsidRPr="00D57F4C">
        <w:rPr>
          <w:rFonts w:ascii="Times New Roman" w:hAnsi="Times New Roman" w:cs="Times New Roman"/>
          <w:b/>
          <w:bCs/>
          <w:i/>
          <w:iCs/>
        </w:rPr>
        <w:t xml:space="preserve">Figure </w:t>
      </w:r>
      <w:commentRangeEnd w:id="215"/>
      <w:r w:rsidR="00A01D20">
        <w:rPr>
          <w:rStyle w:val="CommentReference"/>
        </w:rPr>
        <w:commentReference w:id="215"/>
      </w:r>
      <w:r w:rsidR="00936E04" w:rsidRPr="00D57F4C">
        <w:rPr>
          <w:rFonts w:ascii="Times New Roman" w:hAnsi="Times New Roman" w:cs="Times New Roman"/>
          <w:b/>
          <w:bCs/>
          <w:i/>
          <w:iCs/>
        </w:rPr>
        <w:t xml:space="preserve">4. </w:t>
      </w:r>
      <w:commentRangeStart w:id="216"/>
      <w:r w:rsidR="00AF3FCC" w:rsidRPr="00D57F4C">
        <w:rPr>
          <w:rFonts w:ascii="Times New Roman" w:hAnsi="Times New Roman" w:cs="Times New Roman"/>
          <w:i/>
          <w:iCs/>
        </w:rPr>
        <w:t xml:space="preserve">Change </w:t>
      </w:r>
      <w:commentRangeEnd w:id="216"/>
      <w:r w:rsidR="005246F9">
        <w:rPr>
          <w:rStyle w:val="CommentReference"/>
        </w:rPr>
        <w:commentReference w:id="216"/>
      </w:r>
      <w:r w:rsidR="00AF3FCC" w:rsidRPr="00D57F4C">
        <w:rPr>
          <w:rFonts w:ascii="Times New Roman" w:hAnsi="Times New Roman" w:cs="Times New Roman"/>
          <w:i/>
          <w:iCs/>
        </w:rPr>
        <w:t xml:space="preserve">in </w:t>
      </w:r>
      <w:ins w:id="217" w:author="Anenberg, Susan Casper" w:date="2024-10-28T06:36:00Z">
        <w:r w:rsidR="00567C37">
          <w:rPr>
            <w:rFonts w:ascii="Times New Roman" w:hAnsi="Times New Roman" w:cs="Times New Roman"/>
            <w:i/>
            <w:iCs/>
          </w:rPr>
          <w:t xml:space="preserve">annual all-cause </w:t>
        </w:r>
      </w:ins>
      <w:r w:rsidR="00AF3FCC" w:rsidRPr="00D57F4C">
        <w:rPr>
          <w:rFonts w:ascii="Times New Roman" w:hAnsi="Times New Roman" w:cs="Times New Roman"/>
          <w:i/>
          <w:iCs/>
        </w:rPr>
        <w:t xml:space="preserve">mortality </w:t>
      </w:r>
      <w:r w:rsidR="00E74A19">
        <w:rPr>
          <w:rFonts w:ascii="Times New Roman" w:hAnsi="Times New Roman" w:cs="Times New Roman"/>
          <w:i/>
          <w:iCs/>
        </w:rPr>
        <w:t xml:space="preserve">per 100,000 population </w:t>
      </w:r>
      <w:ins w:id="218" w:author="Anenberg, Susan Casper" w:date="2024-10-28T06:36:00Z">
        <w:r w:rsidR="00567C37">
          <w:rPr>
            <w:rFonts w:ascii="Times New Roman" w:hAnsi="Times New Roman" w:cs="Times New Roman"/>
            <w:i/>
            <w:iCs/>
          </w:rPr>
          <w:t xml:space="preserve">associated with NDVI </w:t>
        </w:r>
        <w:r w:rsidR="00567C37">
          <w:rPr>
            <w:rFonts w:ascii="Times New Roman" w:hAnsi="Times New Roman" w:cs="Times New Roman"/>
            <w:i/>
            <w:iCs/>
          </w:rPr>
          <w:t xml:space="preserve">changes </w:t>
        </w:r>
        <w:r w:rsidR="00567C37">
          <w:rPr>
            <w:rFonts w:ascii="Times New Roman" w:hAnsi="Times New Roman" w:cs="Times New Roman"/>
            <w:i/>
            <w:iCs/>
          </w:rPr>
          <w:t>from 2014-2018 to 2019-2023</w:t>
        </w:r>
        <w:r w:rsidR="00567C37">
          <w:rPr>
            <w:rFonts w:ascii="Times New Roman" w:hAnsi="Times New Roman" w:cs="Times New Roman"/>
            <w:i/>
            <w:iCs/>
          </w:rPr>
          <w:t xml:space="preserve">, </w:t>
        </w:r>
      </w:ins>
      <w:ins w:id="219" w:author="Anenberg, Susan Casper" w:date="2024-10-28T06:42:00Z">
        <w:r w:rsidR="00FF7F01">
          <w:rPr>
            <w:rFonts w:ascii="Times New Roman" w:hAnsi="Times New Roman" w:cs="Times New Roman"/>
            <w:i/>
            <w:iCs/>
          </w:rPr>
          <w:t xml:space="preserve">for 1,041 cities globally </w:t>
        </w:r>
      </w:ins>
      <w:r w:rsidR="00CF4379" w:rsidRPr="00D57F4C">
        <w:rPr>
          <w:rFonts w:ascii="Times New Roman" w:hAnsi="Times New Roman" w:cs="Times New Roman"/>
          <w:i/>
          <w:iCs/>
        </w:rPr>
        <w:t xml:space="preserve">by </w:t>
      </w:r>
      <w:proofErr w:type="spellStart"/>
      <w:r w:rsidR="00CF4379" w:rsidRPr="00D57F4C">
        <w:rPr>
          <w:rFonts w:ascii="Times New Roman" w:hAnsi="Times New Roman" w:cs="Times New Roman"/>
          <w:i/>
          <w:iCs/>
        </w:rPr>
        <w:t>Köppen</w:t>
      </w:r>
      <w:proofErr w:type="spellEnd"/>
      <w:r w:rsidR="00CF4379" w:rsidRPr="00D57F4C">
        <w:rPr>
          <w:rFonts w:ascii="Times New Roman" w:hAnsi="Times New Roman" w:cs="Times New Roman"/>
          <w:i/>
          <w:iCs/>
        </w:rPr>
        <w:t xml:space="preserve">-Geiger climate </w:t>
      </w:r>
      <w:commentRangeStart w:id="220"/>
      <w:r w:rsidR="00CF4379" w:rsidRPr="00D57F4C">
        <w:rPr>
          <w:rFonts w:ascii="Times New Roman" w:hAnsi="Times New Roman" w:cs="Times New Roman"/>
          <w:i/>
          <w:iCs/>
        </w:rPr>
        <w:t>classification</w:t>
      </w:r>
      <w:commentRangeEnd w:id="220"/>
      <w:r w:rsidR="00FF7F01">
        <w:rPr>
          <w:rStyle w:val="CommentReference"/>
        </w:rPr>
        <w:commentReference w:id="220"/>
      </w:r>
      <w:r w:rsidR="00CF4379" w:rsidRPr="00D57F4C">
        <w:rPr>
          <w:rFonts w:ascii="Times New Roman" w:hAnsi="Times New Roman" w:cs="Times New Roman"/>
          <w:i/>
          <w:iCs/>
        </w:rPr>
        <w:t xml:space="preserve">. </w:t>
      </w:r>
      <w:r w:rsidR="00E74A19">
        <w:rPr>
          <w:rFonts w:ascii="Times New Roman" w:hAnsi="Times New Roman" w:cs="Times New Roman"/>
          <w:i/>
          <w:iCs/>
        </w:rPr>
        <w:t xml:space="preserve">Density reflects the frequency of </w:t>
      </w:r>
      <w:ins w:id="221" w:author="Anenberg, Susan Casper" w:date="2024-10-28T06:42:00Z">
        <w:r w:rsidR="00FF7F01">
          <w:rPr>
            <w:rFonts w:ascii="Times New Roman" w:hAnsi="Times New Roman" w:cs="Times New Roman"/>
            <w:i/>
            <w:iCs/>
          </w:rPr>
          <w:t xml:space="preserve">city-level </w:t>
        </w:r>
      </w:ins>
      <w:r w:rsidR="00E74A19">
        <w:rPr>
          <w:rFonts w:ascii="Times New Roman" w:hAnsi="Times New Roman" w:cs="Times New Roman"/>
          <w:i/>
          <w:iCs/>
        </w:rPr>
        <w:t xml:space="preserve">values for a given change in mortality. </w:t>
      </w:r>
      <w:r w:rsidR="003D44E1">
        <w:rPr>
          <w:rFonts w:ascii="Times New Roman" w:hAnsi="Times New Roman" w:cs="Times New Roman"/>
          <w:i/>
          <w:iCs/>
        </w:rPr>
        <w:t>O</w:t>
      </w:r>
      <w:del w:id="222" w:author="Anenberg, Susan Casper" w:date="2024-10-28T06:43:00Z">
        <w:r w:rsidR="003D44E1" w:rsidDel="001E50F9">
          <w:rPr>
            <w:rFonts w:ascii="Times New Roman" w:hAnsi="Times New Roman" w:cs="Times New Roman"/>
            <w:i/>
            <w:iCs/>
          </w:rPr>
          <w:delText>nly o</w:delText>
        </w:r>
      </w:del>
      <w:r w:rsidR="003D44E1">
        <w:rPr>
          <w:rFonts w:ascii="Times New Roman" w:hAnsi="Times New Roman" w:cs="Times New Roman"/>
          <w:i/>
          <w:iCs/>
        </w:rPr>
        <w:t xml:space="preserve">ne </w:t>
      </w:r>
      <w:commentRangeStart w:id="223"/>
      <w:r w:rsidR="003D44E1">
        <w:rPr>
          <w:rFonts w:ascii="Times New Roman" w:hAnsi="Times New Roman" w:cs="Times New Roman"/>
          <w:i/>
          <w:iCs/>
        </w:rPr>
        <w:t xml:space="preserve">city </w:t>
      </w:r>
      <w:commentRangeEnd w:id="223"/>
      <w:r w:rsidR="00567C37">
        <w:rPr>
          <w:rStyle w:val="CommentReference"/>
        </w:rPr>
        <w:commentReference w:id="223"/>
      </w:r>
      <w:del w:id="224" w:author="Anenberg, Susan Casper" w:date="2024-10-28T06:43:00Z">
        <w:r w:rsidR="00E74A19" w:rsidDel="001E50F9">
          <w:rPr>
            <w:rFonts w:ascii="Times New Roman" w:hAnsi="Times New Roman" w:cs="Times New Roman"/>
            <w:i/>
            <w:iCs/>
          </w:rPr>
          <w:delText xml:space="preserve">in the study population </w:delText>
        </w:r>
        <w:r w:rsidR="003D44E1" w:rsidDel="001E50F9">
          <w:rPr>
            <w:rFonts w:ascii="Times New Roman" w:hAnsi="Times New Roman" w:cs="Times New Roman"/>
            <w:i/>
            <w:iCs/>
          </w:rPr>
          <w:delText>was</w:delText>
        </w:r>
      </w:del>
      <w:r w:rsidR="003D44E1">
        <w:rPr>
          <w:rFonts w:ascii="Times New Roman" w:hAnsi="Times New Roman" w:cs="Times New Roman"/>
          <w:i/>
          <w:iCs/>
        </w:rPr>
        <w:t xml:space="preserve"> classified as “Polar” </w:t>
      </w:r>
      <w:del w:id="225" w:author="Anenberg, Susan Casper" w:date="2024-10-28T06:43:00Z">
        <w:r w:rsidR="003D44E1" w:rsidDel="001E50F9">
          <w:rPr>
            <w:rFonts w:ascii="Times New Roman" w:hAnsi="Times New Roman" w:cs="Times New Roman"/>
            <w:i/>
            <w:iCs/>
          </w:rPr>
          <w:delText xml:space="preserve">and </w:delText>
        </w:r>
      </w:del>
      <w:r w:rsidR="003D44E1">
        <w:rPr>
          <w:rFonts w:ascii="Times New Roman" w:hAnsi="Times New Roman" w:cs="Times New Roman"/>
          <w:i/>
          <w:iCs/>
        </w:rPr>
        <w:t>was dropped from th</w:t>
      </w:r>
      <w:r w:rsidR="0062156B">
        <w:rPr>
          <w:rFonts w:ascii="Times New Roman" w:hAnsi="Times New Roman" w:cs="Times New Roman"/>
          <w:i/>
          <w:iCs/>
        </w:rPr>
        <w:t>e</w:t>
      </w:r>
      <w:r w:rsidR="003D44E1">
        <w:rPr>
          <w:rFonts w:ascii="Times New Roman" w:hAnsi="Times New Roman" w:cs="Times New Roman"/>
          <w:i/>
          <w:iCs/>
        </w:rPr>
        <w:t xml:space="preserve"> </w:t>
      </w:r>
      <w:r w:rsidR="004E4DEF">
        <w:rPr>
          <w:rFonts w:ascii="Times New Roman" w:hAnsi="Times New Roman" w:cs="Times New Roman"/>
          <w:i/>
          <w:iCs/>
        </w:rPr>
        <w:t>figure</w:t>
      </w:r>
      <w:r w:rsidR="003D44E1">
        <w:rPr>
          <w:rFonts w:ascii="Times New Roman" w:hAnsi="Times New Roman" w:cs="Times New Roman"/>
          <w:i/>
          <w:iCs/>
        </w:rPr>
        <w:t>.</w:t>
      </w:r>
    </w:p>
    <w:p w14:paraId="22B44AA0" w14:textId="752602AF" w:rsidR="0049174D" w:rsidRDefault="0049174D" w:rsidP="00551D54">
      <w:pPr>
        <w:rPr>
          <w:rFonts w:ascii="Times New Roman" w:hAnsi="Times New Roman" w:cs="Times New Roman"/>
        </w:rPr>
      </w:pPr>
    </w:p>
    <w:p w14:paraId="658D5587" w14:textId="77777777" w:rsidR="0049174D" w:rsidRDefault="0049174D" w:rsidP="00551D54">
      <w:pPr>
        <w:rPr>
          <w:rFonts w:ascii="Times New Roman" w:hAnsi="Times New Roman" w:cs="Times New Roman"/>
        </w:rPr>
      </w:pPr>
    </w:p>
    <w:p w14:paraId="5E7C09EB" w14:textId="77777777" w:rsidR="0049174D" w:rsidRPr="0049174D" w:rsidRDefault="0049174D" w:rsidP="00551D54">
      <w:pPr>
        <w:rPr>
          <w:rFonts w:ascii="Times New Roman" w:hAnsi="Times New Roman" w:cs="Times New Roman"/>
        </w:rPr>
      </w:pPr>
    </w:p>
    <w:p w14:paraId="776DAF88"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Discussion</w:t>
      </w:r>
    </w:p>
    <w:p w14:paraId="45F3EA58" w14:textId="58E27B99" w:rsidR="00551D54" w:rsidRPr="00E150CA" w:rsidRDefault="00551D54" w:rsidP="00551D54">
      <w:pPr>
        <w:rPr>
          <w:rFonts w:ascii="Times New Roman" w:hAnsi="Times New Roman" w:cs="Times New Roman"/>
          <w:i/>
          <w:iCs/>
          <w:color w:val="156082" w:themeColor="accent1"/>
        </w:rPr>
      </w:pPr>
      <w:r w:rsidRPr="00E150CA">
        <w:rPr>
          <w:rFonts w:ascii="Times New Roman" w:hAnsi="Times New Roman" w:cs="Times New Roman"/>
          <w:i/>
          <w:iCs/>
          <w:color w:val="156082" w:themeColor="accent1"/>
        </w:rPr>
        <w:t>This should discuss the significance of the results and compare them with previous work using relevant references.</w:t>
      </w:r>
    </w:p>
    <w:p w14:paraId="7F0F4C41" w14:textId="77777777" w:rsidR="003057CF" w:rsidRDefault="003057CF" w:rsidP="00551D54">
      <w:pPr>
        <w:rPr>
          <w:rFonts w:ascii="Times New Roman" w:hAnsi="Times New Roman" w:cs="Times New Roman"/>
        </w:rPr>
      </w:pPr>
    </w:p>
    <w:p w14:paraId="130A7BAD" w14:textId="3D192FDA" w:rsidR="00613582" w:rsidRDefault="00613582" w:rsidP="00551D54">
      <w:pPr>
        <w:rPr>
          <w:ins w:id="226" w:author="Anenberg, Susan Casper" w:date="2024-10-28T06:48:00Z"/>
          <w:rFonts w:ascii="Times New Roman" w:hAnsi="Times New Roman" w:cs="Times New Roman"/>
        </w:rPr>
      </w:pPr>
      <w:commentRangeStart w:id="227"/>
      <w:r>
        <w:rPr>
          <w:rFonts w:ascii="Times New Roman" w:hAnsi="Times New Roman" w:cs="Times New Roman"/>
        </w:rPr>
        <w:t xml:space="preserve">We found that urban greenspace varies greatly across global cities and </w:t>
      </w:r>
      <w:commentRangeStart w:id="228"/>
      <w:r>
        <w:rPr>
          <w:rFonts w:ascii="Times New Roman" w:hAnsi="Times New Roman" w:cs="Times New Roman"/>
        </w:rPr>
        <w:t xml:space="preserve">is related to region </w:t>
      </w:r>
      <w:commentRangeEnd w:id="228"/>
      <w:r w:rsidR="00085BF5">
        <w:rPr>
          <w:rStyle w:val="CommentReference"/>
        </w:rPr>
        <w:commentReference w:id="228"/>
      </w:r>
      <w:r>
        <w:rPr>
          <w:rFonts w:ascii="Times New Roman" w:hAnsi="Times New Roman" w:cs="Times New Roman"/>
        </w:rPr>
        <w:t xml:space="preserve">and climate classification. </w:t>
      </w:r>
      <w:r w:rsidR="007C10CC">
        <w:rPr>
          <w:rFonts w:ascii="Times New Roman" w:hAnsi="Times New Roman" w:cs="Times New Roman"/>
        </w:rPr>
        <w:t xml:space="preserve">We provide estimates of urban greenspace </w:t>
      </w:r>
      <w:r w:rsidR="00507D1B">
        <w:rPr>
          <w:rFonts w:ascii="Times New Roman" w:hAnsi="Times New Roman" w:cs="Times New Roman"/>
        </w:rPr>
        <w:t xml:space="preserve">in terms of the greenest season population-weighted NDVI as well as the proportion of green area. </w:t>
      </w:r>
      <w:r>
        <w:rPr>
          <w:rFonts w:ascii="Times New Roman" w:hAnsi="Times New Roman" w:cs="Times New Roman"/>
        </w:rPr>
        <w:t xml:space="preserve">Overall, cities have become less green from 2014-18 to 2019-23. However, in some regions such as Eastern Asia, cities have </w:t>
      </w:r>
      <w:r>
        <w:rPr>
          <w:rFonts w:ascii="Times New Roman" w:hAnsi="Times New Roman" w:cs="Times New Roman"/>
        </w:rPr>
        <w:lastRenderedPageBreak/>
        <w:t>become greener</w:t>
      </w:r>
      <w:r w:rsidR="004E7988">
        <w:rPr>
          <w:rFonts w:ascii="Times New Roman" w:hAnsi="Times New Roman" w:cs="Times New Roman"/>
        </w:rPr>
        <w:t xml:space="preserve"> over this same period</w:t>
      </w:r>
      <w:r>
        <w:rPr>
          <w:rFonts w:ascii="Times New Roman" w:hAnsi="Times New Roman" w:cs="Times New Roman"/>
        </w:rPr>
        <w:t xml:space="preserve">. </w:t>
      </w:r>
      <w:r w:rsidR="004E7988">
        <w:rPr>
          <w:rFonts w:ascii="Times New Roman" w:hAnsi="Times New Roman" w:cs="Times New Roman"/>
        </w:rPr>
        <w:t>Cities in arid climate zones tend to have more stable peak-season NDVI from year to year, resulting in narrower estimates of the associated health impact. We estimate that changes in NDVI from 2014-2018 to 2019-2023 were associated with 5 additional deaths per 100,000 across the 1,041 cities.</w:t>
      </w:r>
      <w:commentRangeEnd w:id="227"/>
      <w:r w:rsidR="005B31D0">
        <w:rPr>
          <w:rStyle w:val="CommentReference"/>
        </w:rPr>
        <w:commentReference w:id="227"/>
      </w:r>
    </w:p>
    <w:p w14:paraId="0A4D8CE0" w14:textId="5C221636" w:rsidR="003774C2" w:rsidRDefault="003774C2" w:rsidP="00551D54">
      <w:pPr>
        <w:rPr>
          <w:ins w:id="229" w:author="Anenberg, Susan Casper" w:date="2024-10-28T06:48:00Z"/>
          <w:rFonts w:ascii="Times New Roman" w:hAnsi="Times New Roman" w:cs="Times New Roman"/>
        </w:rPr>
      </w:pPr>
    </w:p>
    <w:p w14:paraId="22BAEF3C" w14:textId="33E2CA8E" w:rsidR="003774C2" w:rsidRDefault="003774C2" w:rsidP="00551D54">
      <w:pPr>
        <w:rPr>
          <w:rFonts w:ascii="Times New Roman" w:hAnsi="Times New Roman" w:cs="Times New Roman"/>
        </w:rPr>
      </w:pPr>
      <w:ins w:id="230" w:author="Anenberg, Susan Casper" w:date="2024-10-28T06:48:00Z">
        <w:r>
          <w:rPr>
            <w:rFonts w:ascii="Times New Roman" w:hAnsi="Times New Roman" w:cs="Times New Roman"/>
          </w:rPr>
          <w:t>Add Paragraph putting the results in context with the greenspace health impact literature</w:t>
        </w:r>
      </w:ins>
    </w:p>
    <w:p w14:paraId="078C4639" w14:textId="77777777" w:rsidR="00507D1B" w:rsidRDefault="00507D1B" w:rsidP="00551D54">
      <w:pPr>
        <w:rPr>
          <w:rFonts w:ascii="Times New Roman" w:hAnsi="Times New Roman" w:cs="Times New Roman"/>
        </w:rPr>
      </w:pPr>
    </w:p>
    <w:p w14:paraId="2D700140" w14:textId="1F78F843" w:rsidR="008929AF" w:rsidRDefault="00AA3F0D" w:rsidP="00551D54">
      <w:pPr>
        <w:rPr>
          <w:rFonts w:ascii="Times New Roman" w:hAnsi="Times New Roman" w:cs="Times New Roman"/>
        </w:rPr>
      </w:pPr>
      <w:r>
        <w:rPr>
          <w:rFonts w:ascii="Times New Roman" w:hAnsi="Times New Roman" w:cs="Times New Roman"/>
        </w:rPr>
        <w:t xml:space="preserve">The most common metric used in epidemiological studies of urban greenspace and health is NDVI, because of its fine spatial and temporal resolution, which lends itself particularly well to longitudinal studies. However, there are some key limitations of NDVI. First, NDVI is a function of the greenness of vegetation, which can miss important factors influencing usability such as land ownership, perceptions of safety, and infrastructure. </w:t>
      </w:r>
      <w:r w:rsidR="00C802AF">
        <w:rPr>
          <w:rFonts w:ascii="Times New Roman" w:hAnsi="Times New Roman" w:cs="Times New Roman"/>
        </w:rPr>
        <w:t xml:space="preserve">Second, we found substantial annual variation in NDVI, particularly </w:t>
      </w:r>
      <w:r w:rsidR="00CC782D">
        <w:rPr>
          <w:rFonts w:ascii="Times New Roman" w:hAnsi="Times New Roman" w:cs="Times New Roman"/>
        </w:rPr>
        <w:t xml:space="preserve">in cities outside of arid climate zones. </w:t>
      </w:r>
      <w:r w:rsidR="008929AF">
        <w:rPr>
          <w:rFonts w:ascii="Times New Roman" w:hAnsi="Times New Roman" w:cs="Times New Roman"/>
        </w:rPr>
        <w:t xml:space="preserve">Differences in NDVI between two individual years are therefore more likely to reflect weather patterns rather than city-wide efforts towards urban greening. To account for these cyclical patterns, we instead compare differences between two 5-year periods. However, </w:t>
      </w:r>
      <w:r w:rsidR="00DD06C6">
        <w:rPr>
          <w:rFonts w:ascii="Times New Roman" w:hAnsi="Times New Roman" w:cs="Times New Roman"/>
        </w:rPr>
        <w:t xml:space="preserve">the changes in NDVI that we present likely represent both climatic changes as well as urban policy interventions. </w:t>
      </w:r>
      <w:r w:rsidR="00933057">
        <w:rPr>
          <w:rFonts w:ascii="Times New Roman" w:hAnsi="Times New Roman" w:cs="Times New Roman"/>
        </w:rPr>
        <w:t>While this</w:t>
      </w:r>
      <w:commentRangeStart w:id="231"/>
      <w:r w:rsidR="00933057">
        <w:rPr>
          <w:rFonts w:ascii="Times New Roman" w:hAnsi="Times New Roman" w:cs="Times New Roman"/>
        </w:rPr>
        <w:t xml:space="preserve"> does not affect our health impact assessment, which uses similar exposure definitions,</w:t>
      </w:r>
      <w:commentRangeEnd w:id="231"/>
      <w:r w:rsidR="00286C54">
        <w:rPr>
          <w:rStyle w:val="CommentReference"/>
        </w:rPr>
        <w:commentReference w:id="231"/>
      </w:r>
      <w:r w:rsidR="00933057">
        <w:rPr>
          <w:rFonts w:ascii="Times New Roman" w:hAnsi="Times New Roman" w:cs="Times New Roman"/>
        </w:rPr>
        <w:t xml:space="preserve"> it does highlight imperfections with NDVI as a measure. Many of the pathways through which increased NDVI has been shown to benefit health, such as increased physical activity, social interaction, and exposure to sunlight and </w:t>
      </w:r>
      <w:r w:rsidR="00055F86">
        <w:rPr>
          <w:rFonts w:ascii="Times New Roman" w:hAnsi="Times New Roman" w:cs="Times New Roman"/>
        </w:rPr>
        <w:t>microorganisms</w:t>
      </w:r>
      <w:r w:rsidR="00933057">
        <w:rPr>
          <w:rFonts w:ascii="Times New Roman" w:hAnsi="Times New Roman" w:cs="Times New Roman"/>
        </w:rPr>
        <w:t xml:space="preserve">, </w:t>
      </w:r>
      <w:r w:rsidR="00055F86">
        <w:rPr>
          <w:rFonts w:ascii="Times New Roman" w:hAnsi="Times New Roman" w:cs="Times New Roman"/>
        </w:rPr>
        <w:t xml:space="preserve">should not be dramatically different in a greener or drier year. </w:t>
      </w:r>
      <w:commentRangeStart w:id="232"/>
      <w:r w:rsidR="00310609">
        <w:rPr>
          <w:rFonts w:ascii="Times New Roman" w:hAnsi="Times New Roman" w:cs="Times New Roman"/>
        </w:rPr>
        <w:t>We include landcover based metrics of urban green and blue space, which are more stable, though not without their own limitations. Landcover based estimates miss smaller-scale nature, which can be important in the urban context.</w:t>
      </w:r>
      <w:commentRangeEnd w:id="232"/>
      <w:r w:rsidR="00286C54">
        <w:rPr>
          <w:rStyle w:val="CommentReference"/>
        </w:rPr>
        <w:commentReference w:id="232"/>
      </w:r>
    </w:p>
    <w:p w14:paraId="7BC7FB77" w14:textId="77777777" w:rsidR="00A04301" w:rsidRDefault="00A04301" w:rsidP="00551D54">
      <w:pPr>
        <w:rPr>
          <w:rFonts w:ascii="Times New Roman" w:hAnsi="Times New Roman" w:cs="Times New Roman"/>
        </w:rPr>
      </w:pPr>
    </w:p>
    <w:p w14:paraId="163F25CB" w14:textId="002E6582" w:rsidR="003057CF" w:rsidRPr="00E150CA" w:rsidRDefault="00DA1D37" w:rsidP="00275B6E">
      <w:pPr>
        <w:tabs>
          <w:tab w:val="left" w:pos="8010"/>
        </w:tabs>
        <w:rPr>
          <w:rFonts w:ascii="Times New Roman" w:hAnsi="Times New Roman" w:cs="Times New Roman"/>
        </w:rPr>
      </w:pPr>
      <w:r>
        <w:rPr>
          <w:rFonts w:ascii="Times New Roman" w:hAnsi="Times New Roman" w:cs="Times New Roman"/>
        </w:rPr>
        <w:t>To put our results into context, we found that observed changes in NDVI were associated with 5 additional deaths per 100,000 to the 2020 population</w:t>
      </w:r>
      <w:r w:rsidR="00757BB7">
        <w:rPr>
          <w:rFonts w:ascii="Times New Roman" w:hAnsi="Times New Roman" w:cs="Times New Roman"/>
        </w:rPr>
        <w:t>, with individual city contributions ranging from 521 excess deaths to 569 averted deaths per 100,000</w:t>
      </w:r>
      <w:r>
        <w:rPr>
          <w:rFonts w:ascii="Times New Roman" w:hAnsi="Times New Roman" w:cs="Times New Roman"/>
        </w:rPr>
        <w:t>. In 2019, the mortality burden from fine particulate matter</w:t>
      </w:r>
      <w:r w:rsidR="00643A8D">
        <w:rPr>
          <w:rFonts w:ascii="Times New Roman" w:hAnsi="Times New Roman" w:cs="Times New Roman"/>
        </w:rPr>
        <w:t xml:space="preserve"> (PM</w:t>
      </w:r>
      <w:r w:rsidR="00643A8D" w:rsidRPr="00643A8D">
        <w:rPr>
          <w:rFonts w:ascii="Times New Roman" w:hAnsi="Times New Roman" w:cs="Times New Roman"/>
          <w:vertAlign w:val="subscript"/>
        </w:rPr>
        <w:t>2.5</w:t>
      </w:r>
      <w:r w:rsidR="00643A8D">
        <w:rPr>
          <w:rFonts w:ascii="Times New Roman" w:hAnsi="Times New Roman" w:cs="Times New Roman"/>
        </w:rPr>
        <w:t>)</w:t>
      </w:r>
      <w:r>
        <w:rPr>
          <w:rFonts w:ascii="Times New Roman" w:hAnsi="Times New Roman" w:cs="Times New Roman"/>
        </w:rPr>
        <w:t>, the leading environmental risk factor contributing to the global burden of disease, was estimated to be between 45-77 premature deaths per 100,000.</w:t>
      </w:r>
      <w:r>
        <w:rPr>
          <w:rFonts w:ascii="Times New Roman" w:hAnsi="Times New Roman" w:cs="Times New Roman"/>
        </w:rPr>
        <w:fldChar w:fldCharType="begin"/>
      </w:r>
      <w:r>
        <w:rPr>
          <w:rFonts w:ascii="Times New Roman" w:hAnsi="Times New Roman" w:cs="Times New Roman"/>
        </w:rPr>
        <w:instrText xml:space="preserve"> ADDIN ZOTERO_ITEM CSL_CITATION {"citationID":"k94PcGHb","properties":{"formattedCitation":"\\super 22\\nosupersub{}","plainCitation":"22","noteIndex":0},"citationItems":[{"id":769,"uris":["http://zotero.org/users/10202395/items/QEUMD6EI"],"itemData":{"id":769,"type":"article-journal","abstract":"Background With much of the world’s population residing in urban areas, an understanding of air pollution exposures at the city level can inform mitigation approaches. Previous studies of global urban air pollution have not considered trends in air pollutant concentrations nor corresponding attributable mortality burdens. We aimed to estimate trends in fine particulate matter (PM2·5) concentrations and associated mortality for cities globally.","container-title":"The Lancet Planetary Health","DOI":"10.1016/S2542-5196(21)00350-8","ISSN":"25425196","issue":"2","journalAbbreviation":"The Lancet Planetary Health","language":"en","page":"e139-e146","source":"DOI.org (Crossref)","title":"Global urban temporal trends in fine particulate matter (PM2·5) and attributable health burdens: estimates from global datasets","title-short":"Global urban temporal trends in fine particulate matter (PM2·5) and attributable health burdens","volume":"6","author":[{"family":"Southerland","given":"Veronica A"},{"family":"Brauer","given":"Michael"},{"family":"Mohegh","given":"Arash"},{"family":"Hammer","given":"Melanie S"},{"family":"Van Donkelaar","given":"Aaron"},{"family":"Martin","given":"Randall V"},{"family":"Apte","given":"Joshua S"},{"family":"Anenberg","given":"Susan C"}],"issued":{"date-parts":[["2022",2]]}}}],"schema":"https://github.com/citation-style-language/schema/raw/master/csl-citation.json"} </w:instrText>
      </w:r>
      <w:r>
        <w:rPr>
          <w:rFonts w:ascii="Times New Roman" w:hAnsi="Times New Roman" w:cs="Times New Roman"/>
        </w:rPr>
        <w:fldChar w:fldCharType="separate"/>
      </w:r>
      <w:r w:rsidRPr="00DA1D37">
        <w:rPr>
          <w:rFonts w:ascii="Times New Roman" w:hAnsi="Times New Roman" w:cs="Times New Roman"/>
          <w:vertAlign w:val="superscript"/>
        </w:rPr>
        <w:t>22</w:t>
      </w:r>
      <w:r>
        <w:rPr>
          <w:rFonts w:ascii="Times New Roman" w:hAnsi="Times New Roman" w:cs="Times New Roman"/>
        </w:rPr>
        <w:fldChar w:fldCharType="end"/>
      </w:r>
      <w:r>
        <w:rPr>
          <w:rFonts w:ascii="Times New Roman" w:hAnsi="Times New Roman" w:cs="Times New Roman"/>
        </w:rPr>
        <w:t xml:space="preserve"> </w:t>
      </w:r>
      <w:r w:rsidR="00BC36DD">
        <w:rPr>
          <w:rFonts w:ascii="Times New Roman" w:hAnsi="Times New Roman" w:cs="Times New Roman"/>
        </w:rPr>
        <w:t xml:space="preserve">While these estimates are not directly comparable, they provide an idea of the magnitude of the relative importance of </w:t>
      </w:r>
      <w:r w:rsidR="002355C4">
        <w:rPr>
          <w:rFonts w:ascii="Times New Roman" w:hAnsi="Times New Roman" w:cs="Times New Roman"/>
        </w:rPr>
        <w:t xml:space="preserve">insufficient greenspace </w:t>
      </w:r>
      <w:r w:rsidR="00643A8D">
        <w:rPr>
          <w:rFonts w:ascii="Times New Roman" w:hAnsi="Times New Roman" w:cs="Times New Roman"/>
        </w:rPr>
        <w:t xml:space="preserve">compared </w:t>
      </w:r>
      <w:r w:rsidR="002355C4">
        <w:rPr>
          <w:rFonts w:ascii="Times New Roman" w:hAnsi="Times New Roman" w:cs="Times New Roman"/>
        </w:rPr>
        <w:t xml:space="preserve">to the most important air pollutant for health. </w:t>
      </w:r>
      <w:r w:rsidR="00643A8D">
        <w:rPr>
          <w:rFonts w:ascii="Times New Roman" w:hAnsi="Times New Roman" w:cs="Times New Roman"/>
        </w:rPr>
        <w:t>The estimates are not equivalent because the greenspace health burden includes deaths from all causes, while that of PM</w:t>
      </w:r>
      <w:r w:rsidR="00643A8D" w:rsidRPr="00643A8D">
        <w:rPr>
          <w:rFonts w:ascii="Times New Roman" w:hAnsi="Times New Roman" w:cs="Times New Roman"/>
          <w:vertAlign w:val="subscript"/>
        </w:rPr>
        <w:t>2.5</w:t>
      </w:r>
      <w:r w:rsidR="00643A8D">
        <w:rPr>
          <w:rFonts w:ascii="Times New Roman" w:hAnsi="Times New Roman" w:cs="Times New Roman"/>
          <w:vertAlign w:val="subscript"/>
        </w:rPr>
        <w:t xml:space="preserve"> </w:t>
      </w:r>
      <w:r w:rsidR="00643A8D">
        <w:rPr>
          <w:rFonts w:ascii="Times New Roman" w:hAnsi="Times New Roman" w:cs="Times New Roman"/>
        </w:rPr>
        <w:t xml:space="preserve">considers deaths from six causes. </w:t>
      </w:r>
      <w:r w:rsidR="000B0248">
        <w:rPr>
          <w:rFonts w:ascii="Times New Roman" w:hAnsi="Times New Roman" w:cs="Times New Roman"/>
        </w:rPr>
        <w:t>Furthermore</w:t>
      </w:r>
      <w:r w:rsidR="00643A8D">
        <w:rPr>
          <w:rFonts w:ascii="Times New Roman" w:hAnsi="Times New Roman" w:cs="Times New Roman"/>
        </w:rPr>
        <w:t>, u</w:t>
      </w:r>
      <w:r w:rsidR="00BA22DC">
        <w:rPr>
          <w:rFonts w:ascii="Times New Roman" w:hAnsi="Times New Roman" w:cs="Times New Roman"/>
        </w:rPr>
        <w:t>nlike other environmental hazards, there is no agreed upon standard to consider a city inadequately green.</w:t>
      </w:r>
      <w:r w:rsidR="00643A8D">
        <w:rPr>
          <w:rFonts w:ascii="Times New Roman" w:hAnsi="Times New Roman" w:cs="Times New Roman"/>
        </w:rPr>
        <w:t xml:space="preserve"> This complicates calculating the health burden of insufficient access to greenspace. Due to this issue, health impact assessments have often calculated the associated mortality from a 0.1 increase in NDVI, which is not easily understood in actionable terms.</w:t>
      </w:r>
      <w:r w:rsidR="009B65D4">
        <w:rPr>
          <w:rFonts w:ascii="Times New Roman" w:hAnsi="Times New Roman" w:cs="Times New Roman"/>
        </w:rPr>
        <w:t xml:space="preserve"> Additionally, a 0.1 increase in one setting might be very different </w:t>
      </w:r>
      <w:r w:rsidR="00E238E3">
        <w:rPr>
          <w:rFonts w:ascii="Times New Roman" w:hAnsi="Times New Roman" w:cs="Times New Roman"/>
        </w:rPr>
        <w:t xml:space="preserve">from another </w:t>
      </w:r>
      <w:r w:rsidR="009B65D4">
        <w:rPr>
          <w:rFonts w:ascii="Times New Roman" w:hAnsi="Times New Roman" w:cs="Times New Roman"/>
        </w:rPr>
        <w:t>in terms of feasibility due to rainfall and other climactic con</w:t>
      </w:r>
      <w:r w:rsidR="00411F45">
        <w:rPr>
          <w:rFonts w:ascii="Times New Roman" w:hAnsi="Times New Roman" w:cs="Times New Roman"/>
        </w:rPr>
        <w:t>s</w:t>
      </w:r>
      <w:r w:rsidR="009B65D4">
        <w:rPr>
          <w:rFonts w:ascii="Times New Roman" w:hAnsi="Times New Roman" w:cs="Times New Roman"/>
        </w:rPr>
        <w:t>traints.</w:t>
      </w:r>
      <w:r w:rsidR="00674CE9">
        <w:rPr>
          <w:rFonts w:ascii="Times New Roman" w:hAnsi="Times New Roman" w:cs="Times New Roman"/>
        </w:rPr>
        <w:t xml:space="preserve"> The urban greenspace field could benefit from future studies exploring alternative measurements to NDVI and ideal levels of greenspace for human health.</w:t>
      </w:r>
    </w:p>
    <w:p w14:paraId="62D87771" w14:textId="77777777" w:rsidR="00FA2EC9" w:rsidRPr="00E150CA" w:rsidRDefault="00FA2EC9" w:rsidP="00551D54">
      <w:pPr>
        <w:rPr>
          <w:rFonts w:ascii="Times New Roman" w:hAnsi="Times New Roman" w:cs="Times New Roman"/>
        </w:rPr>
      </w:pPr>
    </w:p>
    <w:p w14:paraId="39720810"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Conclusion</w:t>
      </w:r>
    </w:p>
    <w:p w14:paraId="66AC1C56" w14:textId="77777777" w:rsidR="00551D54" w:rsidRPr="00E150CA" w:rsidRDefault="00551D54" w:rsidP="00551D54">
      <w:pPr>
        <w:rPr>
          <w:rFonts w:ascii="Times New Roman" w:hAnsi="Times New Roman" w:cs="Times New Roman"/>
          <w:i/>
          <w:iCs/>
          <w:color w:val="156082" w:themeColor="accent1"/>
        </w:rPr>
      </w:pPr>
      <w:r w:rsidRPr="00E150CA">
        <w:rPr>
          <w:rFonts w:ascii="Times New Roman" w:hAnsi="Times New Roman" w:cs="Times New Roman"/>
          <w:i/>
          <w:iCs/>
          <w:color w:val="156082" w:themeColor="accent1"/>
        </w:rPr>
        <w:t>This section should be used to highlight the novelty and significance of the work, and any plans for future relevant work.</w:t>
      </w:r>
    </w:p>
    <w:p w14:paraId="73C7F6DD" w14:textId="77777777" w:rsidR="00551D54" w:rsidRDefault="00551D54" w:rsidP="00551D54">
      <w:pPr>
        <w:rPr>
          <w:rFonts w:ascii="Times New Roman" w:hAnsi="Times New Roman" w:cs="Times New Roman"/>
        </w:rPr>
      </w:pPr>
    </w:p>
    <w:p w14:paraId="7AB0316B" w14:textId="0FAD1EA2" w:rsidR="007354C6" w:rsidRDefault="007354C6" w:rsidP="00551D54">
      <w:pPr>
        <w:rPr>
          <w:rFonts w:ascii="Times New Roman" w:hAnsi="Times New Roman" w:cs="Times New Roman"/>
        </w:rPr>
      </w:pPr>
      <w:r>
        <w:rPr>
          <w:rFonts w:ascii="Times New Roman" w:hAnsi="Times New Roman" w:cs="Times New Roman"/>
        </w:rPr>
        <w:lastRenderedPageBreak/>
        <w:t>We explored trends in peak-season population-weighted NDVI from 2014-2023 and</w:t>
      </w:r>
      <w:commentRangeStart w:id="233"/>
      <w:r>
        <w:rPr>
          <w:rFonts w:ascii="Times New Roman" w:hAnsi="Times New Roman" w:cs="Times New Roman"/>
        </w:rPr>
        <w:t xml:space="preserve"> found large inter-annual variation that posed limitations in our ability to estimate the attributable health burden from changes in NDVI across individual years.</w:t>
      </w:r>
      <w:commentRangeEnd w:id="233"/>
      <w:r w:rsidR="003774C2">
        <w:rPr>
          <w:rStyle w:val="CommentReference"/>
        </w:rPr>
        <w:commentReference w:id="233"/>
      </w:r>
      <w:r w:rsidR="00E401D7">
        <w:rPr>
          <w:rFonts w:ascii="Times New Roman" w:hAnsi="Times New Roman" w:cs="Times New Roman"/>
        </w:rPr>
        <w:t xml:space="preserve"> Globally, NDVI has decreased from 2014-2018 to 2019-2023, though this trend is v</w:t>
      </w:r>
      <w:commentRangeStart w:id="234"/>
      <w:r w:rsidR="00E401D7">
        <w:rPr>
          <w:rFonts w:ascii="Times New Roman" w:hAnsi="Times New Roman" w:cs="Times New Roman"/>
        </w:rPr>
        <w:t>ery different, and even reversed, depending on the individual city, world region, and climate classification.</w:t>
      </w:r>
      <w:commentRangeEnd w:id="234"/>
      <w:r w:rsidR="00F50FD4">
        <w:rPr>
          <w:rStyle w:val="CommentReference"/>
        </w:rPr>
        <w:commentReference w:id="234"/>
      </w:r>
      <w:r w:rsidR="00E401D7">
        <w:rPr>
          <w:rFonts w:ascii="Times New Roman" w:hAnsi="Times New Roman" w:cs="Times New Roman"/>
        </w:rPr>
        <w:t xml:space="preserve"> Trends in NDVI likely reflect a mix of efforts to increase urban greenspace, weather, and climate change.</w:t>
      </w:r>
    </w:p>
    <w:p w14:paraId="13C437E5" w14:textId="77777777" w:rsidR="006E388F" w:rsidRPr="00E150CA" w:rsidRDefault="006E388F" w:rsidP="00551D54">
      <w:pPr>
        <w:rPr>
          <w:rFonts w:ascii="Times New Roman" w:hAnsi="Times New Roman" w:cs="Times New Roman"/>
        </w:rPr>
      </w:pPr>
    </w:p>
    <w:p w14:paraId="0B10904C" w14:textId="77777777" w:rsidR="00FA2EC9" w:rsidRPr="00E150CA" w:rsidRDefault="00FA2EC9" w:rsidP="00FA2EC9">
      <w:pPr>
        <w:rPr>
          <w:rFonts w:ascii="Times New Roman" w:hAnsi="Times New Roman" w:cs="Times New Roman"/>
          <w:b/>
          <w:bCs/>
        </w:rPr>
      </w:pPr>
      <w:r w:rsidRPr="00E150CA">
        <w:rPr>
          <w:rFonts w:ascii="Times New Roman" w:hAnsi="Times New Roman" w:cs="Times New Roman"/>
          <w:b/>
          <w:bCs/>
        </w:rPr>
        <w:t>Acknowledgements</w:t>
      </w:r>
    </w:p>
    <w:p w14:paraId="157C7660" w14:textId="77777777" w:rsidR="00FA2EC9" w:rsidRPr="00E150CA" w:rsidRDefault="00FA2EC9" w:rsidP="00FA2EC9">
      <w:pPr>
        <w:rPr>
          <w:rFonts w:ascii="Times New Roman" w:hAnsi="Times New Roman" w:cs="Times New Roman"/>
          <w:i/>
          <w:iCs/>
          <w:color w:val="156082" w:themeColor="accent1"/>
        </w:rPr>
      </w:pPr>
      <w:r w:rsidRPr="00E150CA">
        <w:rPr>
          <w:rFonts w:ascii="Times New Roman" w:hAnsi="Times New Roman" w:cs="Times New Roman"/>
          <w:i/>
          <w:iCs/>
          <w:color w:val="156082" w:themeColor="accent1"/>
        </w:rPr>
        <w:t>Check the </w:t>
      </w:r>
      <w:hyperlink r:id="rId16" w:history="1">
        <w:r w:rsidRPr="00E150CA">
          <w:rPr>
            <w:rStyle w:val="Hyperlink"/>
            <w:rFonts w:ascii="Times New Roman" w:hAnsi="Times New Roman" w:cs="Times New Roman"/>
            <w:b/>
            <w:bCs/>
            <w:i/>
            <w:iCs/>
            <w:color w:val="156082" w:themeColor="accent1"/>
          </w:rPr>
          <w:t>peer review model</w:t>
        </w:r>
      </w:hyperlink>
      <w:r w:rsidRPr="00E150CA">
        <w:rPr>
          <w:rFonts w:ascii="Times New Roman" w:hAnsi="Times New Roman" w:cs="Times New Roman"/>
          <w:i/>
          <w:iCs/>
          <w:color w:val="156082" w:themeColor="accent1"/>
        </w:rPr>
        <w:t> for the journal you are submitting to when preparing the PDF version of your manuscript. If </w:t>
      </w:r>
      <w:r w:rsidRPr="00E150CA">
        <w:rPr>
          <w:rFonts w:ascii="Times New Roman" w:hAnsi="Times New Roman" w:cs="Times New Roman"/>
          <w:b/>
          <w:bCs/>
          <w:i/>
          <w:iCs/>
          <w:color w:val="156082" w:themeColor="accent1"/>
        </w:rPr>
        <w:t>double-anonymous</w:t>
      </w:r>
      <w:r w:rsidRPr="00E150CA">
        <w:rPr>
          <w:rFonts w:ascii="Times New Roman" w:hAnsi="Times New Roman" w:cs="Times New Roman"/>
          <w:i/>
          <w:iCs/>
          <w:color w:val="156082" w:themeColor="accent1"/>
        </w:rPr>
        <w:t> then do not include any author names or institution information in the Acknowledgements section of your manuscript. Author names and Funding information should be removed and can be re-added later in the peer review process. For</w:t>
      </w:r>
      <w:r w:rsidRPr="00E150CA">
        <w:rPr>
          <w:rFonts w:ascii="Times New Roman" w:hAnsi="Times New Roman" w:cs="Times New Roman"/>
          <w:b/>
          <w:bCs/>
          <w:i/>
          <w:iCs/>
          <w:color w:val="156082" w:themeColor="accent1"/>
        </w:rPr>
        <w:t> single-anonymous </w:t>
      </w:r>
      <w:r w:rsidRPr="00E150CA">
        <w:rPr>
          <w:rFonts w:ascii="Times New Roman" w:hAnsi="Times New Roman" w:cs="Times New Roman"/>
          <w:i/>
          <w:iCs/>
          <w:color w:val="156082" w:themeColor="accent1"/>
        </w:rPr>
        <w:t>please include an acknowledgements section before the References section in your PDF manuscript.</w:t>
      </w:r>
    </w:p>
    <w:p w14:paraId="62D5EE48" w14:textId="77777777" w:rsidR="00FA2EC9" w:rsidRPr="00E150CA" w:rsidRDefault="00FA2EC9" w:rsidP="00FA2EC9">
      <w:pPr>
        <w:rPr>
          <w:rFonts w:ascii="Times New Roman" w:hAnsi="Times New Roman" w:cs="Times New Roman"/>
          <w:i/>
          <w:iCs/>
          <w:color w:val="156082" w:themeColor="accent1"/>
        </w:rPr>
      </w:pPr>
      <w:r w:rsidRPr="00E150CA">
        <w:rPr>
          <w:rFonts w:ascii="Times New Roman" w:hAnsi="Times New Roman" w:cs="Times New Roman"/>
          <w:i/>
          <w:iCs/>
          <w:color w:val="156082" w:themeColor="accent1"/>
        </w:rPr>
        <w:t xml:space="preserve">During the submission process all authors and co-authors are required to disclose any potential conflict(s) of interest when submitting an article (e.g. employment, consulting fees, research contracts, stock ownership, patent </w:t>
      </w:r>
      <w:proofErr w:type="spellStart"/>
      <w:r w:rsidRPr="00E150CA">
        <w:rPr>
          <w:rFonts w:ascii="Times New Roman" w:hAnsi="Times New Roman" w:cs="Times New Roman"/>
          <w:i/>
          <w:iCs/>
          <w:color w:val="156082" w:themeColor="accent1"/>
        </w:rPr>
        <w:t>licences</w:t>
      </w:r>
      <w:proofErr w:type="spellEnd"/>
      <w:r w:rsidRPr="00E150CA">
        <w:rPr>
          <w:rFonts w:ascii="Times New Roman" w:hAnsi="Times New Roman" w:cs="Times New Roman"/>
          <w:i/>
          <w:iCs/>
          <w:color w:val="156082" w:themeColor="accent1"/>
        </w:rPr>
        <w:t xml:space="preserve">, honoraria, advisory affiliations, </w:t>
      </w:r>
      <w:proofErr w:type="spellStart"/>
      <w:r w:rsidRPr="00E150CA">
        <w:rPr>
          <w:rFonts w:ascii="Times New Roman" w:hAnsi="Times New Roman" w:cs="Times New Roman"/>
          <w:i/>
          <w:iCs/>
          <w:color w:val="156082" w:themeColor="accent1"/>
        </w:rPr>
        <w:t>etc</w:t>
      </w:r>
      <w:proofErr w:type="spellEnd"/>
      <w:r w:rsidRPr="00E150CA">
        <w:rPr>
          <w:rFonts w:ascii="Times New Roman" w:hAnsi="Times New Roman" w:cs="Times New Roman"/>
          <w:i/>
          <w:iCs/>
          <w:color w:val="156082" w:themeColor="accent1"/>
        </w:rPr>
        <w:t>). This information should be included in an acknowledgements section at the end of the manuscript (before the references section). All sources of financial support for the project </w:t>
      </w:r>
      <w:r w:rsidRPr="00E150CA">
        <w:rPr>
          <w:rFonts w:ascii="Times New Roman" w:hAnsi="Times New Roman" w:cs="Times New Roman"/>
          <w:b/>
          <w:bCs/>
          <w:i/>
          <w:iCs/>
          <w:color w:val="156082" w:themeColor="accent1"/>
        </w:rPr>
        <w:t>must</w:t>
      </w:r>
      <w:r w:rsidRPr="00E150CA">
        <w:rPr>
          <w:rFonts w:ascii="Times New Roman" w:hAnsi="Times New Roman" w:cs="Times New Roman"/>
          <w:i/>
          <w:iCs/>
          <w:color w:val="156082" w:themeColor="accent1"/>
        </w:rPr>
        <w:t> also be disclosed in the acknowledgements section. The name of the funding agency and the grant number should be given, for example: This work was partially funded by the National Institutes of Health (NIH) through a National Cancer Institute grant R21CA141833. When completing the online submission form, we also ask you to select funders and provide grant numbers in order to help you meet your funder requirements. We encourage authors to use the acknowledgements section of the article to make specific attributions of author contribution and responsibility, otherwise all co-authors will be taken to share full responsibility for all of the paper.</w:t>
      </w:r>
    </w:p>
    <w:p w14:paraId="4737E2E0" w14:textId="77777777" w:rsidR="00843353" w:rsidRPr="00E150CA" w:rsidRDefault="00843353" w:rsidP="00FA2EC9">
      <w:pPr>
        <w:rPr>
          <w:rFonts w:ascii="Times New Roman" w:hAnsi="Times New Roman" w:cs="Times New Roman"/>
          <w:b/>
          <w:bCs/>
        </w:rPr>
      </w:pPr>
    </w:p>
    <w:p w14:paraId="7E49F0EE" w14:textId="47B6B483" w:rsidR="00FA2EC9" w:rsidRPr="00E150CA" w:rsidRDefault="00FA2EC9" w:rsidP="00FA2EC9">
      <w:pPr>
        <w:rPr>
          <w:rFonts w:ascii="Times New Roman" w:hAnsi="Times New Roman" w:cs="Times New Roman"/>
          <w:b/>
          <w:bCs/>
        </w:rPr>
      </w:pPr>
      <w:r w:rsidRPr="00E150CA">
        <w:rPr>
          <w:rFonts w:ascii="Times New Roman" w:hAnsi="Times New Roman" w:cs="Times New Roman"/>
          <w:b/>
          <w:bCs/>
        </w:rPr>
        <w:t>References</w:t>
      </w:r>
    </w:p>
    <w:p w14:paraId="75ACDD48" w14:textId="77777777" w:rsidR="00FA2EC9" w:rsidRPr="00E150CA" w:rsidRDefault="00FA2EC9" w:rsidP="00FA2EC9">
      <w:pPr>
        <w:rPr>
          <w:rFonts w:ascii="Times New Roman" w:hAnsi="Times New Roman" w:cs="Times New Roman"/>
          <w:i/>
          <w:iCs/>
          <w:color w:val="156082" w:themeColor="accent1"/>
        </w:rPr>
      </w:pPr>
      <w:r w:rsidRPr="00E150CA">
        <w:rPr>
          <w:rFonts w:ascii="Times New Roman" w:hAnsi="Times New Roman" w:cs="Times New Roman"/>
          <w:i/>
          <w:iCs/>
          <w:color w:val="156082" w:themeColor="accent1"/>
        </w:rPr>
        <w:t>This section should be used to list all relevant work. </w:t>
      </w:r>
      <w:hyperlink r:id="rId17" w:history="1">
        <w:r w:rsidRPr="00E150CA">
          <w:rPr>
            <w:rStyle w:val="Hyperlink"/>
            <w:rFonts w:ascii="Times New Roman" w:hAnsi="Times New Roman" w:cs="Times New Roman"/>
            <w:b/>
            <w:bCs/>
            <w:i/>
            <w:iCs/>
            <w:color w:val="156082" w:themeColor="accent1"/>
          </w:rPr>
          <w:t>More information on referencing</w:t>
        </w:r>
      </w:hyperlink>
      <w:r w:rsidRPr="00E150CA">
        <w:rPr>
          <w:rFonts w:ascii="Times New Roman" w:hAnsi="Times New Roman" w:cs="Times New Roman"/>
          <w:i/>
          <w:iCs/>
          <w:color w:val="156082" w:themeColor="accent1"/>
        </w:rPr>
        <w:t>. However, check the </w:t>
      </w:r>
      <w:hyperlink r:id="rId18" w:history="1">
        <w:r w:rsidRPr="00E150CA">
          <w:rPr>
            <w:rStyle w:val="Hyperlink"/>
            <w:rFonts w:ascii="Times New Roman" w:hAnsi="Times New Roman" w:cs="Times New Roman"/>
            <w:b/>
            <w:bCs/>
            <w:i/>
            <w:iCs/>
            <w:color w:val="156082" w:themeColor="accent1"/>
          </w:rPr>
          <w:t>peer review model</w:t>
        </w:r>
      </w:hyperlink>
      <w:r w:rsidRPr="00E150CA">
        <w:rPr>
          <w:rFonts w:ascii="Times New Roman" w:hAnsi="Times New Roman" w:cs="Times New Roman"/>
          <w:i/>
          <w:iCs/>
          <w:color w:val="156082" w:themeColor="accent1"/>
        </w:rPr>
        <w:t> for the journal you are submitting to. If </w:t>
      </w:r>
      <w:r w:rsidRPr="00E150CA">
        <w:rPr>
          <w:rFonts w:ascii="Times New Roman" w:hAnsi="Times New Roman" w:cs="Times New Roman"/>
          <w:b/>
          <w:bCs/>
          <w:i/>
          <w:iCs/>
          <w:color w:val="156082" w:themeColor="accent1"/>
        </w:rPr>
        <w:t>double-anonymous </w:t>
      </w:r>
      <w:r w:rsidRPr="00E150CA">
        <w:rPr>
          <w:rFonts w:ascii="Times New Roman" w:hAnsi="Times New Roman" w:cs="Times New Roman"/>
          <w:i/>
          <w:iCs/>
          <w:color w:val="156082" w:themeColor="accent1"/>
        </w:rPr>
        <w:t>then when referring to thesis/unpublished work, please avoid identifying information. You should include non-identifiable information e.g. journal name, year etc...</w:t>
      </w:r>
    </w:p>
    <w:p w14:paraId="03B218E8" w14:textId="77777777" w:rsidR="00FA2EC9" w:rsidRPr="00E150CA" w:rsidRDefault="00FA2EC9" w:rsidP="00FA2EC9">
      <w:pPr>
        <w:rPr>
          <w:rFonts w:ascii="Times New Roman" w:hAnsi="Times New Roman" w:cs="Times New Roman"/>
          <w:i/>
          <w:iCs/>
          <w:color w:val="156082" w:themeColor="accent1"/>
        </w:rPr>
      </w:pPr>
      <w:r w:rsidRPr="00E150CA">
        <w:rPr>
          <w:rFonts w:ascii="Times New Roman" w:hAnsi="Times New Roman" w:cs="Times New Roman"/>
          <w:i/>
          <w:iCs/>
          <w:color w:val="156082" w:themeColor="accent1"/>
        </w:rPr>
        <w:t>If you need more information or guidance about any of the above then please </w:t>
      </w:r>
      <w:hyperlink r:id="rId19" w:history="1">
        <w:r w:rsidRPr="00E150CA">
          <w:rPr>
            <w:rStyle w:val="Hyperlink"/>
            <w:rFonts w:ascii="Times New Roman" w:hAnsi="Times New Roman" w:cs="Times New Roman"/>
            <w:b/>
            <w:bCs/>
            <w:i/>
            <w:iCs/>
            <w:color w:val="156082" w:themeColor="accent1"/>
          </w:rPr>
          <w:t>contact the journal</w:t>
        </w:r>
      </w:hyperlink>
      <w:r w:rsidRPr="00E150CA">
        <w:rPr>
          <w:rFonts w:ascii="Times New Roman" w:hAnsi="Times New Roman" w:cs="Times New Roman"/>
          <w:i/>
          <w:iCs/>
          <w:color w:val="156082" w:themeColor="accent1"/>
        </w:rPr>
        <w:t> to which you are submitting.</w:t>
      </w:r>
    </w:p>
    <w:p w14:paraId="4F46C11B" w14:textId="77777777" w:rsidR="003057CF" w:rsidRPr="00E150CA" w:rsidRDefault="003057CF" w:rsidP="00FA2EC9">
      <w:pPr>
        <w:rPr>
          <w:rFonts w:ascii="Times New Roman" w:hAnsi="Times New Roman" w:cs="Times New Roman"/>
        </w:rPr>
      </w:pPr>
    </w:p>
    <w:p w14:paraId="482DAA8C" w14:textId="77777777" w:rsidR="00DA1D37" w:rsidRPr="00DA1D37" w:rsidRDefault="00C158AD" w:rsidP="00DA1D37">
      <w:pPr>
        <w:pStyle w:val="Bibliography"/>
        <w:rPr>
          <w:rFonts w:ascii="Times New Roman" w:hAnsi="Times New Roman" w:cs="Times New Roman"/>
        </w:rPr>
      </w:pPr>
      <w:r w:rsidRPr="00E150CA">
        <w:fldChar w:fldCharType="begin"/>
      </w:r>
      <w:r w:rsidRPr="00E150CA">
        <w:instrText xml:space="preserve"> ADDIN ZOTERO_BIBL {"uncited":[],"omitted":[],"custom":[]} CSL_BIBLIOGRAPHY </w:instrText>
      </w:r>
      <w:r w:rsidRPr="00E150CA">
        <w:fldChar w:fldCharType="separate"/>
      </w:r>
      <w:r w:rsidR="00DA1D37" w:rsidRPr="00DA1D37">
        <w:rPr>
          <w:rFonts w:ascii="Times New Roman" w:hAnsi="Times New Roman" w:cs="Times New Roman"/>
        </w:rPr>
        <w:t>1.</w:t>
      </w:r>
      <w:r w:rsidR="00DA1D37" w:rsidRPr="00DA1D37">
        <w:rPr>
          <w:rFonts w:ascii="Times New Roman" w:hAnsi="Times New Roman" w:cs="Times New Roman"/>
        </w:rPr>
        <w:tab/>
        <w:t xml:space="preserve">Alex Baeumler, Olivia D’Aoust, Maitreyi Das, et al. </w:t>
      </w:r>
      <w:r w:rsidR="00DA1D37" w:rsidRPr="00DA1D37">
        <w:rPr>
          <w:rFonts w:ascii="Times New Roman" w:hAnsi="Times New Roman" w:cs="Times New Roman"/>
          <w:i/>
          <w:iCs/>
        </w:rPr>
        <w:t>Demographic Trends and Urbanization</w:t>
      </w:r>
      <w:r w:rsidR="00DA1D37" w:rsidRPr="00DA1D37">
        <w:rPr>
          <w:rFonts w:ascii="Times New Roman" w:hAnsi="Times New Roman" w:cs="Times New Roman"/>
        </w:rPr>
        <w:t>. World Bank; 2021.</w:t>
      </w:r>
    </w:p>
    <w:p w14:paraId="1AF4883D"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2.</w:t>
      </w:r>
      <w:r w:rsidRPr="00DA1D37">
        <w:rPr>
          <w:rFonts w:ascii="Times New Roman" w:hAnsi="Times New Roman" w:cs="Times New Roman"/>
        </w:rPr>
        <w:tab/>
        <w:t xml:space="preserve">Hoornweg D, Sugar L, Gomez CLT. Cities and Greenhouse Gas Emissions: Moving Forward. </w:t>
      </w:r>
      <w:r w:rsidRPr="00DA1D37">
        <w:rPr>
          <w:rFonts w:ascii="Times New Roman" w:hAnsi="Times New Roman" w:cs="Times New Roman"/>
          <w:i/>
          <w:iCs/>
        </w:rPr>
        <w:t>Urbanisation</w:t>
      </w:r>
      <w:r w:rsidRPr="00DA1D37">
        <w:rPr>
          <w:rFonts w:ascii="Times New Roman" w:hAnsi="Times New Roman" w:cs="Times New Roman"/>
        </w:rPr>
        <w:t>. 2020;5(1):43-62. doi:10.1177/2455747120923557</w:t>
      </w:r>
    </w:p>
    <w:p w14:paraId="321B5BA9"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3.</w:t>
      </w:r>
      <w:r w:rsidRPr="00DA1D37">
        <w:rPr>
          <w:rFonts w:ascii="Times New Roman" w:hAnsi="Times New Roman" w:cs="Times New Roman"/>
        </w:rPr>
        <w:tab/>
        <w:t xml:space="preserve">Yang BY, Zhao T, Hu LX, et al. Greenspace and human health: An umbrella review. </w:t>
      </w:r>
      <w:r w:rsidRPr="00DA1D37">
        <w:rPr>
          <w:rFonts w:ascii="Times New Roman" w:hAnsi="Times New Roman" w:cs="Times New Roman"/>
          <w:i/>
          <w:iCs/>
        </w:rPr>
        <w:t>The Innovation</w:t>
      </w:r>
      <w:r w:rsidRPr="00DA1D37">
        <w:rPr>
          <w:rFonts w:ascii="Times New Roman" w:hAnsi="Times New Roman" w:cs="Times New Roman"/>
        </w:rPr>
        <w:t>. 2021;2(4):100164. doi:10.1016/j.xinn.2021.100164</w:t>
      </w:r>
    </w:p>
    <w:p w14:paraId="5E983184"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4.</w:t>
      </w:r>
      <w:r w:rsidRPr="00DA1D37">
        <w:rPr>
          <w:rFonts w:ascii="Times New Roman" w:hAnsi="Times New Roman" w:cs="Times New Roman"/>
        </w:rPr>
        <w:tab/>
        <w:t xml:space="preserve">Smith N, Georgiou M, King AC, Tieges Z, Webb S, Chastin S. Urban blue spaces and human health: A systematic review and meta-analysis of quantitative studies. </w:t>
      </w:r>
      <w:r w:rsidRPr="00DA1D37">
        <w:rPr>
          <w:rFonts w:ascii="Times New Roman" w:hAnsi="Times New Roman" w:cs="Times New Roman"/>
          <w:i/>
          <w:iCs/>
        </w:rPr>
        <w:t>Cities</w:t>
      </w:r>
      <w:r w:rsidRPr="00DA1D37">
        <w:rPr>
          <w:rFonts w:ascii="Times New Roman" w:hAnsi="Times New Roman" w:cs="Times New Roman"/>
        </w:rPr>
        <w:t>. 2021;119:103413. doi:10.1016/j.cities.2021.103413</w:t>
      </w:r>
    </w:p>
    <w:p w14:paraId="0FB08DF7"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lastRenderedPageBreak/>
        <w:t>5.</w:t>
      </w:r>
      <w:r w:rsidRPr="00DA1D37">
        <w:rPr>
          <w:rFonts w:ascii="Times New Roman" w:hAnsi="Times New Roman" w:cs="Times New Roman"/>
        </w:rPr>
        <w:tab/>
        <w:t xml:space="preserve">Hunter RF, Cleland C, Cleary A, et al. Environmental, health, wellbeing, social and equity effects of urban green space interventions: A meta-narrative evidence synthesis. </w:t>
      </w:r>
      <w:r w:rsidRPr="00DA1D37">
        <w:rPr>
          <w:rFonts w:ascii="Times New Roman" w:hAnsi="Times New Roman" w:cs="Times New Roman"/>
          <w:i/>
          <w:iCs/>
        </w:rPr>
        <w:t>Environment International</w:t>
      </w:r>
      <w:r w:rsidRPr="00DA1D37">
        <w:rPr>
          <w:rFonts w:ascii="Times New Roman" w:hAnsi="Times New Roman" w:cs="Times New Roman"/>
        </w:rPr>
        <w:t>. 2019;130:104923. doi:10.1016/j.envint.2019.104923</w:t>
      </w:r>
    </w:p>
    <w:p w14:paraId="0342FD9F"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6.</w:t>
      </w:r>
      <w:r w:rsidRPr="00DA1D37">
        <w:rPr>
          <w:rFonts w:ascii="Times New Roman" w:hAnsi="Times New Roman" w:cs="Times New Roman"/>
        </w:rPr>
        <w:tab/>
        <w:t xml:space="preserve">Wolf KL, Lam ST, McKeen JK, Richardson GRA, Van Den Bosch M, Bardekjian AC. Urban Trees and Human Health: A Scoping Review. </w:t>
      </w:r>
      <w:r w:rsidRPr="00DA1D37">
        <w:rPr>
          <w:rFonts w:ascii="Times New Roman" w:hAnsi="Times New Roman" w:cs="Times New Roman"/>
          <w:i/>
          <w:iCs/>
        </w:rPr>
        <w:t>IJERPH</w:t>
      </w:r>
      <w:r w:rsidRPr="00DA1D37">
        <w:rPr>
          <w:rFonts w:ascii="Times New Roman" w:hAnsi="Times New Roman" w:cs="Times New Roman"/>
        </w:rPr>
        <w:t>. 2020;17(12):4371. doi:10.3390/ijerph17124371</w:t>
      </w:r>
    </w:p>
    <w:p w14:paraId="3C087BC7"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7.</w:t>
      </w:r>
      <w:r w:rsidRPr="00DA1D37">
        <w:rPr>
          <w:rFonts w:ascii="Times New Roman" w:hAnsi="Times New Roman" w:cs="Times New Roman"/>
        </w:rPr>
        <w:tab/>
        <w:t xml:space="preserve">Ampatzidis P, Cintolesi C, Kershaw T. Impact of Blue Space Geometry on Urban Heat Island Mitigation. </w:t>
      </w:r>
      <w:r w:rsidRPr="00DA1D37">
        <w:rPr>
          <w:rFonts w:ascii="Times New Roman" w:hAnsi="Times New Roman" w:cs="Times New Roman"/>
          <w:i/>
          <w:iCs/>
        </w:rPr>
        <w:t>Climate</w:t>
      </w:r>
      <w:r w:rsidRPr="00DA1D37">
        <w:rPr>
          <w:rFonts w:ascii="Times New Roman" w:hAnsi="Times New Roman" w:cs="Times New Roman"/>
        </w:rPr>
        <w:t>. 2023;11(2):28. doi:10.3390/cli11020028</w:t>
      </w:r>
    </w:p>
    <w:p w14:paraId="2C8151EB"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8.</w:t>
      </w:r>
      <w:r w:rsidRPr="00DA1D37">
        <w:rPr>
          <w:rFonts w:ascii="Times New Roman" w:hAnsi="Times New Roman" w:cs="Times New Roman"/>
        </w:rPr>
        <w:tab/>
        <w:t xml:space="preserve">Brückner A, Falkenberg T, Heinzel C, Kistemann T. The Regeneration of Urban Blue Spaces: A Public Health Intervention? Reviewing the Evidence. </w:t>
      </w:r>
      <w:r w:rsidRPr="00DA1D37">
        <w:rPr>
          <w:rFonts w:ascii="Times New Roman" w:hAnsi="Times New Roman" w:cs="Times New Roman"/>
          <w:i/>
          <w:iCs/>
        </w:rPr>
        <w:t>Front Public Health</w:t>
      </w:r>
      <w:r w:rsidRPr="00DA1D37">
        <w:rPr>
          <w:rFonts w:ascii="Times New Roman" w:hAnsi="Times New Roman" w:cs="Times New Roman"/>
        </w:rPr>
        <w:t>. 2022;9:782101. doi:10.3389/fpubh.2021.782101</w:t>
      </w:r>
    </w:p>
    <w:p w14:paraId="78307FEE"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9.</w:t>
      </w:r>
      <w:r w:rsidRPr="00DA1D37">
        <w:rPr>
          <w:rFonts w:ascii="Times New Roman" w:hAnsi="Times New Roman" w:cs="Times New Roman"/>
        </w:rPr>
        <w:tab/>
        <w:t xml:space="preserve">Rojas-Rueda D, Nieuwenhuijsen MJ, Gascon M, Perez-Leon D, Mudu P. Green spaces and mortality: a systematic review and meta-analysis of cohort studies. </w:t>
      </w:r>
      <w:r w:rsidRPr="00DA1D37">
        <w:rPr>
          <w:rFonts w:ascii="Times New Roman" w:hAnsi="Times New Roman" w:cs="Times New Roman"/>
          <w:i/>
          <w:iCs/>
        </w:rPr>
        <w:t>Lancet Planet Health</w:t>
      </w:r>
      <w:r w:rsidRPr="00DA1D37">
        <w:rPr>
          <w:rFonts w:ascii="Times New Roman" w:hAnsi="Times New Roman" w:cs="Times New Roman"/>
        </w:rPr>
        <w:t>. 2019;3(11):e469-e477. doi:10.1016/S2542-5196(19)30215-3</w:t>
      </w:r>
    </w:p>
    <w:p w14:paraId="77A8CC50"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10.</w:t>
      </w:r>
      <w:r w:rsidRPr="00DA1D37">
        <w:rPr>
          <w:rFonts w:ascii="Times New Roman" w:hAnsi="Times New Roman" w:cs="Times New Roman"/>
        </w:rPr>
        <w:tab/>
        <w:t>NASA Earth Observatory. Measuring Vegetation: Normalized Difference Vegetation Index (NDVI). August 30, 2000. Accessed October 6, 2022. https://earthobservatory.nasa.gov/features/MeasuringVegetation/measuring_vegetation_2.php</w:t>
      </w:r>
    </w:p>
    <w:p w14:paraId="21B306D6"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11.</w:t>
      </w:r>
      <w:r w:rsidRPr="00DA1D37">
        <w:rPr>
          <w:rFonts w:ascii="Times New Roman" w:hAnsi="Times New Roman" w:cs="Times New Roman"/>
        </w:rPr>
        <w:tab/>
        <w:t xml:space="preserve">Barboza EP, Cirach M, Khomenko S, et al. Green space and mortality in European cities: a health impact assessment study. </w:t>
      </w:r>
      <w:r w:rsidRPr="00DA1D37">
        <w:rPr>
          <w:rFonts w:ascii="Times New Roman" w:hAnsi="Times New Roman" w:cs="Times New Roman"/>
          <w:i/>
          <w:iCs/>
        </w:rPr>
        <w:t>The Lancet Planetary Health</w:t>
      </w:r>
      <w:r w:rsidRPr="00DA1D37">
        <w:rPr>
          <w:rFonts w:ascii="Times New Roman" w:hAnsi="Times New Roman" w:cs="Times New Roman"/>
        </w:rPr>
        <w:t>. 2021;5(10):e718-e730. doi:10.1016/S2542-5196(21)00229-1</w:t>
      </w:r>
    </w:p>
    <w:p w14:paraId="6C19F743"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12.</w:t>
      </w:r>
      <w:r w:rsidRPr="00DA1D37">
        <w:rPr>
          <w:rFonts w:ascii="Times New Roman" w:hAnsi="Times New Roman" w:cs="Times New Roman"/>
        </w:rPr>
        <w:tab/>
        <w:t xml:space="preserve">Brochu P, Jimenez MP, James P, Kinney PL, Lane K. Benefits of Increasing Greenness on All-Cause Mortality in the Largest Metropolitan Areas of the United States Within the Past Two Decades. </w:t>
      </w:r>
      <w:r w:rsidRPr="00DA1D37">
        <w:rPr>
          <w:rFonts w:ascii="Times New Roman" w:hAnsi="Times New Roman" w:cs="Times New Roman"/>
          <w:i/>
          <w:iCs/>
        </w:rPr>
        <w:t>Front Public Health</w:t>
      </w:r>
      <w:r w:rsidRPr="00DA1D37">
        <w:rPr>
          <w:rFonts w:ascii="Times New Roman" w:hAnsi="Times New Roman" w:cs="Times New Roman"/>
        </w:rPr>
        <w:t>. 2022;10:841936. doi:10.3389/fpubh.2022.841936</w:t>
      </w:r>
    </w:p>
    <w:p w14:paraId="3B2FB608"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13.</w:t>
      </w:r>
      <w:r w:rsidRPr="00DA1D37">
        <w:rPr>
          <w:rFonts w:ascii="Times New Roman" w:hAnsi="Times New Roman" w:cs="Times New Roman"/>
        </w:rPr>
        <w:tab/>
        <w:t xml:space="preserve">Romanello M, Napoli C di, Green C, et al. The 2023 report of the Lancet Countdown on health and climate change: the imperative for a health-centred response in a world facing irreversible harms. </w:t>
      </w:r>
      <w:r w:rsidRPr="00DA1D37">
        <w:rPr>
          <w:rFonts w:ascii="Times New Roman" w:hAnsi="Times New Roman" w:cs="Times New Roman"/>
          <w:i/>
          <w:iCs/>
        </w:rPr>
        <w:t>The Lancet</w:t>
      </w:r>
      <w:r w:rsidRPr="00DA1D37">
        <w:rPr>
          <w:rFonts w:ascii="Times New Roman" w:hAnsi="Times New Roman" w:cs="Times New Roman"/>
        </w:rPr>
        <w:t>. 2023;402(10419):2346-2394. doi:10.1016/S0140-6736(23)01859-7</w:t>
      </w:r>
    </w:p>
    <w:p w14:paraId="306731F1"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14.</w:t>
      </w:r>
      <w:r w:rsidRPr="00DA1D37">
        <w:rPr>
          <w:rFonts w:ascii="Times New Roman" w:hAnsi="Times New Roman" w:cs="Times New Roman"/>
        </w:rPr>
        <w:tab/>
        <w:t>Freire S, Schiavina M, Corbane C, et al. GHS-UCDB R2019A - GHS Urban Centre Database 2015, multitemporal and multidimensional attributes. Published online January 28, 2019. doi:10.2905/53473144-B88C-44BC-B4A3-4583ED1F547E</w:t>
      </w:r>
    </w:p>
    <w:p w14:paraId="01F3A6A6"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15.</w:t>
      </w:r>
      <w:r w:rsidRPr="00DA1D37">
        <w:rPr>
          <w:rFonts w:ascii="Times New Roman" w:hAnsi="Times New Roman" w:cs="Times New Roman"/>
        </w:rPr>
        <w:tab/>
        <w:t xml:space="preserve">Nieuwenhuijsen M, Gascon M, Martinez D, et al. Air Pollution, Noise, Blue Space, and Green Space and Premature Mortality in Barcelona: A Mega Cohort. </w:t>
      </w:r>
      <w:r w:rsidRPr="00DA1D37">
        <w:rPr>
          <w:rFonts w:ascii="Times New Roman" w:hAnsi="Times New Roman" w:cs="Times New Roman"/>
          <w:i/>
          <w:iCs/>
        </w:rPr>
        <w:t>IJERPH</w:t>
      </w:r>
      <w:r w:rsidRPr="00DA1D37">
        <w:rPr>
          <w:rFonts w:ascii="Times New Roman" w:hAnsi="Times New Roman" w:cs="Times New Roman"/>
        </w:rPr>
        <w:t>. 2018;15(11):2405. doi:10.3390/ijerph15112405</w:t>
      </w:r>
    </w:p>
    <w:p w14:paraId="7B4CD557"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16.</w:t>
      </w:r>
      <w:r w:rsidRPr="00DA1D37">
        <w:rPr>
          <w:rFonts w:ascii="Times New Roman" w:hAnsi="Times New Roman" w:cs="Times New Roman"/>
        </w:rPr>
        <w:tab/>
        <w:t xml:space="preserve">Crouse DL, Pinault L, Balram A, et al. Urban greenness and mortality in Canada’s largest cities: a national cohort study. </w:t>
      </w:r>
      <w:r w:rsidRPr="00DA1D37">
        <w:rPr>
          <w:rFonts w:ascii="Times New Roman" w:hAnsi="Times New Roman" w:cs="Times New Roman"/>
          <w:i/>
          <w:iCs/>
        </w:rPr>
        <w:t>The Lancet Planetary Health</w:t>
      </w:r>
      <w:r w:rsidRPr="00DA1D37">
        <w:rPr>
          <w:rFonts w:ascii="Times New Roman" w:hAnsi="Times New Roman" w:cs="Times New Roman"/>
        </w:rPr>
        <w:t>. 2017;1(7):e289-e297. doi:10.1016/S2542-5196(17)30118-3</w:t>
      </w:r>
    </w:p>
    <w:p w14:paraId="4DA15CCC"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lastRenderedPageBreak/>
        <w:t>17.</w:t>
      </w:r>
      <w:r w:rsidRPr="00DA1D37">
        <w:rPr>
          <w:rFonts w:ascii="Times New Roman" w:hAnsi="Times New Roman" w:cs="Times New Roman"/>
        </w:rPr>
        <w:tab/>
        <w:t xml:space="preserve">Zijlema WL, Stasinska A, Blake D, et al. The longitudinal association between natural outdoor environments and mortality in 9218 older men from Perth, Western Australia. </w:t>
      </w:r>
      <w:r w:rsidRPr="00DA1D37">
        <w:rPr>
          <w:rFonts w:ascii="Times New Roman" w:hAnsi="Times New Roman" w:cs="Times New Roman"/>
          <w:i/>
          <w:iCs/>
        </w:rPr>
        <w:t>Environment International</w:t>
      </w:r>
      <w:r w:rsidRPr="00DA1D37">
        <w:rPr>
          <w:rFonts w:ascii="Times New Roman" w:hAnsi="Times New Roman" w:cs="Times New Roman"/>
        </w:rPr>
        <w:t>. 2019;125:430-436. doi:10.1016/j.envint.2019.01.075</w:t>
      </w:r>
    </w:p>
    <w:p w14:paraId="4271E7FC"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18.</w:t>
      </w:r>
      <w:r w:rsidRPr="00DA1D37">
        <w:rPr>
          <w:rFonts w:ascii="Times New Roman" w:hAnsi="Times New Roman" w:cs="Times New Roman"/>
        </w:rPr>
        <w:tab/>
        <w:t>Global Burden of Disease Collaborative Network. Global Burden of Disease Study 2019 (GBD 2019) Reference Life Table. Published online 2021. doi:10.6069/1D4Y-YQ37</w:t>
      </w:r>
    </w:p>
    <w:p w14:paraId="26DD7B46"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19.</w:t>
      </w:r>
      <w:r w:rsidRPr="00DA1D37">
        <w:rPr>
          <w:rFonts w:ascii="Times New Roman" w:hAnsi="Times New Roman" w:cs="Times New Roman"/>
        </w:rPr>
        <w:tab/>
        <w:t>WorldPop. Population Counts 2020 UN-Adjusted Constrained 1 Available from: www.worldpop.org/doi/10.5258/SOTON/WP00660.</w:t>
      </w:r>
    </w:p>
    <w:p w14:paraId="19CF0645"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20.</w:t>
      </w:r>
      <w:r w:rsidRPr="00DA1D37">
        <w:rPr>
          <w:rFonts w:ascii="Times New Roman" w:hAnsi="Times New Roman" w:cs="Times New Roman"/>
        </w:rPr>
        <w:tab/>
        <w:t>United Nations Statistics Division. Standard Country or Area Codes for Statistical Use (M49). https://unstats.un.org/unsd/methodology/m49</w:t>
      </w:r>
    </w:p>
    <w:p w14:paraId="363056BD"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21.</w:t>
      </w:r>
      <w:r w:rsidRPr="00DA1D37">
        <w:rPr>
          <w:rFonts w:ascii="Times New Roman" w:hAnsi="Times New Roman" w:cs="Times New Roman"/>
        </w:rPr>
        <w:tab/>
        <w:t xml:space="preserve">Beck HE, Zimmermann NE, McVicar TR, Vergopolan N, Berg A, Wood EF. Present and future Köppen-Geiger climate classification maps at 1-km resolution. </w:t>
      </w:r>
      <w:r w:rsidRPr="00DA1D37">
        <w:rPr>
          <w:rFonts w:ascii="Times New Roman" w:hAnsi="Times New Roman" w:cs="Times New Roman"/>
          <w:i/>
          <w:iCs/>
        </w:rPr>
        <w:t>Scientific Data</w:t>
      </w:r>
      <w:r w:rsidRPr="00DA1D37">
        <w:rPr>
          <w:rFonts w:ascii="Times New Roman" w:hAnsi="Times New Roman" w:cs="Times New Roman"/>
        </w:rPr>
        <w:t>. 2018;5:180214. doi:10.1038/sdata.2018.214</w:t>
      </w:r>
    </w:p>
    <w:p w14:paraId="777C6A0C"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22.</w:t>
      </w:r>
      <w:r w:rsidRPr="00DA1D37">
        <w:rPr>
          <w:rFonts w:ascii="Times New Roman" w:hAnsi="Times New Roman" w:cs="Times New Roman"/>
        </w:rPr>
        <w:tab/>
        <w:t xml:space="preserve">Southerland VA, Brauer M, Mohegh A, et al. Global urban temporal trends in fine particulate matter (PM2·5) and attributable health burdens: estimates from global datasets. </w:t>
      </w:r>
      <w:r w:rsidRPr="00DA1D37">
        <w:rPr>
          <w:rFonts w:ascii="Times New Roman" w:hAnsi="Times New Roman" w:cs="Times New Roman"/>
          <w:i/>
          <w:iCs/>
        </w:rPr>
        <w:t>The Lancet Planetary Health</w:t>
      </w:r>
      <w:r w:rsidRPr="00DA1D37">
        <w:rPr>
          <w:rFonts w:ascii="Times New Roman" w:hAnsi="Times New Roman" w:cs="Times New Roman"/>
        </w:rPr>
        <w:t>. 2022;6(2):e139-e146. doi:10.1016/S2542-5196(21)00350-8</w:t>
      </w:r>
    </w:p>
    <w:p w14:paraId="2A603737" w14:textId="78A165F4" w:rsidR="00843353" w:rsidRDefault="00C158AD" w:rsidP="00FA2EC9">
      <w:pPr>
        <w:rPr>
          <w:rFonts w:ascii="Times New Roman" w:hAnsi="Times New Roman" w:cs="Times New Roman"/>
        </w:rPr>
      </w:pPr>
      <w:r w:rsidRPr="00E150CA">
        <w:rPr>
          <w:rFonts w:ascii="Times New Roman" w:hAnsi="Times New Roman" w:cs="Times New Roman"/>
        </w:rPr>
        <w:fldChar w:fldCharType="end"/>
      </w:r>
    </w:p>
    <w:p w14:paraId="3ED9A3C2" w14:textId="77777777" w:rsidR="005D4B56" w:rsidRDefault="005D4B56" w:rsidP="00FA2EC9">
      <w:pPr>
        <w:rPr>
          <w:rFonts w:ascii="Times New Roman" w:hAnsi="Times New Roman" w:cs="Times New Roman"/>
        </w:rPr>
      </w:pPr>
    </w:p>
    <w:p w14:paraId="56C73E42" w14:textId="5B1429A6" w:rsidR="005D4B56" w:rsidRDefault="005D4B56" w:rsidP="00FA2EC9">
      <w:pPr>
        <w:rPr>
          <w:rFonts w:ascii="Times New Roman" w:hAnsi="Times New Roman" w:cs="Times New Roman"/>
          <w:b/>
          <w:bCs/>
        </w:rPr>
      </w:pPr>
      <w:r w:rsidRPr="005D4B56">
        <w:rPr>
          <w:rFonts w:ascii="Times New Roman" w:hAnsi="Times New Roman" w:cs="Times New Roman"/>
          <w:b/>
          <w:bCs/>
        </w:rPr>
        <w:t>Appendix A</w:t>
      </w:r>
    </w:p>
    <w:p w14:paraId="52E9F6C7" w14:textId="77777777" w:rsidR="00107C0A" w:rsidRDefault="00107C0A" w:rsidP="00FA2EC9">
      <w:pPr>
        <w:rPr>
          <w:rFonts w:ascii="Times New Roman" w:hAnsi="Times New Roman" w:cs="Times New Roman"/>
          <w:b/>
          <w:bCs/>
        </w:rPr>
      </w:pPr>
    </w:p>
    <w:p w14:paraId="499A2C69" w14:textId="552DA399" w:rsidR="00732271" w:rsidRPr="005D4B56" w:rsidRDefault="00732271" w:rsidP="00FA2EC9">
      <w:pPr>
        <w:rPr>
          <w:rFonts w:ascii="Times New Roman" w:hAnsi="Times New Roman" w:cs="Times New Roman"/>
          <w:b/>
          <w:bCs/>
        </w:rPr>
      </w:pPr>
      <w:r>
        <w:rPr>
          <w:rFonts w:ascii="Times New Roman" w:hAnsi="Times New Roman" w:cs="Times New Roman"/>
          <w:b/>
          <w:bCs/>
          <w:noProof/>
        </w:rPr>
        <w:drawing>
          <wp:inline distT="0" distB="0" distL="0" distR="0" wp14:anchorId="6F9BC82D" wp14:editId="528F79E5">
            <wp:extent cx="5943600" cy="3742055"/>
            <wp:effectExtent l="0" t="0" r="0" b="4445"/>
            <wp:docPr id="15991358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35873" name="Picture 1599135873"/>
                    <pic:cNvPicPr/>
                  </pic:nvPicPr>
                  <pic:blipFill>
                    <a:blip r:embed="rId20"/>
                    <a:stretch>
                      <a:fillRect/>
                    </a:stretch>
                  </pic:blipFill>
                  <pic:spPr>
                    <a:xfrm>
                      <a:off x="0" y="0"/>
                      <a:ext cx="5943600" cy="3742055"/>
                    </a:xfrm>
                    <a:prstGeom prst="rect">
                      <a:avLst/>
                    </a:prstGeom>
                  </pic:spPr>
                </pic:pic>
              </a:graphicData>
            </a:graphic>
          </wp:inline>
        </w:drawing>
      </w:r>
    </w:p>
    <w:p w14:paraId="2EE8DAD3" w14:textId="77777777" w:rsidR="00107C0A" w:rsidRDefault="00107C0A" w:rsidP="00FA2EC9">
      <w:pPr>
        <w:rPr>
          <w:rFonts w:ascii="Times New Roman" w:hAnsi="Times New Roman" w:cs="Times New Roman"/>
          <w:b/>
          <w:bCs/>
        </w:rPr>
      </w:pPr>
    </w:p>
    <w:p w14:paraId="143B9E83" w14:textId="77777777" w:rsidR="006E57BE" w:rsidRDefault="006E57BE" w:rsidP="00FA2EC9">
      <w:pPr>
        <w:rPr>
          <w:rFonts w:ascii="Times New Roman" w:hAnsi="Times New Roman" w:cs="Times New Roman"/>
          <w:b/>
          <w:bCs/>
        </w:rPr>
      </w:pPr>
    </w:p>
    <w:p w14:paraId="0E8782D2" w14:textId="77777777" w:rsidR="006E57BE" w:rsidRDefault="006E57BE" w:rsidP="00FA2EC9">
      <w:pPr>
        <w:rPr>
          <w:rFonts w:ascii="Times New Roman" w:hAnsi="Times New Roman" w:cs="Times New Roman"/>
          <w:b/>
          <w:bCs/>
        </w:rPr>
      </w:pPr>
    </w:p>
    <w:p w14:paraId="7A66FCD4" w14:textId="77777777" w:rsidR="006E57BE" w:rsidRDefault="006E57BE" w:rsidP="00FA2EC9">
      <w:pPr>
        <w:rPr>
          <w:rFonts w:ascii="Times New Roman" w:hAnsi="Times New Roman" w:cs="Times New Roman"/>
          <w:b/>
          <w:bCs/>
        </w:rPr>
      </w:pPr>
    </w:p>
    <w:p w14:paraId="45597048" w14:textId="77777777" w:rsidR="006E57BE" w:rsidRDefault="006E57BE" w:rsidP="00FA2EC9">
      <w:pPr>
        <w:rPr>
          <w:rFonts w:ascii="Times New Roman" w:hAnsi="Times New Roman" w:cs="Times New Roman"/>
          <w:b/>
          <w:bCs/>
        </w:rPr>
      </w:pPr>
    </w:p>
    <w:p w14:paraId="009F06E8" w14:textId="77777777" w:rsidR="006E57BE" w:rsidRDefault="006E57BE" w:rsidP="00FA2EC9">
      <w:pPr>
        <w:rPr>
          <w:rFonts w:ascii="Times New Roman" w:hAnsi="Times New Roman" w:cs="Times New Roman"/>
          <w:b/>
          <w:bCs/>
        </w:rPr>
      </w:pPr>
    </w:p>
    <w:p w14:paraId="656474C2" w14:textId="77777777" w:rsidR="006E57BE" w:rsidRDefault="006E57BE" w:rsidP="00FA2EC9">
      <w:pPr>
        <w:rPr>
          <w:rFonts w:ascii="Times New Roman" w:hAnsi="Times New Roman" w:cs="Times New Roman"/>
          <w:b/>
          <w:bCs/>
        </w:rPr>
      </w:pPr>
    </w:p>
    <w:p w14:paraId="096AC537" w14:textId="77777777" w:rsidR="006E57BE" w:rsidRDefault="006E57BE" w:rsidP="00FA2EC9">
      <w:pPr>
        <w:rPr>
          <w:rFonts w:ascii="Times New Roman" w:hAnsi="Times New Roman" w:cs="Times New Roman"/>
          <w:b/>
          <w:bCs/>
        </w:rPr>
      </w:pPr>
    </w:p>
    <w:p w14:paraId="40529959" w14:textId="77777777" w:rsidR="006E57BE" w:rsidRDefault="006E57BE" w:rsidP="00FA2EC9">
      <w:pPr>
        <w:rPr>
          <w:rFonts w:ascii="Times New Roman" w:hAnsi="Times New Roman" w:cs="Times New Roman"/>
          <w:b/>
          <w:bCs/>
        </w:rPr>
      </w:pPr>
    </w:p>
    <w:p w14:paraId="7B29A7C5" w14:textId="77777777" w:rsidR="006E57BE" w:rsidRDefault="006E57BE" w:rsidP="00FA2EC9">
      <w:pPr>
        <w:rPr>
          <w:rFonts w:ascii="Times New Roman" w:hAnsi="Times New Roman" w:cs="Times New Roman"/>
          <w:b/>
          <w:bCs/>
        </w:rPr>
      </w:pPr>
    </w:p>
    <w:p w14:paraId="7627891A" w14:textId="1C281BCE" w:rsidR="00107C0A" w:rsidRDefault="00107C0A" w:rsidP="00FA2EC9">
      <w:pPr>
        <w:rPr>
          <w:rFonts w:ascii="Times New Roman" w:hAnsi="Times New Roman" w:cs="Times New Roman"/>
          <w:b/>
          <w:bCs/>
        </w:rPr>
      </w:pPr>
      <w:r>
        <w:rPr>
          <w:rFonts w:ascii="Times New Roman" w:hAnsi="Times New Roman" w:cs="Times New Roman"/>
          <w:b/>
          <w:bCs/>
        </w:rPr>
        <w:t>Appendix B</w:t>
      </w:r>
    </w:p>
    <w:p w14:paraId="0C05100A" w14:textId="15688854" w:rsidR="006E57BE" w:rsidRDefault="006E57BE" w:rsidP="00FA2EC9">
      <w:pPr>
        <w:rPr>
          <w:rFonts w:ascii="Times New Roman" w:hAnsi="Times New Roman" w:cs="Times New Roman"/>
          <w:b/>
          <w:bCs/>
        </w:rPr>
      </w:pPr>
      <w:commentRangeStart w:id="236"/>
      <w:r>
        <w:rPr>
          <w:rFonts w:ascii="Times New Roman" w:hAnsi="Times New Roman" w:cs="Times New Roman"/>
          <w:noProof/>
        </w:rPr>
        <w:drawing>
          <wp:inline distT="0" distB="0" distL="0" distR="0" wp14:anchorId="6642CB8A" wp14:editId="5446FC6C">
            <wp:extent cx="5943600" cy="3712210"/>
            <wp:effectExtent l="0" t="0" r="0" b="0"/>
            <wp:docPr id="1751702078" name="Picture 1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02078" name="Picture 11" descr="A map of the world&#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2210"/>
                    </a:xfrm>
                    <a:prstGeom prst="rect">
                      <a:avLst/>
                    </a:prstGeom>
                  </pic:spPr>
                </pic:pic>
              </a:graphicData>
            </a:graphic>
          </wp:inline>
        </w:drawing>
      </w:r>
      <w:commentRangeEnd w:id="236"/>
      <w:r>
        <w:rPr>
          <w:rStyle w:val="CommentReference"/>
        </w:rPr>
        <w:commentReference w:id="236"/>
      </w:r>
    </w:p>
    <w:p w14:paraId="5071EFCD" w14:textId="55FD265C" w:rsidR="00107C0A" w:rsidRDefault="00107C0A" w:rsidP="00FA2EC9">
      <w:pPr>
        <w:rPr>
          <w:rFonts w:ascii="Times New Roman" w:hAnsi="Times New Roman" w:cs="Times New Roman"/>
          <w:b/>
          <w:bCs/>
        </w:rPr>
      </w:pPr>
      <w:r>
        <w:rPr>
          <w:rFonts w:ascii="Times New Roman" w:hAnsi="Times New Roman" w:cs="Times New Roman"/>
          <w:b/>
          <w:bCs/>
        </w:rPr>
        <w:t>Appendix C</w:t>
      </w:r>
    </w:p>
    <w:p w14:paraId="04A35DDA" w14:textId="0A5426B3" w:rsidR="006E57BE" w:rsidRDefault="006E57BE" w:rsidP="00FA2EC9">
      <w:pPr>
        <w:rPr>
          <w:rFonts w:ascii="Times New Roman" w:hAnsi="Times New Roman" w:cs="Times New Roman"/>
          <w:b/>
          <w:bCs/>
        </w:rPr>
      </w:pPr>
      <w:commentRangeStart w:id="237"/>
      <w:r w:rsidRPr="002C279D">
        <w:rPr>
          <w:rFonts w:ascii="Helvetica" w:hAnsi="Helvetica" w:cs="Helvetica"/>
          <w:b/>
          <w:bCs/>
          <w:noProof/>
          <w:sz w:val="22"/>
          <w:szCs w:val="22"/>
        </w:rPr>
        <w:lastRenderedPageBreak/>
        <w:drawing>
          <wp:inline distT="0" distB="0" distL="0" distR="0" wp14:anchorId="595D64D6" wp14:editId="29B65E28">
            <wp:extent cx="5943600" cy="2913152"/>
            <wp:effectExtent l="0" t="0" r="0" b="0"/>
            <wp:docPr id="10" name="Picture 6" descr="A map of the world&#10;&#10;Description automatically generated">
              <a:extLst xmlns:a="http://schemas.openxmlformats.org/drawingml/2006/main">
                <a:ext uri="{FF2B5EF4-FFF2-40B4-BE49-F238E27FC236}">
                  <a16:creationId xmlns:a16="http://schemas.microsoft.com/office/drawing/2014/main" id="{02464911-171E-4A0B-9B4D-9F6E8D3F40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descr="A map of the world&#10;&#10;Description automatically generated">
                      <a:extLst>
                        <a:ext uri="{FF2B5EF4-FFF2-40B4-BE49-F238E27FC236}">
                          <a16:creationId xmlns:a16="http://schemas.microsoft.com/office/drawing/2014/main" id="{02464911-171E-4A0B-9B4D-9F6E8D3F40A9}"/>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913152"/>
                    </a:xfrm>
                    <a:prstGeom prst="rect">
                      <a:avLst/>
                    </a:prstGeom>
                  </pic:spPr>
                </pic:pic>
              </a:graphicData>
            </a:graphic>
          </wp:inline>
        </w:drawing>
      </w:r>
      <w:commentRangeEnd w:id="237"/>
      <w:r>
        <w:rPr>
          <w:rStyle w:val="CommentReference"/>
        </w:rPr>
        <w:commentReference w:id="237"/>
      </w:r>
    </w:p>
    <w:p w14:paraId="581A3323" w14:textId="77777777" w:rsidR="006E57BE" w:rsidRDefault="006E57BE" w:rsidP="00FA2EC9">
      <w:pPr>
        <w:rPr>
          <w:rFonts w:ascii="Times New Roman" w:hAnsi="Times New Roman" w:cs="Times New Roman"/>
          <w:b/>
          <w:bCs/>
        </w:rPr>
      </w:pPr>
    </w:p>
    <w:p w14:paraId="33DC60F9" w14:textId="77777777" w:rsidR="006E57BE" w:rsidRDefault="006E57BE" w:rsidP="00FA2EC9">
      <w:pPr>
        <w:rPr>
          <w:rFonts w:ascii="Times New Roman" w:hAnsi="Times New Roman" w:cs="Times New Roman"/>
          <w:b/>
          <w:bCs/>
        </w:rPr>
      </w:pPr>
    </w:p>
    <w:p w14:paraId="758F728A" w14:textId="77777777" w:rsidR="006E57BE" w:rsidRDefault="006E57BE" w:rsidP="00FA2EC9">
      <w:pPr>
        <w:rPr>
          <w:rFonts w:ascii="Times New Roman" w:hAnsi="Times New Roman" w:cs="Times New Roman"/>
          <w:b/>
          <w:bCs/>
        </w:rPr>
      </w:pPr>
    </w:p>
    <w:p w14:paraId="39C083BC" w14:textId="77777777" w:rsidR="006E57BE" w:rsidRDefault="006E57BE" w:rsidP="00FA2EC9">
      <w:pPr>
        <w:rPr>
          <w:rFonts w:ascii="Times New Roman" w:hAnsi="Times New Roman" w:cs="Times New Roman"/>
          <w:b/>
          <w:bCs/>
        </w:rPr>
      </w:pPr>
    </w:p>
    <w:p w14:paraId="420F23AD" w14:textId="77777777" w:rsidR="006E57BE" w:rsidRDefault="006E57BE" w:rsidP="00FA2EC9">
      <w:pPr>
        <w:rPr>
          <w:rFonts w:ascii="Times New Roman" w:hAnsi="Times New Roman" w:cs="Times New Roman"/>
          <w:b/>
          <w:bCs/>
        </w:rPr>
      </w:pPr>
    </w:p>
    <w:p w14:paraId="620432FA" w14:textId="77777777" w:rsidR="006E57BE" w:rsidRDefault="006E57BE" w:rsidP="00FA2EC9">
      <w:pPr>
        <w:rPr>
          <w:rFonts w:ascii="Times New Roman" w:hAnsi="Times New Roman" w:cs="Times New Roman"/>
          <w:b/>
          <w:bCs/>
        </w:rPr>
      </w:pPr>
    </w:p>
    <w:p w14:paraId="543FAC00" w14:textId="77777777" w:rsidR="006E57BE" w:rsidRDefault="006E57BE" w:rsidP="00FA2EC9">
      <w:pPr>
        <w:rPr>
          <w:rFonts w:ascii="Times New Roman" w:hAnsi="Times New Roman" w:cs="Times New Roman"/>
          <w:b/>
          <w:bCs/>
        </w:rPr>
      </w:pPr>
    </w:p>
    <w:p w14:paraId="62723899" w14:textId="5624939C" w:rsidR="00FA2EC9" w:rsidRPr="00E150CA" w:rsidRDefault="00FA2EC9" w:rsidP="00FA2EC9">
      <w:pPr>
        <w:rPr>
          <w:rFonts w:ascii="Times New Roman" w:hAnsi="Times New Roman" w:cs="Times New Roman"/>
          <w:b/>
          <w:bCs/>
        </w:rPr>
      </w:pPr>
      <w:r w:rsidRPr="00E150CA">
        <w:rPr>
          <w:rFonts w:ascii="Times New Roman" w:hAnsi="Times New Roman" w:cs="Times New Roman"/>
          <w:b/>
          <w:bCs/>
        </w:rPr>
        <w:t>Figures</w:t>
      </w:r>
    </w:p>
    <w:p w14:paraId="52F227E3" w14:textId="77777777" w:rsidR="00FA2EC9" w:rsidRPr="00E150CA" w:rsidRDefault="00FA2EC9" w:rsidP="00FA2EC9">
      <w:pPr>
        <w:rPr>
          <w:rFonts w:ascii="Times New Roman" w:hAnsi="Times New Roman" w:cs="Times New Roman"/>
        </w:rPr>
      </w:pPr>
      <w:r w:rsidRPr="00E150CA">
        <w:rPr>
          <w:rFonts w:ascii="Times New Roman" w:hAnsi="Times New Roman" w:cs="Times New Roman"/>
        </w:rPr>
        <w:t>Carefully chosen and well-prepared figures, such as diagrams and photographs, can greatly enhance your article. You are encouraged to prepare figures that are clear, easy to read and of the best possible quality and resolution.</w:t>
      </w:r>
    </w:p>
    <w:p w14:paraId="2EF1154B" w14:textId="77777777" w:rsidR="00FA2EC9" w:rsidRPr="00E150CA" w:rsidRDefault="00FA2EC9" w:rsidP="00FA2EC9">
      <w:pPr>
        <w:rPr>
          <w:rFonts w:ascii="Times New Roman" w:hAnsi="Times New Roman" w:cs="Times New Roman"/>
        </w:rPr>
      </w:pPr>
      <w:r w:rsidRPr="00E150CA">
        <w:rPr>
          <w:rFonts w:ascii="Times New Roman" w:hAnsi="Times New Roman" w:cs="Times New Roman"/>
        </w:rPr>
        <w:t xml:space="preserve">To make your figures accessible to as many readers as possible, try to avoid using </w:t>
      </w:r>
      <w:proofErr w:type="spellStart"/>
      <w:r w:rsidRPr="00E150CA">
        <w:rPr>
          <w:rFonts w:ascii="Times New Roman" w:hAnsi="Times New Roman" w:cs="Times New Roman"/>
        </w:rPr>
        <w:t>colour</w:t>
      </w:r>
      <w:proofErr w:type="spellEnd"/>
      <w:r w:rsidRPr="00E150CA">
        <w:rPr>
          <w:rFonts w:ascii="Times New Roman" w:hAnsi="Times New Roman" w:cs="Times New Roman"/>
        </w:rPr>
        <w:t xml:space="preserve"> as the only means of conveying information. For example, in charts and graphs use different line styles and symbols. Where </w:t>
      </w:r>
      <w:proofErr w:type="spellStart"/>
      <w:r w:rsidRPr="00E150CA">
        <w:rPr>
          <w:rFonts w:ascii="Times New Roman" w:hAnsi="Times New Roman" w:cs="Times New Roman"/>
        </w:rPr>
        <w:t>colours</w:t>
      </w:r>
      <w:proofErr w:type="spellEnd"/>
      <w:r w:rsidRPr="00E150CA">
        <w:rPr>
          <w:rFonts w:ascii="Times New Roman" w:hAnsi="Times New Roman" w:cs="Times New Roman"/>
        </w:rPr>
        <w:t xml:space="preserve"> are used try to ensure that:</w:t>
      </w:r>
    </w:p>
    <w:p w14:paraId="71CAB250" w14:textId="77777777" w:rsidR="00FA2EC9" w:rsidRPr="00E150CA" w:rsidRDefault="00FA2EC9" w:rsidP="00FA2EC9">
      <w:pPr>
        <w:numPr>
          <w:ilvl w:val="0"/>
          <w:numId w:val="1"/>
        </w:numPr>
        <w:rPr>
          <w:rFonts w:ascii="Times New Roman" w:hAnsi="Times New Roman" w:cs="Times New Roman"/>
        </w:rPr>
      </w:pPr>
      <w:r w:rsidRPr="00E150CA">
        <w:rPr>
          <w:rFonts w:ascii="Times New Roman" w:hAnsi="Times New Roman" w:cs="Times New Roman"/>
        </w:rPr>
        <w:t xml:space="preserve">there is good contrast between adjacent </w:t>
      </w:r>
      <w:proofErr w:type="spellStart"/>
      <w:r w:rsidRPr="00E150CA">
        <w:rPr>
          <w:rFonts w:ascii="Times New Roman" w:hAnsi="Times New Roman" w:cs="Times New Roman"/>
        </w:rPr>
        <w:t>colours</w:t>
      </w:r>
      <w:proofErr w:type="spellEnd"/>
      <w:r w:rsidRPr="00E150CA">
        <w:rPr>
          <w:rFonts w:ascii="Times New Roman" w:hAnsi="Times New Roman" w:cs="Times New Roman"/>
        </w:rPr>
        <w:t>;</w:t>
      </w:r>
    </w:p>
    <w:p w14:paraId="08279FA0" w14:textId="77777777" w:rsidR="00FA2EC9" w:rsidRPr="00E150CA" w:rsidRDefault="00FA2EC9" w:rsidP="00FA2EC9">
      <w:pPr>
        <w:numPr>
          <w:ilvl w:val="0"/>
          <w:numId w:val="1"/>
        </w:numPr>
        <w:rPr>
          <w:rFonts w:ascii="Times New Roman" w:hAnsi="Times New Roman" w:cs="Times New Roman"/>
        </w:rPr>
      </w:pPr>
      <w:proofErr w:type="spellStart"/>
      <w:r w:rsidRPr="00E150CA">
        <w:rPr>
          <w:rFonts w:ascii="Times New Roman" w:hAnsi="Times New Roman" w:cs="Times New Roman"/>
        </w:rPr>
        <w:t>colours</w:t>
      </w:r>
      <w:proofErr w:type="spellEnd"/>
      <w:r w:rsidRPr="00E150CA">
        <w:rPr>
          <w:rFonts w:ascii="Times New Roman" w:hAnsi="Times New Roman" w:cs="Times New Roman"/>
        </w:rPr>
        <w:t xml:space="preserve"> are distinguishable if the figure is converted to greyscale;</w:t>
      </w:r>
    </w:p>
    <w:p w14:paraId="73237AA3" w14:textId="77777777" w:rsidR="00FA2EC9" w:rsidRPr="00E150CA" w:rsidRDefault="00FA2EC9" w:rsidP="00FA2EC9">
      <w:pPr>
        <w:numPr>
          <w:ilvl w:val="0"/>
          <w:numId w:val="1"/>
        </w:numPr>
        <w:rPr>
          <w:rFonts w:ascii="Times New Roman" w:hAnsi="Times New Roman" w:cs="Times New Roman"/>
        </w:rPr>
      </w:pPr>
      <w:r w:rsidRPr="00E150CA">
        <w:rPr>
          <w:rFonts w:ascii="Times New Roman" w:hAnsi="Times New Roman" w:cs="Times New Roman"/>
        </w:rPr>
        <w:t xml:space="preserve">different line styles, fill styles, symbols or labels are used in addition to different </w:t>
      </w:r>
      <w:proofErr w:type="spellStart"/>
      <w:r w:rsidRPr="00E150CA">
        <w:rPr>
          <w:rFonts w:ascii="Times New Roman" w:hAnsi="Times New Roman" w:cs="Times New Roman"/>
        </w:rPr>
        <w:t>colours</w:t>
      </w:r>
      <w:proofErr w:type="spellEnd"/>
      <w:r w:rsidRPr="00E150CA">
        <w:rPr>
          <w:rFonts w:ascii="Times New Roman" w:hAnsi="Times New Roman" w:cs="Times New Roman"/>
        </w:rPr>
        <w:t>.</w:t>
      </w:r>
    </w:p>
    <w:p w14:paraId="3324C44A" w14:textId="77777777" w:rsidR="00FA2EC9" w:rsidRPr="00E150CA" w:rsidRDefault="00FA2EC9" w:rsidP="00FA2EC9">
      <w:pPr>
        <w:rPr>
          <w:rFonts w:ascii="Times New Roman" w:hAnsi="Times New Roman" w:cs="Times New Roman"/>
        </w:rPr>
      </w:pPr>
      <w:r w:rsidRPr="00E150CA">
        <w:rPr>
          <w:rFonts w:ascii="Times New Roman" w:hAnsi="Times New Roman" w:cs="Times New Roman"/>
        </w:rPr>
        <w:t xml:space="preserve">We accept that it is not always possible to follow these guidelines, for example with figures that use </w:t>
      </w:r>
      <w:proofErr w:type="spellStart"/>
      <w:r w:rsidRPr="00E150CA">
        <w:rPr>
          <w:rFonts w:ascii="Times New Roman" w:hAnsi="Times New Roman" w:cs="Times New Roman"/>
        </w:rPr>
        <w:t>colour</w:t>
      </w:r>
      <w:proofErr w:type="spellEnd"/>
      <w:r w:rsidRPr="00E150CA">
        <w:rPr>
          <w:rFonts w:ascii="Times New Roman" w:hAnsi="Times New Roman" w:cs="Times New Roman"/>
        </w:rPr>
        <w:t xml:space="preserve"> gradient scales to convey information, or for photographic images. As with all figures, it is important to use the figure caption to describe the information conveyed by the figure. See below for further details.</w:t>
      </w:r>
    </w:p>
    <w:p w14:paraId="248B1524" w14:textId="77777777" w:rsidR="00FA2EC9" w:rsidRPr="00E150CA" w:rsidRDefault="00FA2EC9" w:rsidP="00FA2EC9">
      <w:pPr>
        <w:rPr>
          <w:rFonts w:ascii="Times New Roman" w:hAnsi="Times New Roman" w:cs="Times New Roman"/>
        </w:rPr>
      </w:pPr>
      <w:r w:rsidRPr="00E150CA">
        <w:rPr>
          <w:rFonts w:ascii="Times New Roman" w:hAnsi="Times New Roman" w:cs="Times New Roman"/>
        </w:rPr>
        <w:t>Figures are converted and sized to the journal template as part of the production process for accepted articles, but they are not normally edited further. It is your responsibility to ensure that the figures you supply are legible and technically correct.</w:t>
      </w:r>
      <w:r w:rsidRPr="00E150CA">
        <w:rPr>
          <w:rFonts w:ascii="Times New Roman" w:hAnsi="Times New Roman" w:cs="Times New Roman"/>
        </w:rPr>
        <w:br/>
        <w:t xml:space="preserve">Characters should appear as they would be set in the main body of the article. Aim for text sizes of 8 to 12 pt at the final figure size: </w:t>
      </w:r>
      <w:proofErr w:type="gramStart"/>
      <w:r w:rsidRPr="00E150CA">
        <w:rPr>
          <w:rFonts w:ascii="Times New Roman" w:hAnsi="Times New Roman" w:cs="Times New Roman"/>
        </w:rPr>
        <w:t>typically</w:t>
      </w:r>
      <w:proofErr w:type="gramEnd"/>
      <w:r w:rsidRPr="00E150CA">
        <w:rPr>
          <w:rFonts w:ascii="Times New Roman" w:hAnsi="Times New Roman" w:cs="Times New Roman"/>
        </w:rPr>
        <w:t xml:space="preserve"> 8.5cm for a small/single-column figure and 15cm for a large/double-column figure. Micrographs should include a scale bar of appropriate size, e.g. 1 </w:t>
      </w:r>
      <w:proofErr w:type="spellStart"/>
      <w:r w:rsidRPr="00E150CA">
        <w:rPr>
          <w:rFonts w:ascii="Times New Roman" w:hAnsi="Times New Roman" w:cs="Times New Roman"/>
        </w:rPr>
        <w:t>μm</w:t>
      </w:r>
      <w:proofErr w:type="spellEnd"/>
      <w:r w:rsidRPr="00E150CA">
        <w:rPr>
          <w:rFonts w:ascii="Times New Roman" w:hAnsi="Times New Roman" w:cs="Times New Roman"/>
        </w:rPr>
        <w:t>. Figures should be numbered in the order in which they are referred to in the text, using sequential numerals (e.g. figure 1, figure 2, etc.).</w:t>
      </w:r>
    </w:p>
    <w:p w14:paraId="06B6B9C8" w14:textId="77777777" w:rsidR="00FA2EC9" w:rsidRPr="00E150CA" w:rsidRDefault="00FA2EC9" w:rsidP="00FA2EC9">
      <w:pPr>
        <w:rPr>
          <w:rFonts w:ascii="Times New Roman" w:hAnsi="Times New Roman" w:cs="Times New Roman"/>
        </w:rPr>
      </w:pPr>
      <w:r w:rsidRPr="00E150CA">
        <w:rPr>
          <w:rFonts w:ascii="Times New Roman" w:hAnsi="Times New Roman" w:cs="Times New Roman"/>
        </w:rPr>
        <w:lastRenderedPageBreak/>
        <w:t>If there is more than one part to a figure (e.g. figure 1(a), figure 1(b), etc.), the parts should be identified by a lower-case letter in parentheses close to or within the area of the figure.</w:t>
      </w:r>
    </w:p>
    <w:p w14:paraId="1FE5A34E" w14:textId="77777777" w:rsidR="00843353" w:rsidRPr="00E150CA" w:rsidRDefault="00843353" w:rsidP="00FA2EC9">
      <w:pPr>
        <w:rPr>
          <w:rFonts w:ascii="Times New Roman" w:hAnsi="Times New Roman" w:cs="Times New Roman"/>
        </w:rPr>
      </w:pPr>
    </w:p>
    <w:p w14:paraId="2B01EDDF" w14:textId="77777777" w:rsidR="00FA2EC9" w:rsidRPr="00E150CA" w:rsidRDefault="00FA2EC9" w:rsidP="00FA2EC9">
      <w:pPr>
        <w:rPr>
          <w:rFonts w:ascii="Times New Roman" w:hAnsi="Times New Roman" w:cs="Times New Roman"/>
          <w:b/>
          <w:bCs/>
        </w:rPr>
      </w:pPr>
      <w:r w:rsidRPr="00E150CA">
        <w:rPr>
          <w:rFonts w:ascii="Times New Roman" w:hAnsi="Times New Roman" w:cs="Times New Roman"/>
          <w:b/>
          <w:bCs/>
        </w:rPr>
        <w:t>File types</w:t>
      </w:r>
    </w:p>
    <w:p w14:paraId="040F510B" w14:textId="77777777" w:rsidR="00FA2EC9" w:rsidRPr="00E150CA" w:rsidRDefault="00FA2EC9" w:rsidP="00FA2EC9">
      <w:pPr>
        <w:rPr>
          <w:rFonts w:ascii="Times New Roman" w:hAnsi="Times New Roman" w:cs="Times New Roman"/>
        </w:rPr>
      </w:pPr>
      <w:r w:rsidRPr="00E150CA">
        <w:rPr>
          <w:rFonts w:ascii="Times New Roman" w:hAnsi="Times New Roman" w:cs="Times New Roman"/>
        </w:rPr>
        <w:t xml:space="preserve">For articles prepared using LaTeX2e, please make sure that your figures are all supplied as vector Encapsulated PostScript (EPS) and linked to your main </w:t>
      </w:r>
      <w:proofErr w:type="spellStart"/>
      <w:r w:rsidRPr="00E150CA">
        <w:rPr>
          <w:rFonts w:ascii="Times New Roman" w:hAnsi="Times New Roman" w:cs="Times New Roman"/>
        </w:rPr>
        <w:t>TeX</w:t>
      </w:r>
      <w:proofErr w:type="spellEnd"/>
      <w:r w:rsidRPr="00E150CA">
        <w:rPr>
          <w:rFonts w:ascii="Times New Roman" w:hAnsi="Times New Roman" w:cs="Times New Roman"/>
        </w:rPr>
        <w:t xml:space="preserve"> files using appropriate figure inclusion commands such as \</w:t>
      </w:r>
      <w:proofErr w:type="spellStart"/>
      <w:r w:rsidRPr="00E150CA">
        <w:rPr>
          <w:rFonts w:ascii="Times New Roman" w:hAnsi="Times New Roman" w:cs="Times New Roman"/>
        </w:rPr>
        <w:t>includegraphics</w:t>
      </w:r>
      <w:proofErr w:type="spellEnd"/>
      <w:r w:rsidRPr="00E150CA">
        <w:rPr>
          <w:rFonts w:ascii="Times New Roman" w:hAnsi="Times New Roman" w:cs="Times New Roman"/>
        </w:rPr>
        <w:t>. For articles prepared using Word, where possible please also supply all figures as separate graphics files (in addition to being embedded in the text). Our preferred graphics format is EPS. These files can be used directly to give high-quality results, and file sizes are small in comparison with most bitmap forms.</w:t>
      </w:r>
      <w:r w:rsidRPr="00E150CA">
        <w:rPr>
          <w:rFonts w:ascii="Times New Roman" w:hAnsi="Times New Roman" w:cs="Times New Roman"/>
        </w:rPr>
        <w:br/>
        <w:t>If you are unable to send us images in EPS, we can also accept:</w:t>
      </w:r>
    </w:p>
    <w:p w14:paraId="5AA4BBFB" w14:textId="77777777" w:rsidR="00FA2EC9" w:rsidRPr="00E150CA" w:rsidRDefault="00FA2EC9" w:rsidP="00FA2EC9">
      <w:pPr>
        <w:numPr>
          <w:ilvl w:val="0"/>
          <w:numId w:val="2"/>
        </w:numPr>
        <w:rPr>
          <w:rFonts w:ascii="Times New Roman" w:hAnsi="Times New Roman" w:cs="Times New Roman"/>
        </w:rPr>
      </w:pPr>
      <w:r w:rsidRPr="00E150CA">
        <w:rPr>
          <w:rFonts w:ascii="Times New Roman" w:hAnsi="Times New Roman" w:cs="Times New Roman"/>
        </w:rPr>
        <w:t>TIFF</w:t>
      </w:r>
    </w:p>
    <w:p w14:paraId="7CCC73BB" w14:textId="77777777" w:rsidR="00FA2EC9" w:rsidRPr="00E150CA" w:rsidRDefault="00FA2EC9" w:rsidP="00FA2EC9">
      <w:pPr>
        <w:numPr>
          <w:ilvl w:val="0"/>
          <w:numId w:val="2"/>
        </w:numPr>
        <w:rPr>
          <w:rFonts w:ascii="Times New Roman" w:hAnsi="Times New Roman" w:cs="Times New Roman"/>
        </w:rPr>
      </w:pPr>
      <w:r w:rsidRPr="00E150CA">
        <w:rPr>
          <w:rFonts w:ascii="Times New Roman" w:hAnsi="Times New Roman" w:cs="Times New Roman"/>
        </w:rPr>
        <w:t>JPEG</w:t>
      </w:r>
    </w:p>
    <w:p w14:paraId="4A80CE2F" w14:textId="77777777" w:rsidR="00FA2EC9" w:rsidRPr="00E150CA" w:rsidRDefault="00FA2EC9" w:rsidP="00FA2EC9">
      <w:pPr>
        <w:numPr>
          <w:ilvl w:val="0"/>
          <w:numId w:val="2"/>
        </w:numPr>
        <w:rPr>
          <w:rFonts w:ascii="Times New Roman" w:hAnsi="Times New Roman" w:cs="Times New Roman"/>
        </w:rPr>
      </w:pPr>
      <w:r w:rsidRPr="00E150CA">
        <w:rPr>
          <w:rFonts w:ascii="Times New Roman" w:hAnsi="Times New Roman" w:cs="Times New Roman"/>
        </w:rPr>
        <w:t>PDF (and images embedded within PDF files)</w:t>
      </w:r>
    </w:p>
    <w:p w14:paraId="4A72C7A7" w14:textId="77777777" w:rsidR="00FA2EC9" w:rsidRPr="00E150CA" w:rsidRDefault="00FA2EC9" w:rsidP="00FA2EC9">
      <w:pPr>
        <w:numPr>
          <w:ilvl w:val="0"/>
          <w:numId w:val="2"/>
        </w:numPr>
        <w:rPr>
          <w:rFonts w:ascii="Times New Roman" w:hAnsi="Times New Roman" w:cs="Times New Roman"/>
        </w:rPr>
      </w:pPr>
      <w:r w:rsidRPr="00E150CA">
        <w:rPr>
          <w:rFonts w:ascii="Times New Roman" w:hAnsi="Times New Roman" w:cs="Times New Roman"/>
        </w:rPr>
        <w:t xml:space="preserve">Images/drawings coded using </w:t>
      </w:r>
      <w:proofErr w:type="spellStart"/>
      <w:r w:rsidRPr="00E150CA">
        <w:rPr>
          <w:rFonts w:ascii="Times New Roman" w:hAnsi="Times New Roman" w:cs="Times New Roman"/>
        </w:rPr>
        <w:t>TeX</w:t>
      </w:r>
      <w:proofErr w:type="spellEnd"/>
      <w:r w:rsidRPr="00E150CA">
        <w:rPr>
          <w:rFonts w:ascii="Times New Roman" w:hAnsi="Times New Roman" w:cs="Times New Roman"/>
        </w:rPr>
        <w:t>/LaTeX package</w:t>
      </w:r>
    </w:p>
    <w:p w14:paraId="30621EB2" w14:textId="77777777" w:rsidR="00FA2EC9" w:rsidRPr="00E150CA" w:rsidRDefault="00FA2EC9" w:rsidP="00FA2EC9">
      <w:pPr>
        <w:numPr>
          <w:ilvl w:val="0"/>
          <w:numId w:val="2"/>
        </w:numPr>
        <w:rPr>
          <w:rFonts w:ascii="Times New Roman" w:hAnsi="Times New Roman" w:cs="Times New Roman"/>
        </w:rPr>
      </w:pPr>
      <w:r w:rsidRPr="00E150CA">
        <w:rPr>
          <w:rFonts w:ascii="Times New Roman" w:hAnsi="Times New Roman" w:cs="Times New Roman"/>
        </w:rPr>
        <w:t>Images/figures embedded in MS Word, Excel or PowerPoint</w:t>
      </w:r>
    </w:p>
    <w:p w14:paraId="3F406203" w14:textId="77777777" w:rsidR="00FA2EC9" w:rsidRPr="00E150CA" w:rsidRDefault="00FA2EC9" w:rsidP="00FA2EC9">
      <w:pPr>
        <w:numPr>
          <w:ilvl w:val="0"/>
          <w:numId w:val="2"/>
        </w:numPr>
        <w:rPr>
          <w:rFonts w:ascii="Times New Roman" w:hAnsi="Times New Roman" w:cs="Times New Roman"/>
        </w:rPr>
      </w:pPr>
      <w:r w:rsidRPr="00E150CA">
        <w:rPr>
          <w:rFonts w:ascii="Times New Roman" w:hAnsi="Times New Roman" w:cs="Times New Roman"/>
        </w:rPr>
        <w:t>Graphics application source files (Photoshop, Illustrator, CorelDraw).</w:t>
      </w:r>
    </w:p>
    <w:p w14:paraId="6EDE8EAB" w14:textId="77777777" w:rsidR="00843353" w:rsidRPr="00E150CA" w:rsidRDefault="00843353" w:rsidP="00843353">
      <w:pPr>
        <w:rPr>
          <w:rFonts w:ascii="Times New Roman" w:hAnsi="Times New Roman" w:cs="Times New Roman"/>
        </w:rPr>
      </w:pPr>
    </w:p>
    <w:p w14:paraId="23FCF4A5" w14:textId="77777777" w:rsidR="00FA2EC9" w:rsidRPr="00E150CA" w:rsidRDefault="00FA2EC9" w:rsidP="00FA2EC9">
      <w:pPr>
        <w:rPr>
          <w:rFonts w:ascii="Times New Roman" w:hAnsi="Times New Roman" w:cs="Times New Roman"/>
          <w:b/>
          <w:bCs/>
        </w:rPr>
      </w:pPr>
      <w:r w:rsidRPr="00E150CA">
        <w:rPr>
          <w:rFonts w:ascii="Times New Roman" w:hAnsi="Times New Roman" w:cs="Times New Roman"/>
          <w:b/>
          <w:bCs/>
        </w:rPr>
        <w:t>Vector formats</w:t>
      </w:r>
    </w:p>
    <w:p w14:paraId="3A421278" w14:textId="77777777" w:rsidR="00FA2EC9" w:rsidRPr="00E150CA" w:rsidRDefault="00FA2EC9" w:rsidP="00FA2EC9">
      <w:pPr>
        <w:rPr>
          <w:rFonts w:ascii="Times New Roman" w:hAnsi="Times New Roman" w:cs="Times New Roman"/>
        </w:rPr>
      </w:pPr>
      <w:r w:rsidRPr="00E150CA">
        <w:rPr>
          <w:rFonts w:ascii="Times New Roman" w:hAnsi="Times New Roman" w:cs="Times New Roman"/>
        </w:rPr>
        <w:t>The advantage of vector graphics is that they give the best possible quality at all output resolutions. In order to get the best possible results, please note the following important points:</w:t>
      </w:r>
    </w:p>
    <w:p w14:paraId="13CB45BC" w14:textId="77777777" w:rsidR="00FA2EC9" w:rsidRPr="00E150CA" w:rsidRDefault="00FA2EC9" w:rsidP="00FA2EC9">
      <w:pPr>
        <w:numPr>
          <w:ilvl w:val="0"/>
          <w:numId w:val="3"/>
        </w:numPr>
        <w:rPr>
          <w:rFonts w:ascii="Times New Roman" w:hAnsi="Times New Roman" w:cs="Times New Roman"/>
        </w:rPr>
      </w:pPr>
      <w:r w:rsidRPr="00E150CA">
        <w:rPr>
          <w:rFonts w:ascii="Times New Roman" w:hAnsi="Times New Roman" w:cs="Times New Roman"/>
        </w:rPr>
        <w:t>Fonts used should be restricted to the standard font families (Times, Helvetica, Courier or Symbol).</w:t>
      </w:r>
    </w:p>
    <w:p w14:paraId="783F035A" w14:textId="77777777" w:rsidR="00FA2EC9" w:rsidRPr="00E150CA" w:rsidRDefault="00FA2EC9" w:rsidP="00FA2EC9">
      <w:pPr>
        <w:numPr>
          <w:ilvl w:val="0"/>
          <w:numId w:val="3"/>
        </w:numPr>
        <w:rPr>
          <w:rFonts w:ascii="Times New Roman" w:hAnsi="Times New Roman" w:cs="Times New Roman"/>
        </w:rPr>
      </w:pPr>
      <w:r w:rsidRPr="00E150CA">
        <w:rPr>
          <w:rFonts w:ascii="Times New Roman" w:hAnsi="Times New Roman" w:cs="Times New Roman"/>
        </w:rPr>
        <w:t xml:space="preserve">Certain proprietary vector graphics formats such as Origin, </w:t>
      </w:r>
      <w:proofErr w:type="spellStart"/>
      <w:r w:rsidRPr="00E150CA">
        <w:rPr>
          <w:rFonts w:ascii="Times New Roman" w:hAnsi="Times New Roman" w:cs="Times New Roman"/>
        </w:rPr>
        <w:t>Kaleidagraph</w:t>
      </w:r>
      <w:proofErr w:type="spellEnd"/>
      <w:r w:rsidRPr="00E150CA">
        <w:rPr>
          <w:rFonts w:ascii="Times New Roman" w:hAnsi="Times New Roman" w:cs="Times New Roman"/>
        </w:rPr>
        <w:t>, Cricket Graph and Gnu Plot should not be sent in their native format. If you use these applications to create your figures, please export them as EPS.</w:t>
      </w:r>
    </w:p>
    <w:p w14:paraId="24708D88" w14:textId="77777777" w:rsidR="00FA2EC9" w:rsidRPr="00E150CA" w:rsidRDefault="00FA2EC9" w:rsidP="00FA2EC9">
      <w:pPr>
        <w:rPr>
          <w:rFonts w:ascii="Times New Roman" w:hAnsi="Times New Roman" w:cs="Times New Roman"/>
        </w:rPr>
      </w:pPr>
    </w:p>
    <w:p w14:paraId="200607FA" w14:textId="77777777" w:rsidR="00FA2EC9" w:rsidRPr="00E150CA" w:rsidRDefault="00FA2EC9" w:rsidP="00FA2EC9">
      <w:pPr>
        <w:rPr>
          <w:rFonts w:ascii="Times New Roman" w:hAnsi="Times New Roman" w:cs="Times New Roman"/>
          <w:b/>
          <w:bCs/>
        </w:rPr>
      </w:pPr>
      <w:r w:rsidRPr="00E150CA">
        <w:rPr>
          <w:rFonts w:ascii="Times New Roman" w:hAnsi="Times New Roman" w:cs="Times New Roman"/>
          <w:b/>
          <w:bCs/>
        </w:rPr>
        <w:t>Figure captions</w:t>
      </w:r>
    </w:p>
    <w:p w14:paraId="226CB872" w14:textId="77777777" w:rsidR="00FA2EC9" w:rsidRPr="00E150CA" w:rsidRDefault="00FA2EC9" w:rsidP="00FA2EC9">
      <w:pPr>
        <w:rPr>
          <w:rFonts w:ascii="Times New Roman" w:hAnsi="Times New Roman" w:cs="Times New Roman"/>
        </w:rPr>
      </w:pPr>
      <w:r w:rsidRPr="00E150CA">
        <w:rPr>
          <w:rFonts w:ascii="Times New Roman" w:hAnsi="Times New Roman" w:cs="Times New Roman"/>
        </w:rPr>
        <w:t>Captions should be included in the text and not in the graphics files. Figure captions should contain relevant key terms and be self-contained (avoiding acronyms) so that a reader can understand the figure without having to refer to the text. To make your figures accessible to as many readers as possible, include the main points that the figure demonstrates in the caption. We provide further information and examples on </w:t>
      </w:r>
      <w:hyperlink r:id="rId23" w:history="1">
        <w:r w:rsidRPr="00E150CA">
          <w:rPr>
            <w:rStyle w:val="Hyperlink"/>
            <w:rFonts w:ascii="Times New Roman" w:hAnsi="Times New Roman" w:cs="Times New Roman"/>
            <w:b/>
            <w:bCs/>
          </w:rPr>
          <w:t>this page</w:t>
        </w:r>
      </w:hyperlink>
      <w:r w:rsidRPr="00E150CA">
        <w:rPr>
          <w:rFonts w:ascii="Times New Roman" w:hAnsi="Times New Roman" w:cs="Times New Roman"/>
        </w:rPr>
        <w:t>.</w:t>
      </w:r>
    </w:p>
    <w:p w14:paraId="147E5D95" w14:textId="35D15C8C" w:rsidR="00C351E5" w:rsidRDefault="00C351E5"/>
    <w:sectPr w:rsidR="00C351E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Anenberg, Susan Casper" w:date="2024-10-26T06:52:00Z" w:initials="ASC">
    <w:p w14:paraId="4E17DA25" w14:textId="236431BC" w:rsidR="001A3B3D" w:rsidRDefault="001A3B3D">
      <w:pPr>
        <w:pStyle w:val="CommentText"/>
      </w:pPr>
      <w:r>
        <w:rPr>
          <w:rStyle w:val="CommentReference"/>
        </w:rPr>
        <w:annotationRef/>
      </w:r>
      <w:r>
        <w:t>Make sure this is not too closely worded to your previous articles. Self-</w:t>
      </w:r>
      <w:proofErr w:type="spellStart"/>
      <w:r>
        <w:t>plagiarization</w:t>
      </w:r>
      <w:proofErr w:type="spellEnd"/>
      <w:r>
        <w:t xml:space="preserve"> has recently taken down some university presidents!</w:t>
      </w:r>
    </w:p>
  </w:comment>
  <w:comment w:id="6" w:author="Anenberg, Susan Casper" w:date="2024-10-26T07:02:00Z" w:initials="ASC">
    <w:p w14:paraId="795884DF" w14:textId="69807AF4" w:rsidR="001A3B3D" w:rsidRDefault="001A3B3D">
      <w:pPr>
        <w:pStyle w:val="CommentText"/>
      </w:pPr>
      <w:r>
        <w:rPr>
          <w:rStyle w:val="CommentReference"/>
        </w:rPr>
        <w:annotationRef/>
      </w:r>
      <w:r>
        <w:t>This could be shortened to a couple sentences if needing space elsewhere</w:t>
      </w:r>
    </w:p>
  </w:comment>
  <w:comment w:id="10" w:author="Anenberg, Susan Casper" w:date="2024-10-26T06:53:00Z" w:initials="ASC">
    <w:p w14:paraId="0BD387D6" w14:textId="57138C30" w:rsidR="001A3B3D" w:rsidRDefault="001A3B3D">
      <w:pPr>
        <w:pStyle w:val="CommentText"/>
      </w:pPr>
      <w:r>
        <w:rPr>
          <w:rStyle w:val="CommentReference"/>
        </w:rPr>
        <w:annotationRef/>
      </w:r>
      <w:r>
        <w:t xml:space="preserve">I’m not sure this paragraph is needed. You can wrap some of the concepts into the Methods section. Your last paper needed a paragraph like this because the link between the NDVI and land use metrics was a key aspect of the paper. But in this one, we are less focused on the metric and rather just applying the datasets. </w:t>
      </w:r>
      <w:proofErr w:type="gramStart"/>
      <w:r>
        <w:t>Therefore</w:t>
      </w:r>
      <w:proofErr w:type="gramEnd"/>
      <w:r>
        <w:t xml:space="preserve"> you can take a more straightforward approach of describing the metric/dataset when you talk about data sources in the methods section</w:t>
      </w:r>
    </w:p>
    <w:p w14:paraId="4ABE9861" w14:textId="77777777" w:rsidR="001A3B3D" w:rsidRDefault="001A3B3D">
      <w:pPr>
        <w:pStyle w:val="CommentText"/>
      </w:pPr>
    </w:p>
    <w:p w14:paraId="62D36DC6" w14:textId="00E1292F" w:rsidR="001A3B3D" w:rsidRDefault="001A3B3D">
      <w:pPr>
        <w:pStyle w:val="CommentText"/>
      </w:pPr>
      <w:r>
        <w:t>This also has the benefit of shortening the Introduction. In a short-format paper style like ERL papers, you can’t give too much space to Introduction because then you don’t’ have enough space for the rest of the paper.</w:t>
      </w:r>
    </w:p>
  </w:comment>
  <w:comment w:id="17" w:author="Anenberg, Susan Casper" w:date="2024-10-26T07:04:00Z" w:initials="ASC">
    <w:p w14:paraId="6F243920" w14:textId="6195E6A0" w:rsidR="001A3B3D" w:rsidRDefault="001A3B3D">
      <w:pPr>
        <w:pStyle w:val="CommentText"/>
      </w:pPr>
      <w:r>
        <w:rPr>
          <w:rStyle w:val="CommentReference"/>
        </w:rPr>
        <w:annotationRef/>
      </w:r>
      <w:r>
        <w:t>More useful to focus on what these studies indicate than just to state that they exist. This better motivates your study</w:t>
      </w:r>
    </w:p>
  </w:comment>
  <w:comment w:id="21" w:author="Anenberg, Susan Casper" w:date="2024-10-26T06:59:00Z" w:initials="ASC">
    <w:p w14:paraId="5614F138" w14:textId="7B304127" w:rsidR="001A3B3D" w:rsidRDefault="001A3B3D">
      <w:pPr>
        <w:pStyle w:val="CommentText"/>
      </w:pPr>
      <w:r>
        <w:rPr>
          <w:rStyle w:val="CommentReference"/>
        </w:rPr>
        <w:annotationRef/>
      </w:r>
      <w:r>
        <w:t>Change this sentence to focus on why a global-scale HIA is needed</w:t>
      </w:r>
    </w:p>
  </w:comment>
  <w:comment w:id="23" w:author="Anenberg, Susan Casper" w:date="2024-10-26T07:00:00Z" w:initials="ASC">
    <w:p w14:paraId="08629007" w14:textId="00B53941" w:rsidR="001A3B3D" w:rsidRDefault="001A3B3D">
      <w:pPr>
        <w:pStyle w:val="CommentText"/>
      </w:pPr>
      <w:r>
        <w:rPr>
          <w:rStyle w:val="CommentReference"/>
        </w:rPr>
        <w:annotationRef/>
      </w:r>
      <w:r>
        <w:t>I’m not sure what you mean by this… that cities will only benefit from the climate resiliency of greenspace when a weather disaster happens? Can you try rephrasing, or maybe it’s not needed?</w:t>
      </w:r>
    </w:p>
  </w:comment>
  <w:comment w:id="25" w:author="Anenberg, Susan Casper" w:date="2024-10-26T07:01:00Z" w:initials="ASC">
    <w:p w14:paraId="35D2A74C" w14:textId="1D7BC17C" w:rsidR="001A3B3D" w:rsidRDefault="001A3B3D">
      <w:pPr>
        <w:pStyle w:val="CommentText"/>
      </w:pPr>
      <w:r>
        <w:rPr>
          <w:rStyle w:val="CommentReference"/>
        </w:rPr>
        <w:annotationRef/>
      </w:r>
      <w:r>
        <w:t>Use these sentences to state what the objective of the study is and how it adds value beyond what has been published in Lancet Countdown</w:t>
      </w:r>
    </w:p>
  </w:comment>
  <w:comment w:id="26" w:author="Anenberg, Susan Casper" w:date="2024-10-26T07:06:00Z" w:initials="ASC">
    <w:p w14:paraId="51D17255" w14:textId="2DC53E6D" w:rsidR="001A3B3D" w:rsidRDefault="001A3B3D">
      <w:pPr>
        <w:pStyle w:val="CommentText"/>
      </w:pPr>
      <w:r>
        <w:rPr>
          <w:rStyle w:val="CommentReference"/>
        </w:rPr>
        <w:annotationRef/>
      </w:r>
      <w:r>
        <w:t>Nice job providing a high-level summary of the overall approach. Since I recommended removing the NDVI paragraph from the Intro, the first sentence will need a bit of rewording. I suggested an approach</w:t>
      </w:r>
    </w:p>
  </w:comment>
  <w:comment w:id="40" w:author="Anenberg, Susan Casper" w:date="2024-10-26T07:08:00Z" w:initials="ASC">
    <w:p w14:paraId="6E8B05DB" w14:textId="12C9A5DF" w:rsidR="001A3B3D" w:rsidRDefault="001A3B3D">
      <w:pPr>
        <w:pStyle w:val="CommentText"/>
      </w:pPr>
      <w:r>
        <w:rPr>
          <w:rStyle w:val="CommentReference"/>
        </w:rPr>
        <w:annotationRef/>
      </w:r>
      <w:r>
        <w:t>I edited these two sentences to give an example of how your writing can become more concise without losing meaning. See if you can take a crack at it throughout. With short journal articles like at ERL, you need to become more concise to have enough space to cover a lot of material</w:t>
      </w:r>
    </w:p>
  </w:comment>
  <w:comment w:id="56" w:author="Anenberg, Susan Casper" w:date="2024-10-26T07:10:00Z" w:initials="ASC">
    <w:p w14:paraId="20199722" w14:textId="4E0ABE15" w:rsidR="001A3B3D" w:rsidRDefault="001A3B3D">
      <w:pPr>
        <w:pStyle w:val="CommentText"/>
      </w:pPr>
      <w:r>
        <w:rPr>
          <w:rStyle w:val="CommentReference"/>
        </w:rPr>
        <w:annotationRef/>
      </w:r>
      <w:r>
        <w:t xml:space="preserve">This is surprising… can you confirm that these are all small island nations or something where the cities are too small to be included? </w:t>
      </w:r>
    </w:p>
  </w:comment>
  <w:comment w:id="57" w:author="Anenberg, Susan Casper" w:date="2024-10-28T06:21:00Z" w:initials="ASC">
    <w:p w14:paraId="0F7D9964" w14:textId="75CB482B" w:rsidR="001A3B3D" w:rsidRDefault="001A3B3D">
      <w:pPr>
        <w:pStyle w:val="CommentText"/>
      </w:pPr>
      <w:r>
        <w:rPr>
          <w:rStyle w:val="CommentReference"/>
        </w:rPr>
        <w:annotationRef/>
      </w:r>
      <w:r>
        <w:t xml:space="preserve">Might be helpful to add one sentence or a few words explaining why we include the green/blue space fractions in the paper. The explanation given below for NDVI is to be consistent with the epi studies. Why is green/blue space important to include? </w:t>
      </w:r>
    </w:p>
  </w:comment>
  <w:comment w:id="58" w:author="Anenberg, Susan Casper" w:date="2024-10-26T07:11:00Z" w:initials="ASC">
    <w:p w14:paraId="443BBCB3" w14:textId="5CEFE9B7" w:rsidR="001A3B3D" w:rsidRDefault="001A3B3D">
      <w:pPr>
        <w:pStyle w:val="CommentText"/>
      </w:pPr>
      <w:r>
        <w:rPr>
          <w:rStyle w:val="CommentReference"/>
        </w:rPr>
        <w:annotationRef/>
      </w:r>
      <w:r>
        <w:t>I’ve always seen this written as MODIS</w:t>
      </w:r>
    </w:p>
  </w:comment>
  <w:comment w:id="59" w:author="Anenberg, Susan Casper" w:date="2024-10-28T05:42:00Z" w:initials="ASC">
    <w:p w14:paraId="2FBA813F" w14:textId="036593BA" w:rsidR="001A3B3D" w:rsidRDefault="001A3B3D">
      <w:pPr>
        <w:pStyle w:val="CommentText"/>
      </w:pPr>
      <w:r>
        <w:rPr>
          <w:rStyle w:val="CommentReference"/>
        </w:rPr>
        <w:annotationRef/>
      </w:r>
      <w:r>
        <w:t>Add the dataset name… otherwise it sounds like you’re accessing the satellite itself through GEE</w:t>
      </w:r>
    </w:p>
  </w:comment>
  <w:comment w:id="60" w:author="Anenberg, Susan Casper" w:date="2024-10-26T07:11:00Z" w:initials="ASC">
    <w:p w14:paraId="09E93765" w14:textId="4BCF0030" w:rsidR="001A3B3D" w:rsidRDefault="001A3B3D">
      <w:pPr>
        <w:pStyle w:val="CommentText"/>
      </w:pPr>
      <w:r>
        <w:rPr>
          <w:rStyle w:val="CommentReference"/>
        </w:rPr>
        <w:annotationRef/>
      </w:r>
      <w:r>
        <w:t>What is this? Citation?</w:t>
      </w:r>
    </w:p>
  </w:comment>
  <w:comment w:id="63" w:author="Anenberg, Susan Casper" w:date="2024-10-28T05:43:00Z" w:initials="ASC">
    <w:p w14:paraId="45A8FDB2" w14:textId="496EBE59" w:rsidR="001A3B3D" w:rsidRDefault="001A3B3D">
      <w:pPr>
        <w:pStyle w:val="CommentText"/>
      </w:pPr>
      <w:r>
        <w:rPr>
          <w:rStyle w:val="CommentReference"/>
        </w:rPr>
        <w:annotationRef/>
      </w:r>
      <w:r>
        <w:t>Average of what?</w:t>
      </w:r>
    </w:p>
  </w:comment>
  <w:comment w:id="64" w:author="Anenberg, Susan Casper" w:date="2024-10-28T05:47:00Z" w:initials="ASC">
    <w:p w14:paraId="3633BCEB" w14:textId="330A07C8" w:rsidR="001A3B3D" w:rsidRDefault="001A3B3D">
      <w:pPr>
        <w:pStyle w:val="CommentText"/>
      </w:pPr>
      <w:r>
        <w:rPr>
          <w:rStyle w:val="CommentReference"/>
        </w:rPr>
        <w:annotationRef/>
      </w:r>
      <w:r>
        <w:t>Deleted because you’re describing how you calculated this in the next paragraph – you didn’t take this directly from Landsat 8</w:t>
      </w:r>
    </w:p>
  </w:comment>
  <w:comment w:id="66" w:author="Anenberg, Susan Casper" w:date="2024-10-28T05:48:00Z" w:initials="ASC">
    <w:p w14:paraId="22D9545B" w14:textId="4DE80689" w:rsidR="001A3B3D" w:rsidRDefault="001A3B3D">
      <w:pPr>
        <w:pStyle w:val="CommentText"/>
      </w:pPr>
      <w:r>
        <w:rPr>
          <w:rStyle w:val="CommentReference"/>
        </w:rPr>
        <w:annotationRef/>
      </w:r>
      <w:r>
        <w:t>Candidate for deletion if you need to cut words</w:t>
      </w:r>
    </w:p>
  </w:comment>
  <w:comment w:id="70" w:author="Anenberg, Susan Casper" w:date="2024-10-28T05:50:00Z" w:initials="ASC">
    <w:p w14:paraId="4993A123" w14:textId="3E9EE56A" w:rsidR="001A3B3D" w:rsidRDefault="001A3B3D">
      <w:pPr>
        <w:pStyle w:val="CommentText"/>
      </w:pPr>
      <w:r>
        <w:rPr>
          <w:rStyle w:val="CommentReference"/>
        </w:rPr>
        <w:annotationRef/>
      </w:r>
      <w:r>
        <w:t xml:space="preserve">Somewhere else – in the intro probably – you should describe what’s new in your paper beyond the previously published and the new lancet countdown reports. </w:t>
      </w:r>
      <w:proofErr w:type="gramStart"/>
      <w:r>
        <w:t>So</w:t>
      </w:r>
      <w:proofErr w:type="gramEnd"/>
      <w:r>
        <w:t xml:space="preserve"> you don’t need this here also</w:t>
      </w:r>
    </w:p>
  </w:comment>
  <w:comment w:id="76" w:author="Anenberg, Susan Casper" w:date="2024-10-28T05:54:00Z" w:initials="ASC">
    <w:p w14:paraId="4A048F8C" w14:textId="0FFC1D68" w:rsidR="001A3B3D" w:rsidRDefault="001A3B3D">
      <w:pPr>
        <w:pStyle w:val="CommentText"/>
      </w:pPr>
      <w:r>
        <w:rPr>
          <w:rStyle w:val="CommentReference"/>
        </w:rPr>
        <w:annotationRef/>
      </w:r>
      <w:r>
        <w:t>Correct?</w:t>
      </w:r>
    </w:p>
  </w:comment>
  <w:comment w:id="85" w:author="Anenberg, Susan Casper" w:date="2024-10-28T05:48:00Z" w:initials="ASC">
    <w:p w14:paraId="56376C55" w14:textId="7DA847BD" w:rsidR="001A3B3D" w:rsidRDefault="001A3B3D">
      <w:pPr>
        <w:pStyle w:val="CommentText"/>
      </w:pPr>
      <w:r>
        <w:rPr>
          <w:rStyle w:val="CommentReference"/>
        </w:rPr>
        <w:annotationRef/>
      </w:r>
      <w:r>
        <w:t>When? In your own work? You can just say that you set these to 0, you don’t need to specify when you did it</w:t>
      </w:r>
    </w:p>
  </w:comment>
  <w:comment w:id="104" w:author="Anenberg, Susan Casper" w:date="2024-10-28T05:54:00Z" w:initials="ASC">
    <w:p w14:paraId="6D80B225" w14:textId="41AAAEBF" w:rsidR="001A3B3D" w:rsidRDefault="001A3B3D">
      <w:pPr>
        <w:pStyle w:val="CommentText"/>
      </w:pPr>
      <w:r>
        <w:rPr>
          <w:rStyle w:val="CommentReference"/>
        </w:rPr>
        <w:annotationRef/>
      </w:r>
      <w:r>
        <w:t>Correct?</w:t>
      </w:r>
    </w:p>
  </w:comment>
  <w:comment w:id="108" w:author="Anenberg, Susan Casper" w:date="2024-10-28T05:52:00Z" w:initials="ASC">
    <w:p w14:paraId="3DBD94C9" w14:textId="18A4F7D6" w:rsidR="001A3B3D" w:rsidRDefault="001A3B3D">
      <w:pPr>
        <w:pStyle w:val="CommentText"/>
      </w:pPr>
      <w:r>
        <w:rPr>
          <w:rStyle w:val="CommentReference"/>
        </w:rPr>
        <w:annotationRef/>
      </w:r>
      <w:r>
        <w:t xml:space="preserve">Don’t think you need labels actually </w:t>
      </w:r>
    </w:p>
  </w:comment>
  <w:comment w:id="121" w:author="Anenberg, Susan Casper" w:date="2024-10-28T05:54:00Z" w:initials="ASC">
    <w:p w14:paraId="07CB3B89" w14:textId="37B35FDF" w:rsidR="001A3B3D" w:rsidRDefault="001A3B3D">
      <w:pPr>
        <w:pStyle w:val="CommentText"/>
      </w:pPr>
      <w:r>
        <w:rPr>
          <w:rStyle w:val="CommentReference"/>
        </w:rPr>
        <w:annotationRef/>
      </w:r>
      <w:r>
        <w:t>Correct?</w:t>
      </w:r>
    </w:p>
  </w:comment>
  <w:comment w:id="129" w:author="Anenberg, Susan Casper" w:date="2024-10-28T05:56:00Z" w:initials="ASC">
    <w:p w14:paraId="13C49267" w14:textId="1D20A351" w:rsidR="001A3B3D" w:rsidRDefault="001A3B3D">
      <w:pPr>
        <w:pStyle w:val="CommentText"/>
      </w:pPr>
      <w:r>
        <w:rPr>
          <w:rStyle w:val="CommentReference"/>
        </w:rPr>
        <w:annotationRef/>
      </w:r>
      <w:r>
        <w:t>Should be equation 1</w:t>
      </w:r>
    </w:p>
  </w:comment>
  <w:comment w:id="131" w:author="Anenberg, Susan Casper" w:date="2024-10-28T05:57:00Z" w:initials="ASC">
    <w:p w14:paraId="0F165129" w14:textId="4D9BE3A9" w:rsidR="001A3B3D" w:rsidRDefault="001A3B3D">
      <w:pPr>
        <w:pStyle w:val="CommentText"/>
      </w:pPr>
      <w:r>
        <w:rPr>
          <w:rStyle w:val="CommentReference"/>
        </w:rPr>
        <w:annotationRef/>
      </w:r>
      <w:r>
        <w:t>Repetitive with the equation. Don’t nee</w:t>
      </w:r>
    </w:p>
  </w:comment>
  <w:comment w:id="138" w:author="Anenberg, Susan Casper" w:date="2024-10-28T06:01:00Z" w:initials="ASC">
    <w:p w14:paraId="64AB73E1" w14:textId="6F67A9C9" w:rsidR="001A3B3D" w:rsidRDefault="001A3B3D">
      <w:pPr>
        <w:pStyle w:val="CommentText"/>
      </w:pPr>
      <w:r>
        <w:rPr>
          <w:rStyle w:val="CommentReference"/>
        </w:rPr>
        <w:annotationRef/>
      </w:r>
      <w:r>
        <w:t>Add another sentence to the end here explaining that you are using the highest city-level population-weighted seasonal average NDVI?</w:t>
      </w:r>
    </w:p>
  </w:comment>
  <w:comment w:id="140" w:author="Anenberg, Susan Casper" w:date="2024-10-28T06:00:00Z" w:initials="ASC">
    <w:p w14:paraId="732CC25F" w14:textId="77777777" w:rsidR="001A3B3D" w:rsidRDefault="001A3B3D">
      <w:pPr>
        <w:pStyle w:val="CommentText"/>
      </w:pPr>
      <w:r>
        <w:rPr>
          <w:rStyle w:val="CommentReference"/>
        </w:rPr>
        <w:annotationRef/>
      </w:r>
      <w:r>
        <w:t>Moved up so readers can understand why we are calculating this before the description of the approach</w:t>
      </w:r>
    </w:p>
    <w:p w14:paraId="343CB448" w14:textId="77777777" w:rsidR="001A3B3D" w:rsidRDefault="001A3B3D">
      <w:pPr>
        <w:pStyle w:val="CommentText"/>
      </w:pPr>
    </w:p>
    <w:p w14:paraId="63C71074" w14:textId="77777777" w:rsidR="001A3B3D" w:rsidRDefault="001A3B3D">
      <w:pPr>
        <w:pStyle w:val="CommentText"/>
      </w:pPr>
      <w:r>
        <w:t xml:space="preserve">As I start reading the next sentence on the HIA, I see you’re calculating health impacts at the pixel level, so are you actually using PIXEL-level greenest season NDVI? </w:t>
      </w:r>
    </w:p>
    <w:p w14:paraId="3044EB45" w14:textId="77777777" w:rsidR="001A3B3D" w:rsidRDefault="001A3B3D">
      <w:pPr>
        <w:pStyle w:val="CommentText"/>
      </w:pPr>
    </w:p>
    <w:p w14:paraId="38DAF568" w14:textId="27BE4585" w:rsidR="001A3B3D" w:rsidRDefault="001A3B3D">
      <w:pPr>
        <w:pStyle w:val="CommentText"/>
      </w:pPr>
      <w:r>
        <w:t>Clarify this in the last sentence of the NDVI methods section</w:t>
      </w:r>
    </w:p>
  </w:comment>
  <w:comment w:id="142" w:author="Anenberg, Susan Casper" w:date="2024-10-28T06:03:00Z" w:initials="ASC">
    <w:p w14:paraId="5CD5E277" w14:textId="023183D5" w:rsidR="001A3B3D" w:rsidRDefault="001A3B3D">
      <w:pPr>
        <w:pStyle w:val="CommentText"/>
      </w:pPr>
      <w:r>
        <w:rPr>
          <w:rStyle w:val="CommentReference"/>
        </w:rPr>
        <w:annotationRef/>
      </w:r>
      <w:r>
        <w:t xml:space="preserve">I think above you used pixel. Very minor point, but I’d suggest to be consistent between pixel or </w:t>
      </w:r>
      <w:proofErr w:type="spellStart"/>
      <w:r>
        <w:t>gridcell</w:t>
      </w:r>
      <w:proofErr w:type="spellEnd"/>
    </w:p>
  </w:comment>
  <w:comment w:id="143" w:author="Anenberg, Susan Casper" w:date="2024-10-28T06:07:00Z" w:initials="ASC">
    <w:p w14:paraId="0972B8C5" w14:textId="27910C62" w:rsidR="001A3B3D" w:rsidRDefault="001A3B3D">
      <w:pPr>
        <w:pStyle w:val="CommentText"/>
      </w:pPr>
      <w:r>
        <w:rPr>
          <w:rStyle w:val="CommentReference"/>
        </w:rPr>
        <w:annotationRef/>
      </w:r>
      <w:r>
        <w:t>Add what ages this applies to</w:t>
      </w:r>
    </w:p>
  </w:comment>
  <w:comment w:id="164" w:author="Anenberg, Susan Casper" w:date="2024-10-28T06:14:00Z" w:initials="ASC">
    <w:p w14:paraId="7100930A" w14:textId="77777777" w:rsidR="001A3B3D" w:rsidRDefault="001A3B3D">
      <w:pPr>
        <w:pStyle w:val="CommentText"/>
      </w:pPr>
      <w:r>
        <w:rPr>
          <w:rStyle w:val="CommentReference"/>
        </w:rPr>
        <w:annotationRef/>
      </w:r>
      <w:r>
        <w:t xml:space="preserve">I’m not finding it that useful to call out these particular regional results because the regions you end up highlighting have so few cities. </w:t>
      </w:r>
    </w:p>
    <w:p w14:paraId="68AA3878" w14:textId="77777777" w:rsidR="001A3B3D" w:rsidRDefault="001A3B3D">
      <w:pPr>
        <w:pStyle w:val="CommentText"/>
      </w:pPr>
    </w:p>
    <w:p w14:paraId="06FF4F1B" w14:textId="4446D636" w:rsidR="001A3B3D" w:rsidRDefault="001A3B3D">
      <w:pPr>
        <w:pStyle w:val="CommentText"/>
      </w:pPr>
      <w:r>
        <w:t>Since the rest of the paper also uses climate regions, how about adding a 2</w:t>
      </w:r>
      <w:r w:rsidRPr="00A77558">
        <w:rPr>
          <w:vertAlign w:val="superscript"/>
        </w:rPr>
        <w:t>nd</w:t>
      </w:r>
      <w:r>
        <w:t xml:space="preserve"> panel to the figure under the top row with the climate zone groupings? I feel like there will be more consistency among the regions within the same climate zones, and you can then use this space to point out those differences.</w:t>
      </w:r>
    </w:p>
  </w:comment>
  <w:comment w:id="165" w:author="Anenberg, Susan Casper" w:date="2024-10-28T06:13:00Z" w:initials="ASC">
    <w:p w14:paraId="76CA7D1E" w14:textId="77777777" w:rsidR="001A3B3D" w:rsidRDefault="001A3B3D">
      <w:pPr>
        <w:pStyle w:val="CommentText"/>
      </w:pPr>
      <w:r>
        <w:rPr>
          <w:rStyle w:val="CommentReference"/>
        </w:rPr>
        <w:annotationRef/>
      </w:r>
      <w:r>
        <w:t xml:space="preserve">Can you put the n in the data labels? </w:t>
      </w:r>
    </w:p>
    <w:p w14:paraId="0C88A1DB" w14:textId="77777777" w:rsidR="001A3B3D" w:rsidRDefault="001A3B3D">
      <w:pPr>
        <w:pStyle w:val="CommentText"/>
      </w:pPr>
    </w:p>
    <w:p w14:paraId="6D5B10F7" w14:textId="512ED405" w:rsidR="001A3B3D" w:rsidRDefault="001A3B3D">
      <w:pPr>
        <w:pStyle w:val="CommentText"/>
      </w:pPr>
      <w:r>
        <w:t>Font size needs to be bigger in regional labels and legend</w:t>
      </w:r>
    </w:p>
  </w:comment>
  <w:comment w:id="167" w:author="Anenberg, Susan Casper" w:date="2024-10-28T06:16:00Z" w:initials="ASC">
    <w:p w14:paraId="11C617B0" w14:textId="77BFA190" w:rsidR="001A3B3D" w:rsidRDefault="001A3B3D">
      <w:pPr>
        <w:pStyle w:val="CommentText"/>
      </w:pPr>
      <w:r>
        <w:rPr>
          <w:rStyle w:val="CommentReference"/>
        </w:rPr>
        <w:annotationRef/>
      </w:r>
      <w:r>
        <w:t>Because this is described in the methods, you don’t need it here. I edited to include a climate zone panel per comment above</w:t>
      </w:r>
    </w:p>
  </w:comment>
  <w:comment w:id="172" w:author="Anenberg, Susan Casper" w:date="2024-10-28T06:22:00Z" w:initials="ASC">
    <w:p w14:paraId="387F14E9" w14:textId="2C3E4DDC" w:rsidR="001A3B3D" w:rsidRDefault="001A3B3D">
      <w:pPr>
        <w:pStyle w:val="CommentText"/>
      </w:pPr>
      <w:r>
        <w:rPr>
          <w:rStyle w:val="CommentReference"/>
        </w:rPr>
        <w:annotationRef/>
      </w:r>
      <w:r>
        <w:t>Is this shown somewhere? Maybe add a supplemental figure and refer to it here. Reviewers like to find all results that are discussed in text in the figures/tables</w:t>
      </w:r>
    </w:p>
  </w:comment>
  <w:comment w:id="174" w:author="Anenberg, Susan Casper" w:date="2024-10-28T06:23:00Z" w:initials="ASC">
    <w:p w14:paraId="06F20FA5" w14:textId="30666C44" w:rsidR="001A3B3D" w:rsidRDefault="001A3B3D">
      <w:pPr>
        <w:pStyle w:val="CommentText"/>
      </w:pPr>
      <w:r>
        <w:rPr>
          <w:rStyle w:val="CommentReference"/>
        </w:rPr>
        <w:annotationRef/>
      </w:r>
      <w:r>
        <w:t>Start a new paragraph for the change between the time periods</w:t>
      </w:r>
    </w:p>
  </w:comment>
  <w:comment w:id="176" w:author="Anenberg, Susan Casper" w:date="2024-10-28T06:25:00Z" w:initials="ASC">
    <w:p w14:paraId="2C1B0648" w14:textId="722DF3AC" w:rsidR="001A3B3D" w:rsidRDefault="001A3B3D">
      <w:pPr>
        <w:pStyle w:val="CommentText"/>
      </w:pPr>
      <w:r>
        <w:rPr>
          <w:rStyle w:val="CommentReference"/>
        </w:rPr>
        <w:annotationRef/>
      </w:r>
      <w:r>
        <w:t xml:space="preserve">Results shown somewhere? Consider adding and refer to it. Could consider tables of the top 50 cities in term of greatest NDVI % increase and greatest NDVI % decrease in the </w:t>
      </w:r>
      <w:proofErr w:type="spellStart"/>
      <w:r>
        <w:t>suppelement</w:t>
      </w:r>
      <w:proofErr w:type="spellEnd"/>
    </w:p>
  </w:comment>
  <w:comment w:id="201" w:author="Anenberg, Susan Casper" w:date="2024-10-28T06:30:00Z" w:initials="ASC">
    <w:p w14:paraId="273E1326" w14:textId="167B23E4" w:rsidR="001A3B3D" w:rsidRDefault="001A3B3D">
      <w:pPr>
        <w:pStyle w:val="CommentText"/>
      </w:pPr>
      <w:r>
        <w:rPr>
          <w:rStyle w:val="CommentReference"/>
        </w:rPr>
        <w:annotationRef/>
      </w:r>
      <w:r>
        <w:t>Highest INCREASE in health burdens?</w:t>
      </w:r>
    </w:p>
  </w:comment>
  <w:comment w:id="202" w:author="Anenberg, Susan Casper" w:date="2024-10-28T06:31:00Z" w:initials="ASC">
    <w:p w14:paraId="0D1CB274" w14:textId="58813899" w:rsidR="001A3B3D" w:rsidRDefault="001A3B3D">
      <w:pPr>
        <w:pStyle w:val="CommentText"/>
      </w:pPr>
      <w:r>
        <w:rPr>
          <w:rStyle w:val="CommentReference"/>
        </w:rPr>
        <w:annotationRef/>
      </w:r>
      <w:r>
        <w:t>Do you mean intra here?</w:t>
      </w:r>
    </w:p>
  </w:comment>
  <w:comment w:id="195" w:author="Anenberg, Susan Casper" w:date="2024-10-28T06:31:00Z" w:initials="ASC">
    <w:p w14:paraId="706530F4" w14:textId="2EB6E558" w:rsidR="001A3B3D" w:rsidRDefault="001A3B3D">
      <w:pPr>
        <w:pStyle w:val="CommentText"/>
      </w:pPr>
      <w:r>
        <w:rPr>
          <w:rStyle w:val="CommentReference"/>
        </w:rPr>
        <w:annotationRef/>
      </w:r>
      <w:r>
        <w:t>I suggest using the “more” and “fewer” wording instead of “excess” and “averted” in the text – both to match the figure legend and to indicate that this is due to the temporal trend, not a static burden</w:t>
      </w:r>
    </w:p>
  </w:comment>
  <w:comment w:id="213" w:author="Anenberg, Susan Casper" w:date="2024-10-28T06:33:00Z" w:initials="ASC">
    <w:p w14:paraId="17D7F935" w14:textId="22F79AB3" w:rsidR="003A1BDD" w:rsidRDefault="003A1BDD">
      <w:pPr>
        <w:pStyle w:val="CommentText"/>
      </w:pPr>
      <w:r>
        <w:rPr>
          <w:rStyle w:val="CommentReference"/>
        </w:rPr>
        <w:annotationRef/>
      </w:r>
      <w:r>
        <w:t>Or rate?</w:t>
      </w:r>
    </w:p>
  </w:comment>
  <w:comment w:id="211" w:author="Anenberg, Susan Casper" w:date="2024-10-28T06:34:00Z" w:initials="ASC">
    <w:p w14:paraId="3821C31B" w14:textId="6448A909" w:rsidR="00575730" w:rsidRDefault="00575730">
      <w:pPr>
        <w:pStyle w:val="CommentText"/>
      </w:pPr>
      <w:r>
        <w:rPr>
          <w:rStyle w:val="CommentReference"/>
        </w:rPr>
        <w:annotationRef/>
      </w:r>
      <w:r>
        <w:t>I don’t’ think this is necessary. The first part is obvious and the last part is in the legend</w:t>
      </w:r>
    </w:p>
  </w:comment>
  <w:comment w:id="214" w:author="Anenberg, Susan Casper" w:date="2024-10-28T06:39:00Z" w:initials="ASC">
    <w:p w14:paraId="4AF324A8" w14:textId="2BE5B0E3" w:rsidR="00EA6880" w:rsidRDefault="00EA6880">
      <w:pPr>
        <w:pStyle w:val="CommentText"/>
      </w:pPr>
      <w:r>
        <w:rPr>
          <w:rStyle w:val="CommentReference"/>
        </w:rPr>
        <w:annotationRef/>
      </w:r>
      <w:r>
        <w:t>This paragraph could use quantitative results – maybe include the median and range results for each climate region</w:t>
      </w:r>
    </w:p>
  </w:comment>
  <w:comment w:id="215" w:author="Anenberg, Susan Casper" w:date="2024-10-28T06:36:00Z" w:initials="ASC">
    <w:p w14:paraId="3D49A6CB" w14:textId="77777777" w:rsidR="00A01D20" w:rsidRDefault="00A01D20">
      <w:pPr>
        <w:pStyle w:val="CommentText"/>
      </w:pPr>
      <w:r>
        <w:rPr>
          <w:rStyle w:val="CommentReference"/>
        </w:rPr>
        <w:annotationRef/>
      </w:r>
      <w:r>
        <w:t>If you add another panel here on NDVI change, you can use this to refer to in the text, per my comment above</w:t>
      </w:r>
    </w:p>
    <w:p w14:paraId="3C0AEF3A" w14:textId="77777777" w:rsidR="00837AAA" w:rsidRDefault="00837AAA">
      <w:pPr>
        <w:pStyle w:val="CommentText"/>
      </w:pPr>
    </w:p>
    <w:p w14:paraId="2C67317C" w14:textId="046668F5" w:rsidR="00837AAA" w:rsidRDefault="00837AAA">
      <w:pPr>
        <w:pStyle w:val="CommentText"/>
      </w:pPr>
      <w:r>
        <w:t>Could also consider a 4-panel figure – 2 scatterplots colored by climate zone and 2 of these density plots colored by climate zone (one each for NDVI and mortality)</w:t>
      </w:r>
    </w:p>
  </w:comment>
  <w:comment w:id="216" w:author="Anenberg, Susan Casper" w:date="2024-10-28T06:37:00Z" w:initials="ASC">
    <w:p w14:paraId="7A03FF4B" w14:textId="264B4AD7" w:rsidR="005246F9" w:rsidRDefault="005246F9">
      <w:pPr>
        <w:pStyle w:val="CommentText"/>
      </w:pPr>
      <w:r>
        <w:rPr>
          <w:rStyle w:val="CommentReference"/>
        </w:rPr>
        <w:annotationRef/>
      </w:r>
      <w:r>
        <w:t>Suggest using the “more” and “fewer” again here instead of “excess” and “averted”. If you add another panel on NDVI change, it makes sense that averted is on the right because it aligns with positive increases in NDVI. If you don’t add another panel, consider flipping the x axis since usually higher values (aligned with excess) are on the right</w:t>
      </w:r>
    </w:p>
  </w:comment>
  <w:comment w:id="220" w:author="Anenberg, Susan Casper" w:date="2024-10-28T06:42:00Z" w:initials="ASC">
    <w:p w14:paraId="66AB4F9F" w14:textId="62FEF98F" w:rsidR="00FF7F01" w:rsidRDefault="00FF7F01">
      <w:pPr>
        <w:pStyle w:val="CommentText"/>
      </w:pPr>
      <w:r>
        <w:rPr>
          <w:rStyle w:val="CommentReference"/>
        </w:rPr>
        <w:annotationRef/>
      </w:r>
      <w:r>
        <w:t>Include the n # of cities in parentheses for each classification in the legend</w:t>
      </w:r>
    </w:p>
  </w:comment>
  <w:comment w:id="223" w:author="Anenberg, Susan Casper" w:date="2024-10-28T06:37:00Z" w:initials="ASC">
    <w:p w14:paraId="343195AA" w14:textId="218C92CC" w:rsidR="00567C37" w:rsidRDefault="00567C37">
      <w:pPr>
        <w:pStyle w:val="CommentText"/>
      </w:pPr>
      <w:r>
        <w:rPr>
          <w:rStyle w:val="CommentReference"/>
        </w:rPr>
        <w:annotationRef/>
      </w:r>
      <w:r>
        <w:t xml:space="preserve">Add the city </w:t>
      </w:r>
      <w:r w:rsidR="001E50F9">
        <w:t xml:space="preserve">and numeric result </w:t>
      </w:r>
      <w:r>
        <w:t>in parentheses</w:t>
      </w:r>
    </w:p>
  </w:comment>
  <w:comment w:id="228" w:author="Anenberg, Susan Casper" w:date="2024-10-28T06:44:00Z" w:initials="ASC">
    <w:p w14:paraId="04628A7C" w14:textId="57321130" w:rsidR="00085BF5" w:rsidRDefault="00085BF5">
      <w:pPr>
        <w:pStyle w:val="CommentText"/>
      </w:pPr>
      <w:r>
        <w:rPr>
          <w:rStyle w:val="CommentReference"/>
        </w:rPr>
        <w:annotationRef/>
      </w:r>
      <w:r>
        <w:t xml:space="preserve">I’m not sure you found that… there was a </w:t>
      </w:r>
      <w:r w:rsidR="005B31D0">
        <w:t>big intra-regional spread for each region</w:t>
      </w:r>
    </w:p>
  </w:comment>
  <w:comment w:id="227" w:author="Anenberg, Susan Casper" w:date="2024-10-28T06:45:00Z" w:initials="ASC">
    <w:p w14:paraId="36CA4743" w14:textId="6D6913FD" w:rsidR="005B31D0" w:rsidRDefault="005B31D0">
      <w:pPr>
        <w:pStyle w:val="CommentText"/>
      </w:pPr>
      <w:r>
        <w:rPr>
          <w:rStyle w:val="CommentReference"/>
        </w:rPr>
        <w:annotationRef/>
      </w:r>
      <w:r>
        <w:t>This paragraph should be stronger in highlighting the key results. Let’s discuss what they should be</w:t>
      </w:r>
      <w:r w:rsidR="00847D77">
        <w:t>. I only see one numerical result in here right now (5 additional deaths per 100,000)</w:t>
      </w:r>
    </w:p>
  </w:comment>
  <w:comment w:id="231" w:author="Anenberg, Susan Casper" w:date="2024-10-28T06:46:00Z" w:initials="ASC">
    <w:p w14:paraId="1A266108" w14:textId="18BAF07D" w:rsidR="00286C54" w:rsidRDefault="00286C54">
      <w:pPr>
        <w:pStyle w:val="CommentText"/>
      </w:pPr>
      <w:r>
        <w:rPr>
          <w:rStyle w:val="CommentReference"/>
        </w:rPr>
        <w:annotationRef/>
      </w:r>
      <w:r>
        <w:t>I’m not sure I understand this. Can you restate to try to clarify?</w:t>
      </w:r>
    </w:p>
  </w:comment>
  <w:comment w:id="232" w:author="Anenberg, Susan Casper" w:date="2024-10-28T06:47:00Z" w:initials="ASC">
    <w:p w14:paraId="56A8A554" w14:textId="7CDFA0A6" w:rsidR="00286C54" w:rsidRDefault="00286C54">
      <w:pPr>
        <w:pStyle w:val="CommentText"/>
      </w:pPr>
      <w:r>
        <w:rPr>
          <w:rStyle w:val="CommentReference"/>
        </w:rPr>
        <w:annotationRef/>
      </w:r>
      <w:r>
        <w:t>But these weren’t used for the HIA</w:t>
      </w:r>
    </w:p>
  </w:comment>
  <w:comment w:id="233" w:author="Anenberg, Susan Casper" w:date="2024-10-28T06:49:00Z" w:initials="ASC">
    <w:p w14:paraId="1E8187B3" w14:textId="4267B48E" w:rsidR="003774C2" w:rsidRDefault="003774C2">
      <w:pPr>
        <w:pStyle w:val="CommentText"/>
      </w:pPr>
      <w:r>
        <w:rPr>
          <w:rStyle w:val="CommentReference"/>
        </w:rPr>
        <w:annotationRef/>
      </w:r>
      <w:r>
        <w:t xml:space="preserve">This is not a key takeaway from the paper which focused on comparing the </w:t>
      </w:r>
      <w:proofErr w:type="gramStart"/>
      <w:r>
        <w:t>5 year</w:t>
      </w:r>
      <w:proofErr w:type="gramEnd"/>
      <w:r>
        <w:t xml:space="preserve"> time periods. Remove and only include the top-line take home messages here</w:t>
      </w:r>
    </w:p>
  </w:comment>
  <w:comment w:id="234" w:author="Anenberg, Susan Casper" w:date="2024-10-28T06:50:00Z" w:initials="ASC">
    <w:p w14:paraId="63FD12A8" w14:textId="061B676F" w:rsidR="00F50FD4" w:rsidRDefault="00F50FD4">
      <w:pPr>
        <w:pStyle w:val="CommentText"/>
      </w:pPr>
      <w:r>
        <w:rPr>
          <w:rStyle w:val="CommentReference"/>
        </w:rPr>
        <w:annotationRef/>
      </w:r>
      <w:r>
        <w:t xml:space="preserve">Note the differences instead of just saying they are </w:t>
      </w:r>
      <w:r>
        <w:t>different</w:t>
      </w:r>
      <w:bookmarkStart w:id="235" w:name="_GoBack"/>
      <w:bookmarkEnd w:id="235"/>
    </w:p>
  </w:comment>
  <w:comment w:id="236" w:author="Martin, Greta Katherine" w:date="2024-10-23T10:02:00Z" w:initials="GM">
    <w:p w14:paraId="2C8EBEB9" w14:textId="77777777" w:rsidR="001A3B3D" w:rsidRDefault="001A3B3D" w:rsidP="006E57BE">
      <w:r>
        <w:rPr>
          <w:rStyle w:val="CommentReference"/>
        </w:rPr>
        <w:annotationRef/>
      </w:r>
      <w:r>
        <w:rPr>
          <w:color w:val="000000"/>
          <w:sz w:val="20"/>
          <w:szCs w:val="20"/>
        </w:rPr>
        <w:t>Taken from internet need to remake</w:t>
      </w:r>
    </w:p>
  </w:comment>
  <w:comment w:id="237" w:author="Martin, Greta Katherine" w:date="2024-10-23T09:58:00Z" w:initials="GM">
    <w:p w14:paraId="0C8593E1" w14:textId="1AE268C0" w:rsidR="001A3B3D" w:rsidRDefault="001A3B3D" w:rsidP="006E57BE">
      <w:r>
        <w:rPr>
          <w:rStyle w:val="CommentReference"/>
        </w:rPr>
        <w:annotationRef/>
      </w:r>
      <w:r>
        <w:rPr>
          <w:sz w:val="20"/>
          <w:szCs w:val="20"/>
        </w:rPr>
        <w:t>This is taken from Jen will need to remake or take&amp;cite from Koppen website</w:t>
      </w:r>
      <w:r>
        <w:rPr>
          <w:sz w:val="20"/>
          <w:szCs w:val="20"/>
        </w:rPr>
        <w:cr/>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E17DA25" w15:done="0"/>
  <w15:commentEx w15:paraId="795884DF" w15:done="0"/>
  <w15:commentEx w15:paraId="62D36DC6" w15:done="0"/>
  <w15:commentEx w15:paraId="6F243920" w15:done="0"/>
  <w15:commentEx w15:paraId="5614F138" w15:done="0"/>
  <w15:commentEx w15:paraId="08629007" w15:done="0"/>
  <w15:commentEx w15:paraId="35D2A74C" w15:done="0"/>
  <w15:commentEx w15:paraId="51D17255" w15:done="0"/>
  <w15:commentEx w15:paraId="6E8B05DB" w15:done="0"/>
  <w15:commentEx w15:paraId="20199722" w15:done="0"/>
  <w15:commentEx w15:paraId="0F7D9964" w15:done="0"/>
  <w15:commentEx w15:paraId="443BBCB3" w15:done="0"/>
  <w15:commentEx w15:paraId="2FBA813F" w15:done="0"/>
  <w15:commentEx w15:paraId="09E93765" w15:done="0"/>
  <w15:commentEx w15:paraId="45A8FDB2" w15:done="0"/>
  <w15:commentEx w15:paraId="3633BCEB" w15:done="0"/>
  <w15:commentEx w15:paraId="22D9545B" w15:done="0"/>
  <w15:commentEx w15:paraId="4993A123" w15:done="0"/>
  <w15:commentEx w15:paraId="4A048F8C" w15:done="0"/>
  <w15:commentEx w15:paraId="56376C55" w15:done="0"/>
  <w15:commentEx w15:paraId="6D80B225" w15:done="0"/>
  <w15:commentEx w15:paraId="3DBD94C9" w15:done="0"/>
  <w15:commentEx w15:paraId="07CB3B89" w15:done="0"/>
  <w15:commentEx w15:paraId="13C49267" w15:done="0"/>
  <w15:commentEx w15:paraId="0F165129" w15:done="0"/>
  <w15:commentEx w15:paraId="64AB73E1" w15:done="0"/>
  <w15:commentEx w15:paraId="38DAF568" w15:done="0"/>
  <w15:commentEx w15:paraId="5CD5E277" w15:done="0"/>
  <w15:commentEx w15:paraId="0972B8C5" w15:done="0"/>
  <w15:commentEx w15:paraId="06FF4F1B" w15:done="0"/>
  <w15:commentEx w15:paraId="6D5B10F7" w15:done="0"/>
  <w15:commentEx w15:paraId="11C617B0" w15:done="0"/>
  <w15:commentEx w15:paraId="387F14E9" w15:done="0"/>
  <w15:commentEx w15:paraId="06F20FA5" w15:done="0"/>
  <w15:commentEx w15:paraId="2C1B0648" w15:done="0"/>
  <w15:commentEx w15:paraId="273E1326" w15:done="0"/>
  <w15:commentEx w15:paraId="0D1CB274" w15:done="0"/>
  <w15:commentEx w15:paraId="706530F4" w15:done="0"/>
  <w15:commentEx w15:paraId="17D7F935" w15:done="0"/>
  <w15:commentEx w15:paraId="3821C31B" w15:done="0"/>
  <w15:commentEx w15:paraId="4AF324A8" w15:done="0"/>
  <w15:commentEx w15:paraId="2C67317C" w15:done="0"/>
  <w15:commentEx w15:paraId="7A03FF4B" w15:done="0"/>
  <w15:commentEx w15:paraId="66AB4F9F" w15:done="0"/>
  <w15:commentEx w15:paraId="343195AA" w15:done="0"/>
  <w15:commentEx w15:paraId="04628A7C" w15:done="0"/>
  <w15:commentEx w15:paraId="36CA4743" w15:done="0"/>
  <w15:commentEx w15:paraId="1A266108" w15:done="0"/>
  <w15:commentEx w15:paraId="56A8A554" w15:done="0"/>
  <w15:commentEx w15:paraId="1E8187B3" w15:done="0"/>
  <w15:commentEx w15:paraId="63FD12A8" w15:done="0"/>
  <w15:commentEx w15:paraId="2C8EBEB9" w15:done="0"/>
  <w15:commentEx w15:paraId="0C8593E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38BBA889" w16cex:dateUtc="2024-10-23T14:02:00Z"/>
  <w16cex:commentExtensible w16cex:durableId="68370C5F" w16cex:dateUtc="2024-10-23T13: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E17DA25" w16cid:durableId="2AC71017"/>
  <w16cid:commentId w16cid:paraId="795884DF" w16cid:durableId="2AC7129A"/>
  <w16cid:commentId w16cid:paraId="62D36DC6" w16cid:durableId="2AC7107B"/>
  <w16cid:commentId w16cid:paraId="6F243920" w16cid:durableId="2AC712E2"/>
  <w16cid:commentId w16cid:paraId="5614F138" w16cid:durableId="2AC711C2"/>
  <w16cid:commentId w16cid:paraId="08629007" w16cid:durableId="2AC71219"/>
  <w16cid:commentId w16cid:paraId="35D2A74C" w16cid:durableId="2AC71257"/>
  <w16cid:commentId w16cid:paraId="51D17255" w16cid:durableId="2AC71359"/>
  <w16cid:commentId w16cid:paraId="6E8B05DB" w16cid:durableId="2AC71401"/>
  <w16cid:commentId w16cid:paraId="20199722" w16cid:durableId="2AC7147F"/>
  <w16cid:commentId w16cid:paraId="0F7D9964" w16cid:durableId="2AC9ABDE"/>
  <w16cid:commentId w16cid:paraId="443BBCB3" w16cid:durableId="2AC7149A"/>
  <w16cid:commentId w16cid:paraId="2FBA813F" w16cid:durableId="2AC9A2B8"/>
  <w16cid:commentId w16cid:paraId="09E93765" w16cid:durableId="2AC714AF"/>
  <w16cid:commentId w16cid:paraId="45A8FDB2" w16cid:durableId="2AC9A30D"/>
  <w16cid:commentId w16cid:paraId="3633BCEB" w16cid:durableId="2AC9A401"/>
  <w16cid:commentId w16cid:paraId="22D9545B" w16cid:durableId="2AC9A42D"/>
  <w16cid:commentId w16cid:paraId="4993A123" w16cid:durableId="2AC9A4BE"/>
  <w16cid:commentId w16cid:paraId="4A048F8C" w16cid:durableId="2AC9A580"/>
  <w16cid:commentId w16cid:paraId="56376C55" w16cid:durableId="2AC9A444"/>
  <w16cid:commentId w16cid:paraId="6D80B225" w16cid:durableId="2AC9A597"/>
  <w16cid:commentId w16cid:paraId="3DBD94C9" w16cid:durableId="2AC9A516"/>
  <w16cid:commentId w16cid:paraId="07CB3B89" w16cid:durableId="2AC9A5A3"/>
  <w16cid:commentId w16cid:paraId="13C49267" w16cid:durableId="2AC9A5F8"/>
  <w16cid:commentId w16cid:paraId="0F165129" w16cid:durableId="2AC9A642"/>
  <w16cid:commentId w16cid:paraId="64AB73E1" w16cid:durableId="2AC9A720"/>
  <w16cid:commentId w16cid:paraId="38DAF568" w16cid:durableId="2AC9A6FC"/>
  <w16cid:commentId w16cid:paraId="5CD5E277" w16cid:durableId="2AC9A7C7"/>
  <w16cid:commentId w16cid:paraId="0972B8C5" w16cid:durableId="2AC9A887"/>
  <w16cid:commentId w16cid:paraId="06FF4F1B" w16cid:durableId="2AC9AA36"/>
  <w16cid:commentId w16cid:paraId="6D5B10F7" w16cid:durableId="2AC9AA0B"/>
  <w16cid:commentId w16cid:paraId="11C617B0" w16cid:durableId="2AC9AACF"/>
  <w16cid:commentId w16cid:paraId="387F14E9" w16cid:durableId="2AC9AC33"/>
  <w16cid:commentId w16cid:paraId="06F20FA5" w16cid:durableId="2AC9AC5F"/>
  <w16cid:commentId w16cid:paraId="2C1B0648" w16cid:durableId="2AC9ACBE"/>
  <w16cid:commentId w16cid:paraId="273E1326" w16cid:durableId="2AC9AE1F"/>
  <w16cid:commentId w16cid:paraId="0D1CB274" w16cid:durableId="2AC9AE3A"/>
  <w16cid:commentId w16cid:paraId="706530F4" w16cid:durableId="2AC9AE5B"/>
  <w16cid:commentId w16cid:paraId="17D7F935" w16cid:durableId="2AC9AED2"/>
  <w16cid:commentId w16cid:paraId="3821C31B" w16cid:durableId="2AC9AEE7"/>
  <w16cid:commentId w16cid:paraId="4AF324A8" w16cid:durableId="2AC9B035"/>
  <w16cid:commentId w16cid:paraId="2C67317C" w16cid:durableId="2AC9AF59"/>
  <w16cid:commentId w16cid:paraId="7A03FF4B" w16cid:durableId="2AC9AFB0"/>
  <w16cid:commentId w16cid:paraId="66AB4F9F" w16cid:durableId="2AC9B0E0"/>
  <w16cid:commentId w16cid:paraId="343195AA" w16cid:durableId="2AC9AF9D"/>
  <w16cid:commentId w16cid:paraId="04628A7C" w16cid:durableId="2AC9B149"/>
  <w16cid:commentId w16cid:paraId="36CA4743" w16cid:durableId="2AC9B172"/>
  <w16cid:commentId w16cid:paraId="1A266108" w16cid:durableId="2AC9B1DB"/>
  <w16cid:commentId w16cid:paraId="56A8A554" w16cid:durableId="2AC9B202"/>
  <w16cid:commentId w16cid:paraId="1E8187B3" w16cid:durableId="2AC9B277"/>
  <w16cid:commentId w16cid:paraId="63FD12A8" w16cid:durableId="2AC9B29A"/>
  <w16cid:commentId w16cid:paraId="2C8EBEB9" w16cid:durableId="38BBA889"/>
  <w16cid:commentId w16cid:paraId="0C8593E1" w16cid:durableId="68370C5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auto"/>
    <w:pitch w:val="variable"/>
    <w:sig w:usb0="E0002AFF" w:usb1="5000785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BD63FA3"/>
    <w:multiLevelType w:val="hybridMultilevel"/>
    <w:tmpl w:val="16C60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2B5498"/>
    <w:multiLevelType w:val="multilevel"/>
    <w:tmpl w:val="0FDE2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2B6BF7"/>
    <w:multiLevelType w:val="hybridMultilevel"/>
    <w:tmpl w:val="DB68C5FC"/>
    <w:lvl w:ilvl="0" w:tplc="6F1CF33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0A7E24"/>
    <w:multiLevelType w:val="hybridMultilevel"/>
    <w:tmpl w:val="9650DFEC"/>
    <w:lvl w:ilvl="0" w:tplc="64B280B2">
      <w:start w:val="9"/>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CB5482"/>
    <w:multiLevelType w:val="hybridMultilevel"/>
    <w:tmpl w:val="8AD8186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15:restartNumberingAfterBreak="0">
    <w:nsid w:val="3A691099"/>
    <w:multiLevelType w:val="multilevel"/>
    <w:tmpl w:val="DAC2C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F52352D"/>
    <w:multiLevelType w:val="hybridMultilevel"/>
    <w:tmpl w:val="DAAED4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903F9B"/>
    <w:multiLevelType w:val="multilevel"/>
    <w:tmpl w:val="DC6A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8"/>
  </w:num>
  <w:num w:numId="3">
    <w:abstractNumId w:val="6"/>
  </w:num>
  <w:num w:numId="4">
    <w:abstractNumId w:val="4"/>
  </w:num>
  <w:num w:numId="5">
    <w:abstractNumId w:val="7"/>
  </w:num>
  <w:num w:numId="6">
    <w:abstractNumId w:val="5"/>
  </w:num>
  <w:num w:numId="7">
    <w:abstractNumId w:val="1"/>
  </w:num>
  <w:num w:numId="8">
    <w:abstractNumId w:val="3"/>
  </w:num>
  <w:num w:numId="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nenberg, Susan Casper">
    <w15:presenceInfo w15:providerId="AD" w15:userId="S-1-5-21-2551908886-1609939859-1204051493-349272"/>
  </w15:person>
  <w15:person w15:author="Martin, Greta Katherine">
    <w15:presenceInfo w15:providerId="AD" w15:userId="S::gretam@gwu.edu::693602ef-7d81-41bb-a23e-17f4d14524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oNotDisplayPageBoundaries/>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1D54"/>
    <w:rsid w:val="000231D0"/>
    <w:rsid w:val="00024A18"/>
    <w:rsid w:val="00031679"/>
    <w:rsid w:val="0003208C"/>
    <w:rsid w:val="00035747"/>
    <w:rsid w:val="00037559"/>
    <w:rsid w:val="00045A4F"/>
    <w:rsid w:val="00052ACC"/>
    <w:rsid w:val="0005328A"/>
    <w:rsid w:val="00055F86"/>
    <w:rsid w:val="00057CCA"/>
    <w:rsid w:val="00060081"/>
    <w:rsid w:val="000626A4"/>
    <w:rsid w:val="00064A1A"/>
    <w:rsid w:val="000736DF"/>
    <w:rsid w:val="000753B7"/>
    <w:rsid w:val="0007761B"/>
    <w:rsid w:val="00077823"/>
    <w:rsid w:val="00085BF5"/>
    <w:rsid w:val="00085E43"/>
    <w:rsid w:val="00090A79"/>
    <w:rsid w:val="000A3562"/>
    <w:rsid w:val="000B0248"/>
    <w:rsid w:val="000B11D9"/>
    <w:rsid w:val="000B6E75"/>
    <w:rsid w:val="000C6488"/>
    <w:rsid w:val="000C6DEB"/>
    <w:rsid w:val="000D568A"/>
    <w:rsid w:val="00107C0A"/>
    <w:rsid w:val="00107F48"/>
    <w:rsid w:val="001135F2"/>
    <w:rsid w:val="00120B9A"/>
    <w:rsid w:val="00123848"/>
    <w:rsid w:val="00141172"/>
    <w:rsid w:val="00153D90"/>
    <w:rsid w:val="00154804"/>
    <w:rsid w:val="001607E3"/>
    <w:rsid w:val="00165BFB"/>
    <w:rsid w:val="00167925"/>
    <w:rsid w:val="0017376A"/>
    <w:rsid w:val="001835C0"/>
    <w:rsid w:val="00194ED0"/>
    <w:rsid w:val="0019782A"/>
    <w:rsid w:val="001A3B3D"/>
    <w:rsid w:val="001B327B"/>
    <w:rsid w:val="001C5BE1"/>
    <w:rsid w:val="001D435E"/>
    <w:rsid w:val="001D6941"/>
    <w:rsid w:val="001D78AB"/>
    <w:rsid w:val="001E50F9"/>
    <w:rsid w:val="001F36CB"/>
    <w:rsid w:val="001F69F2"/>
    <w:rsid w:val="0020576C"/>
    <w:rsid w:val="0022043E"/>
    <w:rsid w:val="00223AB8"/>
    <w:rsid w:val="00225861"/>
    <w:rsid w:val="00230F0F"/>
    <w:rsid w:val="002355C4"/>
    <w:rsid w:val="00236953"/>
    <w:rsid w:val="0024097C"/>
    <w:rsid w:val="00256D82"/>
    <w:rsid w:val="00265E16"/>
    <w:rsid w:val="00271908"/>
    <w:rsid w:val="00275B6E"/>
    <w:rsid w:val="00286C54"/>
    <w:rsid w:val="002931D7"/>
    <w:rsid w:val="00294AF3"/>
    <w:rsid w:val="00294BE0"/>
    <w:rsid w:val="002A65F5"/>
    <w:rsid w:val="002B1989"/>
    <w:rsid w:val="002B66B7"/>
    <w:rsid w:val="002C31C3"/>
    <w:rsid w:val="002C67A4"/>
    <w:rsid w:val="002D77F9"/>
    <w:rsid w:val="002F21BE"/>
    <w:rsid w:val="003057CF"/>
    <w:rsid w:val="00310609"/>
    <w:rsid w:val="00310B46"/>
    <w:rsid w:val="00337F2F"/>
    <w:rsid w:val="00346D63"/>
    <w:rsid w:val="003508BE"/>
    <w:rsid w:val="00354BDF"/>
    <w:rsid w:val="00362015"/>
    <w:rsid w:val="003771C7"/>
    <w:rsid w:val="003774C2"/>
    <w:rsid w:val="00377F9E"/>
    <w:rsid w:val="003A1BDD"/>
    <w:rsid w:val="003A24BE"/>
    <w:rsid w:val="003A6EB2"/>
    <w:rsid w:val="003C2F7C"/>
    <w:rsid w:val="003C3846"/>
    <w:rsid w:val="003C7B28"/>
    <w:rsid w:val="003D44E1"/>
    <w:rsid w:val="003E788D"/>
    <w:rsid w:val="003F212E"/>
    <w:rsid w:val="003F6681"/>
    <w:rsid w:val="00411F45"/>
    <w:rsid w:val="004169F7"/>
    <w:rsid w:val="004201BC"/>
    <w:rsid w:val="00420610"/>
    <w:rsid w:val="004234E5"/>
    <w:rsid w:val="00432318"/>
    <w:rsid w:val="00435203"/>
    <w:rsid w:val="00435A59"/>
    <w:rsid w:val="00435EC8"/>
    <w:rsid w:val="00441531"/>
    <w:rsid w:val="0044736A"/>
    <w:rsid w:val="00447748"/>
    <w:rsid w:val="004616FD"/>
    <w:rsid w:val="0047751C"/>
    <w:rsid w:val="00477C3C"/>
    <w:rsid w:val="004817DF"/>
    <w:rsid w:val="004821B9"/>
    <w:rsid w:val="00482BCF"/>
    <w:rsid w:val="00484172"/>
    <w:rsid w:val="004905C4"/>
    <w:rsid w:val="0049174D"/>
    <w:rsid w:val="004A13B2"/>
    <w:rsid w:val="004A1F08"/>
    <w:rsid w:val="004A6A1E"/>
    <w:rsid w:val="004B4DE1"/>
    <w:rsid w:val="004C2D43"/>
    <w:rsid w:val="004C41CE"/>
    <w:rsid w:val="004C72A3"/>
    <w:rsid w:val="004D4795"/>
    <w:rsid w:val="004E4DEF"/>
    <w:rsid w:val="004E7988"/>
    <w:rsid w:val="004F24B5"/>
    <w:rsid w:val="004F7FF4"/>
    <w:rsid w:val="00507D1B"/>
    <w:rsid w:val="00522757"/>
    <w:rsid w:val="005246F9"/>
    <w:rsid w:val="00531C5E"/>
    <w:rsid w:val="00532E20"/>
    <w:rsid w:val="00540752"/>
    <w:rsid w:val="0054585B"/>
    <w:rsid w:val="00551D54"/>
    <w:rsid w:val="00562949"/>
    <w:rsid w:val="00567C37"/>
    <w:rsid w:val="00575730"/>
    <w:rsid w:val="00593670"/>
    <w:rsid w:val="00595315"/>
    <w:rsid w:val="005974F8"/>
    <w:rsid w:val="005A15AF"/>
    <w:rsid w:val="005A1DF9"/>
    <w:rsid w:val="005B2BD0"/>
    <w:rsid w:val="005B31D0"/>
    <w:rsid w:val="005B4852"/>
    <w:rsid w:val="005D4B56"/>
    <w:rsid w:val="005D506E"/>
    <w:rsid w:val="005E52ED"/>
    <w:rsid w:val="005F0FBD"/>
    <w:rsid w:val="006036D8"/>
    <w:rsid w:val="0060540D"/>
    <w:rsid w:val="00605D6C"/>
    <w:rsid w:val="00613582"/>
    <w:rsid w:val="0062156B"/>
    <w:rsid w:val="00632B39"/>
    <w:rsid w:val="00643A8D"/>
    <w:rsid w:val="00655B0E"/>
    <w:rsid w:val="0067050F"/>
    <w:rsid w:val="00670DFF"/>
    <w:rsid w:val="00674CE9"/>
    <w:rsid w:val="00675556"/>
    <w:rsid w:val="00675FFE"/>
    <w:rsid w:val="00676859"/>
    <w:rsid w:val="006816E2"/>
    <w:rsid w:val="00690B4F"/>
    <w:rsid w:val="00693A67"/>
    <w:rsid w:val="006B257F"/>
    <w:rsid w:val="006B51CC"/>
    <w:rsid w:val="006C4295"/>
    <w:rsid w:val="006D07C8"/>
    <w:rsid w:val="006D6CF3"/>
    <w:rsid w:val="006E2604"/>
    <w:rsid w:val="006E388F"/>
    <w:rsid w:val="006E45F4"/>
    <w:rsid w:val="006E4C2C"/>
    <w:rsid w:val="006E54D2"/>
    <w:rsid w:val="006E57BE"/>
    <w:rsid w:val="006F53BA"/>
    <w:rsid w:val="006F5CBD"/>
    <w:rsid w:val="00701FCC"/>
    <w:rsid w:val="007050D7"/>
    <w:rsid w:val="00712FD7"/>
    <w:rsid w:val="00717770"/>
    <w:rsid w:val="00732271"/>
    <w:rsid w:val="00733950"/>
    <w:rsid w:val="007354C6"/>
    <w:rsid w:val="00747437"/>
    <w:rsid w:val="00747622"/>
    <w:rsid w:val="00750D2E"/>
    <w:rsid w:val="00750E9F"/>
    <w:rsid w:val="00751D10"/>
    <w:rsid w:val="00751D3A"/>
    <w:rsid w:val="00752FF8"/>
    <w:rsid w:val="00753B4F"/>
    <w:rsid w:val="00757BB7"/>
    <w:rsid w:val="0077127F"/>
    <w:rsid w:val="0078361F"/>
    <w:rsid w:val="007978FB"/>
    <w:rsid w:val="007A26CC"/>
    <w:rsid w:val="007B17C1"/>
    <w:rsid w:val="007B6224"/>
    <w:rsid w:val="007B64A8"/>
    <w:rsid w:val="007B6666"/>
    <w:rsid w:val="007C1063"/>
    <w:rsid w:val="007C10CC"/>
    <w:rsid w:val="007C200E"/>
    <w:rsid w:val="007C220F"/>
    <w:rsid w:val="007C245E"/>
    <w:rsid w:val="007C4BA3"/>
    <w:rsid w:val="007C4D8D"/>
    <w:rsid w:val="007C73A9"/>
    <w:rsid w:val="007D27A1"/>
    <w:rsid w:val="007E09D3"/>
    <w:rsid w:val="007F7B32"/>
    <w:rsid w:val="00825A98"/>
    <w:rsid w:val="00827425"/>
    <w:rsid w:val="0083426C"/>
    <w:rsid w:val="0083671F"/>
    <w:rsid w:val="00837AAA"/>
    <w:rsid w:val="00837BA6"/>
    <w:rsid w:val="00841C08"/>
    <w:rsid w:val="00843353"/>
    <w:rsid w:val="00845DBB"/>
    <w:rsid w:val="00847BEB"/>
    <w:rsid w:val="00847D77"/>
    <w:rsid w:val="00855772"/>
    <w:rsid w:val="0086582F"/>
    <w:rsid w:val="008659CD"/>
    <w:rsid w:val="00866A5E"/>
    <w:rsid w:val="00870A86"/>
    <w:rsid w:val="008721AB"/>
    <w:rsid w:val="0088371A"/>
    <w:rsid w:val="00887357"/>
    <w:rsid w:val="008902D6"/>
    <w:rsid w:val="008929AF"/>
    <w:rsid w:val="008950EF"/>
    <w:rsid w:val="008A1B17"/>
    <w:rsid w:val="008D30B4"/>
    <w:rsid w:val="008E053E"/>
    <w:rsid w:val="00910DED"/>
    <w:rsid w:val="00932CD4"/>
    <w:rsid w:val="00933057"/>
    <w:rsid w:val="00933741"/>
    <w:rsid w:val="0093536B"/>
    <w:rsid w:val="00936E04"/>
    <w:rsid w:val="009372E8"/>
    <w:rsid w:val="00952099"/>
    <w:rsid w:val="00971272"/>
    <w:rsid w:val="00993AEA"/>
    <w:rsid w:val="009942AC"/>
    <w:rsid w:val="009A5438"/>
    <w:rsid w:val="009B65D4"/>
    <w:rsid w:val="009B6734"/>
    <w:rsid w:val="009B7B4B"/>
    <w:rsid w:val="009B7FB9"/>
    <w:rsid w:val="009C6E24"/>
    <w:rsid w:val="009D59E2"/>
    <w:rsid w:val="009E573D"/>
    <w:rsid w:val="009F72FF"/>
    <w:rsid w:val="00A0060E"/>
    <w:rsid w:val="00A01D20"/>
    <w:rsid w:val="00A04301"/>
    <w:rsid w:val="00A06A27"/>
    <w:rsid w:val="00A07A0D"/>
    <w:rsid w:val="00A10D1B"/>
    <w:rsid w:val="00A3377F"/>
    <w:rsid w:val="00A36392"/>
    <w:rsid w:val="00A37A37"/>
    <w:rsid w:val="00A459D8"/>
    <w:rsid w:val="00A47834"/>
    <w:rsid w:val="00A53DA2"/>
    <w:rsid w:val="00A625BD"/>
    <w:rsid w:val="00A6681F"/>
    <w:rsid w:val="00A706D9"/>
    <w:rsid w:val="00A71F12"/>
    <w:rsid w:val="00A7210E"/>
    <w:rsid w:val="00A77558"/>
    <w:rsid w:val="00A82B15"/>
    <w:rsid w:val="00A92750"/>
    <w:rsid w:val="00AA3F0D"/>
    <w:rsid w:val="00AA5506"/>
    <w:rsid w:val="00AB4188"/>
    <w:rsid w:val="00AC5493"/>
    <w:rsid w:val="00AD0485"/>
    <w:rsid w:val="00AE765C"/>
    <w:rsid w:val="00AF3074"/>
    <w:rsid w:val="00AF358C"/>
    <w:rsid w:val="00AF3FCC"/>
    <w:rsid w:val="00AF52BD"/>
    <w:rsid w:val="00AF54A8"/>
    <w:rsid w:val="00B044FF"/>
    <w:rsid w:val="00B1621C"/>
    <w:rsid w:val="00B30178"/>
    <w:rsid w:val="00B31CD1"/>
    <w:rsid w:val="00B356A6"/>
    <w:rsid w:val="00B37183"/>
    <w:rsid w:val="00B42539"/>
    <w:rsid w:val="00B44137"/>
    <w:rsid w:val="00B56686"/>
    <w:rsid w:val="00B723B6"/>
    <w:rsid w:val="00BA22DC"/>
    <w:rsid w:val="00BA3573"/>
    <w:rsid w:val="00BB75C8"/>
    <w:rsid w:val="00BC36DD"/>
    <w:rsid w:val="00BC4AFA"/>
    <w:rsid w:val="00BC6708"/>
    <w:rsid w:val="00BE036F"/>
    <w:rsid w:val="00BE604A"/>
    <w:rsid w:val="00BE6189"/>
    <w:rsid w:val="00C06B07"/>
    <w:rsid w:val="00C109BF"/>
    <w:rsid w:val="00C10A8E"/>
    <w:rsid w:val="00C10B1F"/>
    <w:rsid w:val="00C11524"/>
    <w:rsid w:val="00C158AD"/>
    <w:rsid w:val="00C1696B"/>
    <w:rsid w:val="00C31041"/>
    <w:rsid w:val="00C31F42"/>
    <w:rsid w:val="00C351E5"/>
    <w:rsid w:val="00C36EA4"/>
    <w:rsid w:val="00C52434"/>
    <w:rsid w:val="00C529F1"/>
    <w:rsid w:val="00C52B75"/>
    <w:rsid w:val="00C53D46"/>
    <w:rsid w:val="00C662A0"/>
    <w:rsid w:val="00C7530B"/>
    <w:rsid w:val="00C802AF"/>
    <w:rsid w:val="00C82F36"/>
    <w:rsid w:val="00C90142"/>
    <w:rsid w:val="00C91C00"/>
    <w:rsid w:val="00CA2062"/>
    <w:rsid w:val="00CA40C1"/>
    <w:rsid w:val="00CC77EE"/>
    <w:rsid w:val="00CC782D"/>
    <w:rsid w:val="00CE55BE"/>
    <w:rsid w:val="00CE7C15"/>
    <w:rsid w:val="00CF2476"/>
    <w:rsid w:val="00CF3EEC"/>
    <w:rsid w:val="00CF4379"/>
    <w:rsid w:val="00D0577D"/>
    <w:rsid w:val="00D05F03"/>
    <w:rsid w:val="00D2161E"/>
    <w:rsid w:val="00D3001E"/>
    <w:rsid w:val="00D3065F"/>
    <w:rsid w:val="00D322C2"/>
    <w:rsid w:val="00D3799D"/>
    <w:rsid w:val="00D50D3C"/>
    <w:rsid w:val="00D51280"/>
    <w:rsid w:val="00D51E22"/>
    <w:rsid w:val="00D57F4C"/>
    <w:rsid w:val="00D670DD"/>
    <w:rsid w:val="00D85548"/>
    <w:rsid w:val="00D87E31"/>
    <w:rsid w:val="00D90D9F"/>
    <w:rsid w:val="00D95A79"/>
    <w:rsid w:val="00DA1D37"/>
    <w:rsid w:val="00DA7A83"/>
    <w:rsid w:val="00DB1517"/>
    <w:rsid w:val="00DB4DCA"/>
    <w:rsid w:val="00DD0531"/>
    <w:rsid w:val="00DD06C6"/>
    <w:rsid w:val="00DD1521"/>
    <w:rsid w:val="00DD5C68"/>
    <w:rsid w:val="00DD7949"/>
    <w:rsid w:val="00DD7A83"/>
    <w:rsid w:val="00DE5536"/>
    <w:rsid w:val="00DF337C"/>
    <w:rsid w:val="00E01C87"/>
    <w:rsid w:val="00E03410"/>
    <w:rsid w:val="00E150CA"/>
    <w:rsid w:val="00E238E3"/>
    <w:rsid w:val="00E26B4F"/>
    <w:rsid w:val="00E30742"/>
    <w:rsid w:val="00E401D7"/>
    <w:rsid w:val="00E457AE"/>
    <w:rsid w:val="00E467F5"/>
    <w:rsid w:val="00E63418"/>
    <w:rsid w:val="00E63731"/>
    <w:rsid w:val="00E74A19"/>
    <w:rsid w:val="00E83E43"/>
    <w:rsid w:val="00E85AF5"/>
    <w:rsid w:val="00E928D9"/>
    <w:rsid w:val="00E93D78"/>
    <w:rsid w:val="00E953AA"/>
    <w:rsid w:val="00EA100A"/>
    <w:rsid w:val="00EA130A"/>
    <w:rsid w:val="00EA3427"/>
    <w:rsid w:val="00EA6880"/>
    <w:rsid w:val="00EB2E8E"/>
    <w:rsid w:val="00EB3004"/>
    <w:rsid w:val="00EB77D4"/>
    <w:rsid w:val="00EC6CB2"/>
    <w:rsid w:val="00ED2483"/>
    <w:rsid w:val="00ED662B"/>
    <w:rsid w:val="00EE198F"/>
    <w:rsid w:val="00EE1D87"/>
    <w:rsid w:val="00EE4043"/>
    <w:rsid w:val="00EE4DB7"/>
    <w:rsid w:val="00EE5CD0"/>
    <w:rsid w:val="00EF26BC"/>
    <w:rsid w:val="00EF5AD7"/>
    <w:rsid w:val="00F27553"/>
    <w:rsid w:val="00F50FD4"/>
    <w:rsid w:val="00F51C2B"/>
    <w:rsid w:val="00F533A8"/>
    <w:rsid w:val="00F75556"/>
    <w:rsid w:val="00F82B6B"/>
    <w:rsid w:val="00F82E36"/>
    <w:rsid w:val="00F83BE8"/>
    <w:rsid w:val="00F8735D"/>
    <w:rsid w:val="00F9161A"/>
    <w:rsid w:val="00FA2EC9"/>
    <w:rsid w:val="00FA4C3C"/>
    <w:rsid w:val="00FA738D"/>
    <w:rsid w:val="00FB004F"/>
    <w:rsid w:val="00FB426E"/>
    <w:rsid w:val="00FB6951"/>
    <w:rsid w:val="00FD27B4"/>
    <w:rsid w:val="00FE03FB"/>
    <w:rsid w:val="00FF7A69"/>
    <w:rsid w:val="00FF7F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523E94"/>
  <w15:chartTrackingRefBased/>
  <w15:docId w15:val="{ED0BBF37-5D5C-A24B-9A50-FC1DF5CE3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C77EE"/>
  </w:style>
  <w:style w:type="paragraph" w:styleId="Heading1">
    <w:name w:val="heading 1"/>
    <w:basedOn w:val="Normal"/>
    <w:next w:val="Normal"/>
    <w:link w:val="Heading1Char"/>
    <w:uiPriority w:val="9"/>
    <w:qFormat/>
    <w:rsid w:val="00551D5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51D5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51D5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51D5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51D5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1D5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1D5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1D5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1D5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1D5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51D5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51D5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51D5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51D5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1D5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1D5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1D5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1D54"/>
    <w:rPr>
      <w:rFonts w:eastAsiaTheme="majorEastAsia" w:cstheme="majorBidi"/>
      <w:color w:val="272727" w:themeColor="text1" w:themeTint="D8"/>
    </w:rPr>
  </w:style>
  <w:style w:type="paragraph" w:styleId="Title">
    <w:name w:val="Title"/>
    <w:basedOn w:val="Normal"/>
    <w:next w:val="Normal"/>
    <w:link w:val="TitleChar"/>
    <w:uiPriority w:val="10"/>
    <w:qFormat/>
    <w:rsid w:val="00551D5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1D5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1D5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1D5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1D5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51D54"/>
    <w:rPr>
      <w:i/>
      <w:iCs/>
      <w:color w:val="404040" w:themeColor="text1" w:themeTint="BF"/>
    </w:rPr>
  </w:style>
  <w:style w:type="paragraph" w:styleId="ListParagraph">
    <w:name w:val="List Paragraph"/>
    <w:basedOn w:val="Normal"/>
    <w:uiPriority w:val="34"/>
    <w:qFormat/>
    <w:rsid w:val="00551D54"/>
    <w:pPr>
      <w:ind w:left="720"/>
      <w:contextualSpacing/>
    </w:pPr>
  </w:style>
  <w:style w:type="character" w:styleId="IntenseEmphasis">
    <w:name w:val="Intense Emphasis"/>
    <w:basedOn w:val="DefaultParagraphFont"/>
    <w:uiPriority w:val="21"/>
    <w:qFormat/>
    <w:rsid w:val="00551D54"/>
    <w:rPr>
      <w:i/>
      <w:iCs/>
      <w:color w:val="0F4761" w:themeColor="accent1" w:themeShade="BF"/>
    </w:rPr>
  </w:style>
  <w:style w:type="paragraph" w:styleId="IntenseQuote">
    <w:name w:val="Intense Quote"/>
    <w:basedOn w:val="Normal"/>
    <w:next w:val="Normal"/>
    <w:link w:val="IntenseQuoteChar"/>
    <w:uiPriority w:val="30"/>
    <w:qFormat/>
    <w:rsid w:val="00551D5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51D54"/>
    <w:rPr>
      <w:i/>
      <w:iCs/>
      <w:color w:val="0F4761" w:themeColor="accent1" w:themeShade="BF"/>
    </w:rPr>
  </w:style>
  <w:style w:type="character" w:styleId="IntenseReference">
    <w:name w:val="Intense Reference"/>
    <w:basedOn w:val="DefaultParagraphFont"/>
    <w:uiPriority w:val="32"/>
    <w:qFormat/>
    <w:rsid w:val="00551D54"/>
    <w:rPr>
      <w:b/>
      <w:bCs/>
      <w:smallCaps/>
      <w:color w:val="0F4761" w:themeColor="accent1" w:themeShade="BF"/>
      <w:spacing w:val="5"/>
    </w:rPr>
  </w:style>
  <w:style w:type="character" w:styleId="Hyperlink">
    <w:name w:val="Hyperlink"/>
    <w:basedOn w:val="DefaultParagraphFont"/>
    <w:uiPriority w:val="99"/>
    <w:unhideWhenUsed/>
    <w:rsid w:val="00551D54"/>
    <w:rPr>
      <w:color w:val="467886" w:themeColor="hyperlink"/>
      <w:u w:val="single"/>
    </w:rPr>
  </w:style>
  <w:style w:type="character" w:styleId="UnresolvedMention">
    <w:name w:val="Unresolved Mention"/>
    <w:basedOn w:val="DefaultParagraphFont"/>
    <w:uiPriority w:val="99"/>
    <w:semiHidden/>
    <w:unhideWhenUsed/>
    <w:rsid w:val="00551D54"/>
    <w:rPr>
      <w:color w:val="605E5C"/>
      <w:shd w:val="clear" w:color="auto" w:fill="E1DFDD"/>
    </w:rPr>
  </w:style>
  <w:style w:type="paragraph" w:styleId="NormalWeb">
    <w:name w:val="Normal (Web)"/>
    <w:basedOn w:val="Normal"/>
    <w:uiPriority w:val="99"/>
    <w:unhideWhenUsed/>
    <w:rsid w:val="006E54D2"/>
    <w:pPr>
      <w:spacing w:before="100" w:beforeAutospacing="1" w:after="100" w:afterAutospacing="1"/>
    </w:pPr>
    <w:rPr>
      <w:rFonts w:ascii="Times New Roman" w:eastAsia="Times New Roman" w:hAnsi="Times New Roman" w:cs="Times New Roman"/>
    </w:rPr>
  </w:style>
  <w:style w:type="paragraph" w:styleId="Bibliography">
    <w:name w:val="Bibliography"/>
    <w:basedOn w:val="Normal"/>
    <w:next w:val="Normal"/>
    <w:uiPriority w:val="37"/>
    <w:unhideWhenUsed/>
    <w:rsid w:val="006E54D2"/>
    <w:pPr>
      <w:tabs>
        <w:tab w:val="left" w:pos="380"/>
      </w:tabs>
      <w:spacing w:after="240"/>
      <w:ind w:left="384" w:hanging="384"/>
    </w:pPr>
  </w:style>
  <w:style w:type="paragraph" w:customStyle="1" w:styleId="subheader">
    <w:name w:val="subheader"/>
    <w:basedOn w:val="Heading2"/>
    <w:qFormat/>
    <w:rsid w:val="00FA4C3C"/>
    <w:pPr>
      <w:spacing w:before="40" w:after="0"/>
    </w:pPr>
    <w:rPr>
      <w:rFonts w:ascii="Times New Roman" w:eastAsia="Times New Roman" w:hAnsi="Times New Roman" w:cs="Times New Roman"/>
      <w:i/>
      <w:iCs/>
      <w:color w:val="000000" w:themeColor="text1"/>
      <w:sz w:val="24"/>
      <w:szCs w:val="24"/>
      <w:shd w:val="clear" w:color="auto" w:fill="FFFFFF"/>
    </w:rPr>
  </w:style>
  <w:style w:type="character" w:styleId="CommentReference">
    <w:name w:val="annotation reference"/>
    <w:basedOn w:val="DefaultParagraphFont"/>
    <w:uiPriority w:val="99"/>
    <w:semiHidden/>
    <w:unhideWhenUsed/>
    <w:rsid w:val="006E57BE"/>
    <w:rPr>
      <w:sz w:val="16"/>
      <w:szCs w:val="16"/>
    </w:rPr>
  </w:style>
  <w:style w:type="paragraph" w:styleId="CommentText">
    <w:name w:val="annotation text"/>
    <w:basedOn w:val="Normal"/>
    <w:link w:val="CommentTextChar"/>
    <w:uiPriority w:val="99"/>
    <w:semiHidden/>
    <w:unhideWhenUsed/>
    <w:rsid w:val="006E57BE"/>
    <w:rPr>
      <w:sz w:val="20"/>
      <w:szCs w:val="20"/>
    </w:rPr>
  </w:style>
  <w:style w:type="character" w:customStyle="1" w:styleId="CommentTextChar">
    <w:name w:val="Comment Text Char"/>
    <w:basedOn w:val="DefaultParagraphFont"/>
    <w:link w:val="CommentText"/>
    <w:uiPriority w:val="99"/>
    <w:semiHidden/>
    <w:rsid w:val="006E57BE"/>
    <w:rPr>
      <w:sz w:val="20"/>
      <w:szCs w:val="20"/>
    </w:rPr>
  </w:style>
  <w:style w:type="paragraph" w:styleId="CommentSubject">
    <w:name w:val="annotation subject"/>
    <w:basedOn w:val="CommentText"/>
    <w:next w:val="CommentText"/>
    <w:link w:val="CommentSubjectChar"/>
    <w:uiPriority w:val="99"/>
    <w:semiHidden/>
    <w:unhideWhenUsed/>
    <w:rsid w:val="006E57BE"/>
    <w:rPr>
      <w:b/>
      <w:bCs/>
    </w:rPr>
  </w:style>
  <w:style w:type="character" w:customStyle="1" w:styleId="CommentSubjectChar">
    <w:name w:val="Comment Subject Char"/>
    <w:basedOn w:val="CommentTextChar"/>
    <w:link w:val="CommentSubject"/>
    <w:uiPriority w:val="99"/>
    <w:semiHidden/>
    <w:rsid w:val="006E57BE"/>
    <w:rPr>
      <w:b/>
      <w:bCs/>
      <w:sz w:val="20"/>
      <w:szCs w:val="20"/>
    </w:rPr>
  </w:style>
  <w:style w:type="paragraph" w:styleId="BalloonText">
    <w:name w:val="Balloon Text"/>
    <w:basedOn w:val="Normal"/>
    <w:link w:val="BalloonTextChar"/>
    <w:uiPriority w:val="99"/>
    <w:semiHidden/>
    <w:unhideWhenUsed/>
    <w:rsid w:val="004201B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01B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633397">
      <w:bodyDiv w:val="1"/>
      <w:marLeft w:val="0"/>
      <w:marRight w:val="0"/>
      <w:marTop w:val="0"/>
      <w:marBottom w:val="0"/>
      <w:divBdr>
        <w:top w:val="none" w:sz="0" w:space="0" w:color="auto"/>
        <w:left w:val="none" w:sz="0" w:space="0" w:color="auto"/>
        <w:bottom w:val="none" w:sz="0" w:space="0" w:color="auto"/>
        <w:right w:val="none" w:sz="0" w:space="0" w:color="auto"/>
      </w:divBdr>
    </w:div>
    <w:div w:id="561332653">
      <w:bodyDiv w:val="1"/>
      <w:marLeft w:val="0"/>
      <w:marRight w:val="0"/>
      <w:marTop w:val="0"/>
      <w:marBottom w:val="0"/>
      <w:divBdr>
        <w:top w:val="none" w:sz="0" w:space="0" w:color="auto"/>
        <w:left w:val="none" w:sz="0" w:space="0" w:color="auto"/>
        <w:bottom w:val="none" w:sz="0" w:space="0" w:color="auto"/>
        <w:right w:val="none" w:sz="0" w:space="0" w:color="auto"/>
      </w:divBdr>
    </w:div>
    <w:div w:id="1171026173">
      <w:bodyDiv w:val="1"/>
      <w:marLeft w:val="0"/>
      <w:marRight w:val="0"/>
      <w:marTop w:val="0"/>
      <w:marBottom w:val="0"/>
      <w:divBdr>
        <w:top w:val="none" w:sz="0" w:space="0" w:color="auto"/>
        <w:left w:val="none" w:sz="0" w:space="0" w:color="auto"/>
        <w:bottom w:val="none" w:sz="0" w:space="0" w:color="auto"/>
        <w:right w:val="none" w:sz="0" w:space="0" w:color="auto"/>
      </w:divBdr>
    </w:div>
    <w:div w:id="1251428126">
      <w:bodyDiv w:val="1"/>
      <w:marLeft w:val="0"/>
      <w:marRight w:val="0"/>
      <w:marTop w:val="0"/>
      <w:marBottom w:val="0"/>
      <w:divBdr>
        <w:top w:val="none" w:sz="0" w:space="0" w:color="auto"/>
        <w:left w:val="none" w:sz="0" w:space="0" w:color="auto"/>
        <w:bottom w:val="none" w:sz="0" w:space="0" w:color="auto"/>
        <w:right w:val="none" w:sz="0" w:space="0" w:color="auto"/>
      </w:divBdr>
    </w:div>
    <w:div w:id="1336690839">
      <w:bodyDiv w:val="1"/>
      <w:marLeft w:val="0"/>
      <w:marRight w:val="0"/>
      <w:marTop w:val="0"/>
      <w:marBottom w:val="0"/>
      <w:divBdr>
        <w:top w:val="none" w:sz="0" w:space="0" w:color="auto"/>
        <w:left w:val="none" w:sz="0" w:space="0" w:color="auto"/>
        <w:bottom w:val="none" w:sz="0" w:space="0" w:color="auto"/>
        <w:right w:val="none" w:sz="0" w:space="0" w:color="auto"/>
      </w:divBdr>
    </w:div>
    <w:div w:id="1416055589">
      <w:bodyDiv w:val="1"/>
      <w:marLeft w:val="0"/>
      <w:marRight w:val="0"/>
      <w:marTop w:val="0"/>
      <w:marBottom w:val="0"/>
      <w:divBdr>
        <w:top w:val="none" w:sz="0" w:space="0" w:color="auto"/>
        <w:left w:val="none" w:sz="0" w:space="0" w:color="auto"/>
        <w:bottom w:val="none" w:sz="0" w:space="0" w:color="auto"/>
        <w:right w:val="none" w:sz="0" w:space="0" w:color="auto"/>
      </w:divBdr>
    </w:div>
    <w:div w:id="1747922261">
      <w:bodyDiv w:val="1"/>
      <w:marLeft w:val="0"/>
      <w:marRight w:val="0"/>
      <w:marTop w:val="0"/>
      <w:marBottom w:val="0"/>
      <w:divBdr>
        <w:top w:val="none" w:sz="0" w:space="0" w:color="auto"/>
        <w:left w:val="none" w:sz="0" w:space="0" w:color="auto"/>
        <w:bottom w:val="none" w:sz="0" w:space="0" w:color="auto"/>
        <w:right w:val="none" w:sz="0" w:space="0" w:color="auto"/>
      </w:divBdr>
    </w:div>
    <w:div w:id="1848670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publishingsupport.iopscience.iop.org/journals/" TargetMode="External"/><Relationship Id="rId13" Type="http://schemas.openxmlformats.org/officeDocument/2006/relationships/image" Target="media/image2.emf"/><Relationship Id="rId18" Type="http://schemas.openxmlformats.org/officeDocument/2006/relationships/hyperlink" Target="https://publishingsupport.iopscience.iop.org/questions/peer-review-models-on-iop-journals/" TargetMode="External"/><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6.png"/><Relationship Id="rId7" Type="http://schemas.openxmlformats.org/officeDocument/2006/relationships/hyperlink" Target="https://publishingsupport.iopscience.iop.org/questions/ethics-of-authorship/" TargetMode="External"/><Relationship Id="rId12" Type="http://schemas.openxmlformats.org/officeDocument/2006/relationships/image" Target="media/image1.emf"/><Relationship Id="rId17" Type="http://schemas.openxmlformats.org/officeDocument/2006/relationships/hyperlink" Target="https://publishingsupport.iopscience.iop.org/questions/references/" TargetMode="External"/><Relationship Id="rId25" Type="http://schemas.microsoft.com/office/2011/relationships/people" Target="people.xml"/><Relationship Id="rId2" Type="http://schemas.openxmlformats.org/officeDocument/2006/relationships/styles" Target="styles.xml"/><Relationship Id="rId16" Type="http://schemas.openxmlformats.org/officeDocument/2006/relationships/hyperlink" Target="https://publishingsupport.iopscience.iop.org/questions/peer-review-models-on-iop-journals/" TargetMode="External"/><Relationship Id="rId20" Type="http://schemas.openxmlformats.org/officeDocument/2006/relationships/image" Target="media/image5.emf"/><Relationship Id="rId1" Type="http://schemas.openxmlformats.org/officeDocument/2006/relationships/numbering" Target="numbering.xml"/><Relationship Id="rId6" Type="http://schemas.openxmlformats.org/officeDocument/2006/relationships/hyperlink" Target="https://publishingsupport.iopscience.iop.org/questions/structure-and-format-of-your-journal-article/publishingsupport.iopscience.iop.org/orcid/" TargetMode="External"/><Relationship Id="rId11" Type="http://schemas.microsoft.com/office/2016/09/relationships/commentsIds" Target="commentsIds.xml"/><Relationship Id="rId24" Type="http://schemas.openxmlformats.org/officeDocument/2006/relationships/fontTable" Target="fontTable.xml"/><Relationship Id="rId5" Type="http://schemas.openxmlformats.org/officeDocument/2006/relationships/hyperlink" Target="https://publishingsupport.iopscience.iop.org/questions/peer-review-models-on-iop-journals/" TargetMode="External"/><Relationship Id="rId15" Type="http://schemas.openxmlformats.org/officeDocument/2006/relationships/image" Target="media/image4.emf"/><Relationship Id="rId23" Type="http://schemas.openxmlformats.org/officeDocument/2006/relationships/hyperlink" Target="https://publishingsupport.iopscience.iop.org/questions/example-figures/" TargetMode="External"/><Relationship Id="rId10" Type="http://schemas.microsoft.com/office/2011/relationships/commentsExtended" Target="commentsExtended.xml"/><Relationship Id="rId19" Type="http://schemas.openxmlformats.org/officeDocument/2006/relationships/hyperlink" Target="https://publishingsupport.iopscience.iop.org/journals/" TargetMode="External"/><Relationship Id="rId4" Type="http://schemas.openxmlformats.org/officeDocument/2006/relationships/webSettings" Target="webSettings.xml"/><Relationship Id="rId9" Type="http://schemas.openxmlformats.org/officeDocument/2006/relationships/comments" Target="comments.xml"/><Relationship Id="rId14" Type="http://schemas.openxmlformats.org/officeDocument/2006/relationships/image" Target="media/image3.emf"/><Relationship Id="rId22" Type="http://schemas.openxmlformats.org/officeDocument/2006/relationships/image" Target="media/image7.png"/><Relationship Id="rId27"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1400</TotalTime>
  <Pages>16</Pages>
  <Words>16000</Words>
  <Characters>91200</Characters>
  <Application>Microsoft Office Word</Application>
  <DocSecurity>0</DocSecurity>
  <Lines>760</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Greta Katherine</dc:creator>
  <cp:keywords/>
  <dc:description/>
  <cp:lastModifiedBy>Anenberg, Susan Casper</cp:lastModifiedBy>
  <cp:revision>50</cp:revision>
  <dcterms:created xsi:type="dcterms:W3CDTF">2024-10-23T14:10:00Z</dcterms:created>
  <dcterms:modified xsi:type="dcterms:W3CDTF">2024-10-28T10:50:00Z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id="9XM2rUK3"/&gt;&lt;style id="http://www.zotero.org/styles/american-medical-association" hasBibliography="1" bibliographyStyleHasBeenSet="1"/&gt;&lt;prefs&gt;&lt;pref name="fieldType" value="Field"/&gt;&lt;/prefs&gt;&lt;/data&gt;</vt:lpwstr>
  </property>
</Properties>
</file>