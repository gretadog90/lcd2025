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216B7232" w:rsidR="00F73B7D" w:rsidRDefault="00E319B6" w:rsidP="00551D54">
      <w:pPr>
        <w:rPr>
          <w:rFonts w:ascii="Times New Roman" w:hAnsi="Times New Roman" w:cs="Times New Roman"/>
        </w:rPr>
      </w:pPr>
      <w:r>
        <w:rPr>
          <w:rFonts w:ascii="Times New Roman" w:hAnsi="Times New Roman" w:cs="Times New Roman"/>
        </w:rPr>
        <w:t xml:space="preserve">Urban greenspaces, such as tree-lined streets and city parks, are associated with improved health and climate change resiliency. Health impact assessments of urban greenspace and mortality have been limited to American and European cities. In this study, we estimate the changes in mortality associated with observed changes in the population-weighted greenest-season normalized difference vegetation index (NDVI) between 2014-2018 and 2019-2023 across 1,041 global cities representing 174 countries. We use publicly available high-resolution satellite imagery to derive estimates of NDVI and population. We combine these measures with baseline disease rates from the Global Burden of Disease study and an exposure-response function from a meta-analysis of the association between NDVI and all-cause mortality.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341DA5A9" w14:textId="77777777" w:rsidR="003807BC" w:rsidRDefault="003807BC" w:rsidP="00551D54">
      <w:pPr>
        <w:rPr>
          <w:rFonts w:ascii="Times New Roman" w:hAnsi="Times New Roman" w:cs="Times New Roman"/>
        </w:rPr>
      </w:pPr>
    </w:p>
    <w:p w14:paraId="08ABD8A6" w14:textId="77777777" w:rsidR="003807BC" w:rsidRDefault="003807BC" w:rsidP="00551D54">
      <w:pPr>
        <w:rPr>
          <w:rFonts w:ascii="Times New Roman" w:hAnsi="Times New Roman" w:cs="Times New Roman"/>
        </w:rPr>
      </w:pPr>
    </w:p>
    <w:p w14:paraId="7F14AAE9" w14:textId="77777777" w:rsidR="003807BC" w:rsidRDefault="003807BC" w:rsidP="00551D54">
      <w:pPr>
        <w:rPr>
          <w:rFonts w:ascii="Times New Roman" w:hAnsi="Times New Roman" w:cs="Times New Roman"/>
        </w:rPr>
      </w:pPr>
    </w:p>
    <w:p w14:paraId="34644DD7" w14:textId="77777777" w:rsidR="003807BC" w:rsidRDefault="003807BC" w:rsidP="00551D54">
      <w:pPr>
        <w:rPr>
          <w:rFonts w:ascii="Times New Roman" w:hAnsi="Times New Roman" w:cs="Times New Roman"/>
        </w:rPr>
      </w:pPr>
    </w:p>
    <w:p w14:paraId="79CCBFBC" w14:textId="77777777" w:rsidR="003807BC" w:rsidRDefault="003807BC" w:rsidP="00551D54">
      <w:pPr>
        <w:rPr>
          <w:rFonts w:ascii="Times New Roman" w:hAnsi="Times New Roman" w:cs="Times New Roman"/>
        </w:rPr>
      </w:pPr>
    </w:p>
    <w:p w14:paraId="0B721462" w14:textId="77777777" w:rsidR="003807BC" w:rsidRDefault="003807BC"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1"/>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1"/>
      <w:r w:rsidR="00834FE1">
        <w:rPr>
          <w:rStyle w:val="CommentReference"/>
        </w:rPr>
        <w:commentReference w:id="1"/>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B348D03"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 xml:space="preserve">population-weighted greenest-season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2"/>
      <w:commentRangeStart w:id="3"/>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2"/>
      <w:r w:rsidR="00AD0485">
        <w:rPr>
          <w:rStyle w:val="CommentReference"/>
        </w:rPr>
        <w:commentReference w:id="2"/>
      </w:r>
      <w:commentRangeEnd w:id="3"/>
      <w:r w:rsidR="00867BD2">
        <w:rPr>
          <w:rStyle w:val="CommentReference"/>
        </w:rPr>
        <w:commentReference w:id="3"/>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6B310785"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 xml:space="preserve">For each year, we selected the highest population-weighted seasonal average NDVI, representing the greenest-season,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3D856620"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 xml:space="preserve">population-weighted greenest-season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1631B0FB"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B801EA0"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w:t>
      </w:r>
      <w:r w:rsidR="00AC0A44">
        <w:rPr>
          <w:rFonts w:ascii="Times New Roman" w:hAnsi="Times New Roman" w:cs="Times New Roman"/>
        </w:rPr>
        <w:t xml:space="preserve"> </w:t>
      </w:r>
      <w:r w:rsidR="00AC0A44">
        <w:rPr>
          <w:rFonts w:ascii="Times New Roman" w:hAnsi="Times New Roman" w:cs="Times New Roman"/>
        </w:rPr>
        <w:t>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3CBD27E3" w14:textId="77777777" w:rsidR="0047751C" w:rsidRDefault="0047751C" w:rsidP="00551D54">
      <w:pPr>
        <w:rPr>
          <w:rFonts w:ascii="Times New Roman" w:hAnsi="Times New Roman" w:cs="Times New Roman"/>
        </w:rPr>
      </w:pPr>
    </w:p>
    <w:p w14:paraId="4E666BE7" w14:textId="19ABD9F6" w:rsidR="00202B9E" w:rsidRDefault="00F533A8" w:rsidP="00202B9E">
      <w:pPr>
        <w:rPr>
          <w:rFonts w:ascii="Times New Roman" w:hAnsi="Times New Roman" w:cs="Times New Roman"/>
        </w:rPr>
      </w:pPr>
      <w:r>
        <w:rPr>
          <w:rFonts w:ascii="Times New Roman" w:hAnsi="Times New Roman" w:cs="Times New Roman"/>
        </w:rPr>
        <w:t>The average NDVI varies greatly across global c</w:t>
      </w:r>
      <w:r w:rsidR="00933741">
        <w:rPr>
          <w:rFonts w:ascii="Times New Roman" w:hAnsi="Times New Roman" w:cs="Times New Roman"/>
        </w:rPr>
        <w:t xml:space="preserve">ities (Fig </w:t>
      </w:r>
      <w:r w:rsidR="005E52ED">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A124C">
        <w:rPr>
          <w:rFonts w:ascii="Times New Roman" w:hAnsi="Times New Roman" w:cs="Times New Roman"/>
        </w:rPr>
        <w:t xml:space="preserve">NDVI 2019-2023 regional summary (Fig. S4). </w:t>
      </w:r>
      <w:r w:rsidR="00202B9E">
        <w:rPr>
          <w:rFonts w:ascii="Times New Roman" w:hAnsi="Times New Roman" w:cs="Times New Roman"/>
        </w:rPr>
        <w:t xml:space="preserve">Peak-season NDVI is correlated with </w:t>
      </w:r>
      <w:proofErr w:type="spellStart"/>
      <w:r w:rsidR="00202B9E">
        <w:rPr>
          <w:rFonts w:ascii="Times New Roman" w:hAnsi="Times New Roman" w:cs="Times New Roman"/>
        </w:rPr>
        <w:t>Köppen</w:t>
      </w:r>
      <w:proofErr w:type="spellEnd"/>
      <w:r w:rsidR="00202B9E">
        <w:rPr>
          <w:rFonts w:ascii="Times New Roman" w:hAnsi="Times New Roman" w:cs="Times New Roman"/>
        </w:rPr>
        <w:t>-Geiger climate classification</w:t>
      </w:r>
      <w:r w:rsidR="00AF0AB2">
        <w:rPr>
          <w:rFonts w:ascii="Times New Roman" w:hAnsi="Times New Roman" w:cs="Times New Roman"/>
        </w:rPr>
        <w:t xml:space="preserve"> (Fig. S</w:t>
      </w:r>
      <w:r w:rsidR="00BA124C">
        <w:rPr>
          <w:rFonts w:ascii="Times New Roman" w:hAnsi="Times New Roman" w:cs="Times New Roman"/>
        </w:rPr>
        <w:t>5</w:t>
      </w:r>
      <w:r w:rsidR="00BC651B">
        <w:rPr>
          <w:rFonts w:ascii="Times New Roman" w:hAnsi="Times New Roman" w:cs="Times New Roman"/>
        </w:rPr>
        <w:t>)</w:t>
      </w:r>
      <w:r w:rsidR="00202B9E">
        <w:rPr>
          <w:rFonts w:ascii="Times New Roman" w:hAnsi="Times New Roman" w:cs="Times New Roman"/>
        </w:rPr>
        <w:t xml:space="preserve">. The average greenest-season NDVI for 2019-2023 was 0.193 in arid, 0.281 in temperate, 0.319 in tropical, and 0.327 in continental cities. Western Asia was the least green, with a regional city average NDVI of 0.149, while Melanesia was the greenest, with an average NDVI of 0.417 across its cities.  </w:t>
      </w:r>
    </w:p>
    <w:p w14:paraId="6902CE68" w14:textId="4A464ED0" w:rsidR="00325F51" w:rsidRDefault="00325F51" w:rsidP="00551D54">
      <w:pPr>
        <w:rPr>
          <w:rFonts w:ascii="Times New Roman" w:hAnsi="Times New Roman" w:cs="Times New Roman"/>
        </w:rPr>
      </w:pPr>
    </w:p>
    <w:p w14:paraId="042DBDC7" w14:textId="77777777" w:rsidR="00325F51" w:rsidRDefault="00325F51" w:rsidP="00551D54">
      <w:pPr>
        <w:rPr>
          <w:rFonts w:ascii="Times New Roman" w:hAnsi="Times New Roman" w:cs="Times New Roman"/>
        </w:rPr>
      </w:pPr>
    </w:p>
    <w:p w14:paraId="05C2EE37" w14:textId="22395853"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 (Figure 2). Across the 1,041 cities, the average percent change over this period was -0.46%, ranging from -22.29% to 29.38%.</w:t>
      </w:r>
    </w:p>
    <w:p w14:paraId="5B622F7E" w14:textId="77777777" w:rsidR="00325F51" w:rsidRDefault="00325F51" w:rsidP="00551D54">
      <w:pPr>
        <w:rPr>
          <w:rFonts w:ascii="Times New Roman" w:hAnsi="Times New Roman" w:cs="Times New Roman"/>
        </w:rPr>
      </w:pPr>
    </w:p>
    <w:p w14:paraId="402C84DE" w14:textId="77777777" w:rsidR="00B31CD1" w:rsidRDefault="00B31CD1" w:rsidP="00551D54">
      <w:pPr>
        <w:rPr>
          <w:rFonts w:ascii="Times New Roman" w:hAnsi="Times New Roman" w:cs="Times New Roman"/>
        </w:rPr>
      </w:pP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2EE4466A"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2BDDC9A1" w14:textId="77777777" w:rsidR="008443E7" w:rsidRDefault="008443E7" w:rsidP="003771C7">
      <w:pPr>
        <w:rPr>
          <w:ins w:id="4" w:author="Martin, Greta Katherine" w:date="2024-10-29T10:23:00Z" w16du:dateUtc="2024-10-29T14:23:00Z"/>
          <w:rFonts w:ascii="Times New Roman" w:hAnsi="Times New Roman" w:cs="Times New Roman"/>
        </w:rPr>
      </w:pPr>
    </w:p>
    <w:p w14:paraId="0D3E9584" w14:textId="77777777" w:rsidR="008443E7" w:rsidRDefault="008443E7" w:rsidP="003771C7">
      <w:pPr>
        <w:rPr>
          <w:ins w:id="5" w:author="Martin, Greta Katherine" w:date="2024-10-29T10:23:00Z" w16du:dateUtc="2024-10-29T14:23:00Z"/>
          <w:rFonts w:ascii="Times New Roman" w:hAnsi="Times New Roman" w:cs="Times New Roman"/>
        </w:rPr>
      </w:pPr>
    </w:p>
    <w:p w14:paraId="6AC11F06" w14:textId="77777777" w:rsidR="008443E7" w:rsidRDefault="008443E7" w:rsidP="008443E7">
      <w:pPr>
        <w:rPr>
          <w:ins w:id="6" w:author="Martin, Greta Katherine" w:date="2024-10-29T10:23:00Z" w16du:dateUtc="2024-10-29T14:23:00Z"/>
          <w:rFonts w:ascii="Times New Roman" w:hAnsi="Times New Roman" w:cs="Times New Roman"/>
        </w:rPr>
      </w:pPr>
      <w:commentRangeStart w:id="7"/>
      <w:ins w:id="8" w:author="Martin, Greta Katherine" w:date="2024-10-29T10:23:00Z" w16du:dateUtc="2024-10-29T14:23:00Z">
        <w:r>
          <w:rPr>
            <w:rFonts w:ascii="Times New Roman" w:hAnsi="Times New Roman" w:cs="Times New Roman"/>
          </w:rPr>
          <w:t xml:space="preserve">Strong regional trends appear in the percent change across these two time periods. Sub-Saharan Africa has 6 of the 10 cities with the largest decreases from 2014-18 to 2019-23. By contrast, 39 of the top 50 cities with the greatest percent increase in NDVI between these two time periods </w:t>
        </w:r>
        <w:proofErr w:type="gramStart"/>
        <w:r>
          <w:rPr>
            <w:rFonts w:ascii="Times New Roman" w:hAnsi="Times New Roman" w:cs="Times New Roman"/>
          </w:rPr>
          <w:t>are located in</w:t>
        </w:r>
        <w:proofErr w:type="gramEnd"/>
        <w:r>
          <w:rPr>
            <w:rFonts w:ascii="Times New Roman" w:hAnsi="Times New Roman" w:cs="Times New Roman"/>
          </w:rPr>
          <w:t xml:space="preserve"> Eastern Asia.</w:t>
        </w:r>
        <w:commentRangeEnd w:id="7"/>
        <w:r>
          <w:rPr>
            <w:rStyle w:val="CommentReference"/>
          </w:rPr>
          <w:commentReference w:id="7"/>
        </w:r>
      </w:ins>
    </w:p>
    <w:p w14:paraId="04355BBF" w14:textId="1F975FB0"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 xml:space="preserve">average of 5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r w:rsidR="00E928D9">
        <w:rPr>
          <w:rFonts w:ascii="Times New Roman" w:hAnsi="Times New Roman" w:cs="Times New Roman"/>
        </w:rPr>
        <w:t xml:space="preserve">reduction </w:t>
      </w:r>
      <w:r w:rsidR="009D59E2">
        <w:rPr>
          <w:rFonts w:ascii="Times New Roman" w:hAnsi="Times New Roman" w:cs="Times New Roman"/>
        </w:rPr>
        <w:t xml:space="preserve">of 107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 xml:space="preserve">ranging from 324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an average of 141 and 91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 xml:space="preserve">-regional variation existed for these regions as well- ranging from 521 </w:t>
      </w:r>
      <w:r w:rsidR="00373D6B">
        <w:rPr>
          <w:rFonts w:ascii="Times New Roman" w:hAnsi="Times New Roman" w:cs="Times New Roman"/>
        </w:rPr>
        <w:t xml:space="preserve">more </w:t>
      </w:r>
      <w:r w:rsidR="00C06B07">
        <w:rPr>
          <w:rFonts w:ascii="Times New Roman" w:hAnsi="Times New Roman" w:cs="Times New Roman"/>
        </w:rPr>
        <w:t xml:space="preserve">deaths to 87 </w:t>
      </w:r>
      <w:r w:rsidR="00373D6B">
        <w:rPr>
          <w:rFonts w:ascii="Times New Roman" w:hAnsi="Times New Roman" w:cs="Times New Roman"/>
        </w:rPr>
        <w:t xml:space="preserve">fewer </w:t>
      </w:r>
      <w:r w:rsidR="00C06B07">
        <w:rPr>
          <w:rFonts w:ascii="Times New Roman" w:hAnsi="Times New Roman" w:cs="Times New Roman"/>
        </w:rPr>
        <w:t xml:space="preserve">deaths per 100,000 in South-eastern Asia and from 511 </w:t>
      </w:r>
      <w:r w:rsidR="00373D6B">
        <w:rPr>
          <w:rFonts w:ascii="Times New Roman" w:hAnsi="Times New Roman" w:cs="Times New Roman"/>
        </w:rPr>
        <w:t xml:space="preserve">more </w:t>
      </w:r>
      <w:r w:rsidR="00C06B07">
        <w:rPr>
          <w:rFonts w:ascii="Times New Roman" w:hAnsi="Times New Roman" w:cs="Times New Roman"/>
        </w:rPr>
        <w:t xml:space="preserve">deaths to 212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1"/>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003A2121" w:rsidR="0049174D" w:rsidRDefault="0049174D" w:rsidP="00551D54">
      <w:pPr>
        <w:rPr>
          <w:ins w:id="9" w:author="Martin, Greta Katherine" w:date="2024-10-29T10:23:00Z" w16du:dateUtc="2024-10-29T14:23:00Z"/>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r w:rsidR="001A3B3D">
        <w:rPr>
          <w:rFonts w:ascii="Times New Roman" w:hAnsi="Times New Roman" w:cs="Times New Roman"/>
          <w:i/>
          <w:iCs/>
        </w:rPr>
        <w:t xml:space="preserve">annual all-cause </w:t>
      </w:r>
      <w:r w:rsidR="003A6EB2">
        <w:rPr>
          <w:rFonts w:ascii="Times New Roman" w:hAnsi="Times New Roman" w:cs="Times New Roman"/>
          <w:i/>
          <w:iCs/>
        </w:rPr>
        <w:t xml:space="preserve">mortality </w:t>
      </w:r>
      <w:r w:rsidR="001A3B3D">
        <w:rPr>
          <w:rFonts w:ascii="Times New Roman" w:hAnsi="Times New Roman" w:cs="Times New Roman"/>
          <w:i/>
          <w:iCs/>
        </w:rPr>
        <w:t xml:space="preserve">per 100,000 population </w:t>
      </w:r>
      <w:r w:rsidR="003A6EB2">
        <w:rPr>
          <w:rFonts w:ascii="Times New Roman" w:hAnsi="Times New Roman" w:cs="Times New Roman"/>
          <w:i/>
          <w:iCs/>
        </w:rPr>
        <w:t xml:space="preserve">associated with NDVI </w:t>
      </w:r>
      <w:r w:rsidR="001A3B3D">
        <w:rPr>
          <w:rFonts w:ascii="Times New Roman" w:hAnsi="Times New Roman" w:cs="Times New Roman"/>
          <w:i/>
          <w:iCs/>
        </w:rPr>
        <w:t xml:space="preserve">changes </w:t>
      </w:r>
      <w:r w:rsidR="003A6EB2">
        <w:rPr>
          <w:rFonts w:ascii="Times New Roman" w:hAnsi="Times New Roman" w:cs="Times New Roman"/>
          <w:i/>
          <w:iCs/>
        </w:rPr>
        <w:t>from 2014-2018 to 2019-2023</w:t>
      </w:r>
      <w:r w:rsidR="00575730">
        <w:rPr>
          <w:rFonts w:ascii="Times New Roman" w:hAnsi="Times New Roman" w:cs="Times New Roman"/>
          <w:i/>
          <w:iCs/>
        </w:rPr>
        <w:t xml:space="preserve"> for 1,041 cities globally</w:t>
      </w:r>
      <w:r w:rsidR="003A6EB2">
        <w:rPr>
          <w:rFonts w:ascii="Times New Roman" w:hAnsi="Times New Roman" w:cs="Times New Roman"/>
          <w:i/>
          <w:iCs/>
        </w:rPr>
        <w:t xml:space="preserve">. </w:t>
      </w:r>
    </w:p>
    <w:p w14:paraId="415CF2A2" w14:textId="77777777" w:rsidR="008443E7" w:rsidRDefault="008443E7" w:rsidP="00551D54">
      <w:pPr>
        <w:rPr>
          <w:ins w:id="10" w:author="Martin, Greta Katherine" w:date="2024-10-29T10:23:00Z" w16du:dateUtc="2024-10-29T14:23:00Z"/>
          <w:rFonts w:ascii="Times New Roman" w:hAnsi="Times New Roman" w:cs="Times New Roman"/>
          <w:i/>
          <w:iCs/>
        </w:rPr>
      </w:pPr>
    </w:p>
    <w:p w14:paraId="4D8609CC" w14:textId="77777777"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4343B97A" w14:textId="1FE99876" w:rsidR="0049174D" w:rsidRDefault="00165BFB" w:rsidP="00551D54">
      <w:pPr>
        <w:rPr>
          <w:rFonts w:ascii="Times New Roman" w:hAnsi="Times New Roman" w:cs="Times New Roman"/>
        </w:rPr>
      </w:pPr>
      <w:commentRangeStart w:id="11"/>
      <w:r>
        <w:rPr>
          <w:rFonts w:ascii="Times New Roman" w:hAnsi="Times New Roman" w:cs="Times New Roman"/>
        </w:rPr>
        <w:t xml:space="preserve">In </w:t>
      </w:r>
      <w:commentRangeEnd w:id="11"/>
      <w:r w:rsidR="00EA6880">
        <w:rPr>
          <w:rStyle w:val="CommentReference"/>
        </w:rPr>
        <w:commentReference w:id="11"/>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w:t>
      </w:r>
      <w:del w:id="12" w:author="Martin, Greta Katherine" w:date="2024-10-28T18:13:00Z" w16du:dateUtc="2024-10-28T22:13:00Z">
        <w:r w:rsidR="00E467F5" w:rsidDel="001A41E6">
          <w:rPr>
            <w:rFonts w:ascii="Times New Roman" w:hAnsi="Times New Roman" w:cs="Times New Roman"/>
          </w:rPr>
          <w:delText xml:space="preserve">avoided </w:delText>
        </w:r>
      </w:del>
      <w:ins w:id="13" w:author="Martin, Greta Katherine" w:date="2024-10-28T18:13:00Z" w16du:dateUtc="2024-10-28T22:13:00Z">
        <w:r w:rsidR="001A41E6">
          <w:rPr>
            <w:rFonts w:ascii="Times New Roman" w:hAnsi="Times New Roman" w:cs="Times New Roman"/>
          </w:rPr>
          <w:t xml:space="preserve">those with fewer </w:t>
        </w:r>
      </w:ins>
      <w:r w:rsidR="00E467F5">
        <w:rPr>
          <w:rFonts w:ascii="Times New Roman" w:hAnsi="Times New Roman" w:cs="Times New Roman"/>
        </w:rPr>
        <w:t xml:space="preserve">and additional deaths associated with changes in NDVI between the two time </w:t>
      </w:r>
      <w:proofErr w:type="gramStart"/>
      <w:r w:rsidR="00E467F5">
        <w:rPr>
          <w:rFonts w:ascii="Times New Roman" w:hAnsi="Times New Roman" w:cs="Times New Roman"/>
        </w:rPr>
        <w:t>periods, but</w:t>
      </w:r>
      <w:proofErr w:type="gramEnd"/>
      <w:r w:rsidR="00E467F5">
        <w:rPr>
          <w:rFonts w:ascii="Times New Roman" w:hAnsi="Times New Roman" w:cs="Times New Roman"/>
        </w:rPr>
        <w:t xml:space="preserve"> </w:t>
      </w:r>
      <w:r w:rsidR="00E467F5">
        <w:rPr>
          <w:rFonts w:ascii="Times New Roman" w:hAnsi="Times New Roman" w:cs="Times New Roman"/>
        </w:rPr>
        <w:lastRenderedPageBreak/>
        <w:t xml:space="preserve">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7ACC552E" w:rsidR="00936E04" w:rsidRPr="00D57F4C" w:rsidRDefault="00D50D3C" w:rsidP="00936E04">
      <w:pPr>
        <w:rPr>
          <w:rFonts w:ascii="Times New Roman" w:hAnsi="Times New Roman" w:cs="Times New Roman"/>
          <w:i/>
          <w:iCs/>
        </w:rPr>
      </w:pPr>
      <w:commentRangeStart w:id="14"/>
      <w:r>
        <w:rPr>
          <w:rFonts w:ascii="Times New Roman" w:hAnsi="Times New Roman" w:cs="Times New Roman"/>
          <w:b/>
          <w:bCs/>
          <w:i/>
          <w:iCs/>
          <w:noProof/>
        </w:rPr>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2"/>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14"/>
      <w:r w:rsidR="00A01D20">
        <w:rPr>
          <w:rStyle w:val="CommentReference"/>
        </w:rPr>
        <w:commentReference w:id="14"/>
      </w:r>
      <w:r w:rsidR="00936E04" w:rsidRPr="00D57F4C">
        <w:rPr>
          <w:rFonts w:ascii="Times New Roman" w:hAnsi="Times New Roman" w:cs="Times New Roman"/>
          <w:b/>
          <w:bCs/>
          <w:i/>
          <w:iCs/>
        </w:rPr>
        <w:t xml:space="preserve">4. </w:t>
      </w:r>
      <w:commentRangeStart w:id="15"/>
      <w:r w:rsidR="00AF3FCC" w:rsidRPr="00D57F4C">
        <w:rPr>
          <w:rFonts w:ascii="Times New Roman" w:hAnsi="Times New Roman" w:cs="Times New Roman"/>
          <w:i/>
          <w:iCs/>
        </w:rPr>
        <w:t xml:space="preserve">Change </w:t>
      </w:r>
      <w:commentRangeEnd w:id="15"/>
      <w:r w:rsidR="005246F9">
        <w:rPr>
          <w:rStyle w:val="CommentReference"/>
        </w:rPr>
        <w:commentReference w:id="15"/>
      </w:r>
      <w:r w:rsidR="00AF3FCC" w:rsidRPr="00D57F4C">
        <w:rPr>
          <w:rFonts w:ascii="Times New Roman" w:hAnsi="Times New Roman" w:cs="Times New Roman"/>
          <w:i/>
          <w:iCs/>
        </w:rPr>
        <w:t xml:space="preserve">in </w:t>
      </w:r>
      <w:r w:rsidR="00567C37">
        <w:rPr>
          <w:rFonts w:ascii="Times New Roman" w:hAnsi="Times New Roman" w:cs="Times New Roman"/>
          <w:i/>
          <w:iCs/>
        </w:rPr>
        <w:t xml:space="preserve">annual all-cause </w:t>
      </w:r>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r w:rsidR="00567C37">
        <w:rPr>
          <w:rFonts w:ascii="Times New Roman" w:hAnsi="Times New Roman" w:cs="Times New Roman"/>
          <w:i/>
          <w:iCs/>
        </w:rPr>
        <w:t xml:space="preserve">associated with NDVI changes from 2014-2018 to 2019-2023, </w:t>
      </w:r>
      <w:r w:rsidR="00FF7F01">
        <w:rPr>
          <w:rFonts w:ascii="Times New Roman" w:hAnsi="Times New Roman" w:cs="Times New Roman"/>
          <w:i/>
          <w:iCs/>
        </w:rPr>
        <w:t xml:space="preserve">for 1,041 cities globally </w:t>
      </w:r>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16"/>
      <w:r w:rsidR="00CF4379" w:rsidRPr="00D57F4C">
        <w:rPr>
          <w:rFonts w:ascii="Times New Roman" w:hAnsi="Times New Roman" w:cs="Times New Roman"/>
          <w:i/>
          <w:iCs/>
        </w:rPr>
        <w:t>classification</w:t>
      </w:r>
      <w:commentRangeEnd w:id="16"/>
      <w:r w:rsidR="00FF7F01">
        <w:rPr>
          <w:rStyle w:val="CommentReference"/>
        </w:rPr>
        <w:commentReference w:id="16"/>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r w:rsidR="00FF7F01">
        <w:rPr>
          <w:rFonts w:ascii="Times New Roman" w:hAnsi="Times New Roman" w:cs="Times New Roman"/>
          <w:i/>
          <w:iCs/>
        </w:rPr>
        <w:t xml:space="preserve">city-level </w:t>
      </w:r>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 xml:space="preserve">One </w:t>
      </w:r>
      <w:commentRangeStart w:id="17"/>
      <w:r w:rsidR="003D44E1">
        <w:rPr>
          <w:rFonts w:ascii="Times New Roman" w:hAnsi="Times New Roman" w:cs="Times New Roman"/>
          <w:i/>
          <w:iCs/>
        </w:rPr>
        <w:t xml:space="preserve">city </w:t>
      </w:r>
      <w:commentRangeEnd w:id="17"/>
      <w:r w:rsidR="00567C37">
        <w:rPr>
          <w:rStyle w:val="CommentReference"/>
        </w:rPr>
        <w:commentReference w:id="17"/>
      </w:r>
      <w:del w:id="18"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19"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3D192FDA" w:rsidR="00613582" w:rsidRDefault="00613582" w:rsidP="00551D54">
      <w:pPr>
        <w:rPr>
          <w:ins w:id="20" w:author="Anenberg, Susan Casper" w:date="2024-10-28T06:48:00Z"/>
          <w:rFonts w:ascii="Times New Roman" w:hAnsi="Times New Roman" w:cs="Times New Roman"/>
        </w:rPr>
      </w:pPr>
      <w:commentRangeStart w:id="21"/>
      <w:r>
        <w:rPr>
          <w:rFonts w:ascii="Times New Roman" w:hAnsi="Times New Roman" w:cs="Times New Roman"/>
        </w:rPr>
        <w:t xml:space="preserve">We found that urban greenspace varies greatly across global cities and </w:t>
      </w:r>
      <w:commentRangeStart w:id="22"/>
      <w:r>
        <w:rPr>
          <w:rFonts w:ascii="Times New Roman" w:hAnsi="Times New Roman" w:cs="Times New Roman"/>
        </w:rPr>
        <w:t xml:space="preserve">is related to region </w:t>
      </w:r>
      <w:commentRangeEnd w:id="22"/>
      <w:r w:rsidR="00085BF5">
        <w:rPr>
          <w:rStyle w:val="CommentReference"/>
        </w:rPr>
        <w:commentReference w:id="22"/>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 xml:space="preserve">Cities in arid climate zones tend to have more stable </w:t>
      </w:r>
      <w:r w:rsidR="004E7988">
        <w:rPr>
          <w:rFonts w:ascii="Times New Roman" w:hAnsi="Times New Roman" w:cs="Times New Roman"/>
        </w:rPr>
        <w:lastRenderedPageBreak/>
        <w:t>peak-season NDVI from year to year, resulting in narrower estimates of the associated health impact. We estimate that changes in NDVI from 2014-2018 to 2019-2023 were associated with 5 additional deaths per 100,000 across the 1,041 cities.</w:t>
      </w:r>
      <w:commentRangeEnd w:id="21"/>
      <w:r w:rsidR="005B31D0">
        <w:rPr>
          <w:rStyle w:val="CommentReference"/>
        </w:rPr>
        <w:commentReference w:id="21"/>
      </w:r>
    </w:p>
    <w:p w14:paraId="0A4D8CE0" w14:textId="5C221636" w:rsidR="003774C2" w:rsidRDefault="003774C2" w:rsidP="00551D54">
      <w:pPr>
        <w:rPr>
          <w:ins w:id="23"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24"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25"/>
      <w:r w:rsidR="00933057">
        <w:rPr>
          <w:rFonts w:ascii="Times New Roman" w:hAnsi="Times New Roman" w:cs="Times New Roman"/>
        </w:rPr>
        <w:t xml:space="preserve"> does not affect our health impact assessment, which uses similar exposure definitions,</w:t>
      </w:r>
      <w:commentRangeEnd w:id="25"/>
      <w:r w:rsidR="00286C54">
        <w:rPr>
          <w:rStyle w:val="CommentReference"/>
        </w:rPr>
        <w:commentReference w:id="25"/>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26"/>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26"/>
      <w:r w:rsidR="00286C54">
        <w:rPr>
          <w:rStyle w:val="CommentReference"/>
        </w:rPr>
        <w:commentReference w:id="26"/>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0FAD1EA2" w:rsidR="007354C6" w:rsidRDefault="007354C6" w:rsidP="00551D54">
      <w:pPr>
        <w:rPr>
          <w:rFonts w:ascii="Times New Roman" w:hAnsi="Times New Roman" w:cs="Times New Roman"/>
        </w:rPr>
      </w:pPr>
      <w:r>
        <w:rPr>
          <w:rFonts w:ascii="Times New Roman" w:hAnsi="Times New Roman" w:cs="Times New Roman"/>
        </w:rPr>
        <w:lastRenderedPageBreak/>
        <w:t>We explored trends in peak-season population-weighted NDVI from 2014-2023 and</w:t>
      </w:r>
      <w:commentRangeStart w:id="27"/>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27"/>
      <w:r w:rsidR="003774C2">
        <w:rPr>
          <w:rStyle w:val="CommentReference"/>
        </w:rPr>
        <w:commentReference w:id="27"/>
      </w:r>
      <w:r w:rsidR="00E401D7">
        <w:rPr>
          <w:rFonts w:ascii="Times New Roman" w:hAnsi="Times New Roman" w:cs="Times New Roman"/>
        </w:rPr>
        <w:t xml:space="preserve"> Globally, NDVI has decreased from 2014-2018 to 2019-2023, though this trend is v</w:t>
      </w:r>
      <w:commentRangeStart w:id="28"/>
      <w:r w:rsidR="00E401D7">
        <w:rPr>
          <w:rFonts w:ascii="Times New Roman" w:hAnsi="Times New Roman" w:cs="Times New Roman"/>
        </w:rPr>
        <w:t>ery different, and even reversed, depending on the individual city, world region, and climate classification.</w:t>
      </w:r>
      <w:commentRangeEnd w:id="28"/>
      <w:r w:rsidR="00F50FD4">
        <w:rPr>
          <w:rStyle w:val="CommentReference"/>
        </w:rPr>
        <w:commentReference w:id="28"/>
      </w:r>
      <w:r w:rsidR="00E401D7">
        <w:rPr>
          <w:rFonts w:ascii="Times New Roman" w:hAnsi="Times New Roman" w:cs="Times New Roman"/>
        </w:rPr>
        <w:t xml:space="preserve"> Trends in NDVI likely reflect a mix of efforts to increase urban greenspace, weather, and climate change.</w:t>
      </w:r>
    </w:p>
    <w:p w14:paraId="13C437E5" w14:textId="77777777" w:rsidR="006E388F" w:rsidRDefault="006E388F" w:rsidP="00551D54">
      <w:pPr>
        <w:rPr>
          <w:ins w:id="29" w:author="Martin, Greta Katherine" w:date="2024-10-28T09:01:00Z" w16du:dateUtc="2024-10-28T13:01:00Z"/>
          <w:rFonts w:ascii="Times New Roman" w:hAnsi="Times New Roman" w:cs="Times New Roman"/>
        </w:rPr>
      </w:pPr>
    </w:p>
    <w:p w14:paraId="7522A270" w14:textId="77777777" w:rsidR="002B6F7A" w:rsidRDefault="002B6F7A" w:rsidP="00551D54">
      <w:pPr>
        <w:rPr>
          <w:ins w:id="30" w:author="Martin, Greta Katherine" w:date="2024-10-28T09:01:00Z" w16du:dateUtc="2024-10-28T13:01:00Z"/>
          <w:rFonts w:ascii="Times New Roman" w:hAnsi="Times New Roman" w:cs="Times New Roman"/>
        </w:rPr>
      </w:pPr>
    </w:p>
    <w:p w14:paraId="0B5F25F8" w14:textId="77777777" w:rsidR="002B6F7A" w:rsidRPr="00E150CA" w:rsidRDefault="002B6F7A" w:rsidP="002B6F7A">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The most common metric used to quantify greenspace in the health literature is the normalized difference vegetation index (NDVI)</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9</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Landcover maps classify each unit of land into discrete categories such as forests or shrublands. Because NDVI is not a commonly known metric outside of the scientific literature, these broad classifications can provide a more intuitive understanding of nature and align more closely with many urban nature policies focusing on expanding the amount or accessibility of greenspaces. However, NDVI can capture small scale urban greenspaces such as tree-lined streets or small parks, which can be missed by landcover maps. </w:t>
      </w:r>
      <w:r w:rsidRPr="00AE765C">
        <w:rPr>
          <w:rFonts w:ascii="Times New Roman" w:hAnsi="Times New Roman" w:cs="Times New Roman"/>
          <w:color w:val="000000"/>
          <w:shd w:val="clear" w:color="auto" w:fill="FFFFFF"/>
        </w:rPr>
        <w:t xml:space="preserve">Additionally, </w:t>
      </w:r>
      <w:r>
        <w:rPr>
          <w:rFonts w:ascii="Times New Roman" w:hAnsi="Times New Roman" w:cs="Times New Roman"/>
          <w:color w:val="000000"/>
          <w:shd w:val="clear" w:color="auto" w:fill="FFFFFF"/>
        </w:rPr>
        <w:t xml:space="preserve">NDVI is derived from satellite imagery, which is updated as frequently as every 8 days, allowing for better characterization of longitudinal exposures. We provide estimates of greenspace in terms of both NDVI and the proportion of green and green and blue area. </w:t>
      </w:r>
    </w:p>
    <w:p w14:paraId="3A59CEA8" w14:textId="77777777" w:rsidR="002B6F7A" w:rsidRPr="00E150CA" w:rsidRDefault="002B6F7A"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3"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do not include any author names or institution information in the Acknowledgements section of your manuscript. Author names and Funding information should be removed and can be re-added later in the peer review process. 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in order to help you meet your funder requirements. We encourage authors to use the acknowledgements section of the article to make specific attributions of author contribution and responsibility, otherwise all co-authors will be taken to share full responsibility for all of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lastRenderedPageBreak/>
        <w:t>This section should be used to list all relevant work. </w:t>
      </w:r>
      <w:hyperlink r:id="rId14"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5"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6"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6755F514" w:rsidR="005D4B56" w:rsidRDefault="00AD473B" w:rsidP="00FA2EC9">
      <w:pPr>
        <w:rPr>
          <w:rFonts w:ascii="Times New Roman" w:hAnsi="Times New Roman" w:cs="Times New Roman"/>
          <w:b/>
          <w:bCs/>
        </w:rPr>
      </w:pPr>
      <w:r>
        <w:rPr>
          <w:rFonts w:ascii="Times New Roman" w:hAnsi="Times New Roman" w:cs="Times New Roman"/>
          <w:b/>
          <w:bCs/>
        </w:rPr>
        <w:t>Supplemental Material</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7"/>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3B41186F" w14:textId="24586317"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Interannual variation in average population-weighted greenest-season NDVI by geographic region. </w:t>
      </w:r>
    </w:p>
    <w:p w14:paraId="7D27060F" w14:textId="77777777" w:rsidR="00AD473B" w:rsidRDefault="00AD473B" w:rsidP="00661721">
      <w:pPr>
        <w:rPr>
          <w:rFonts w:ascii="Times New Roman" w:hAnsi="Times New Roman" w:cs="Times New Roman"/>
          <w:i/>
          <w:i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30A3B286" w14:textId="3A5C6245" w:rsidR="00F0025E" w:rsidRP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35197DEB" w14:textId="77777777" w:rsidR="00F0025E" w:rsidRPr="00F0025E" w:rsidRDefault="00F0025E" w:rsidP="00FA2EC9">
      <w:pPr>
        <w:rPr>
          <w:rFonts w:ascii="Times New Roman" w:hAnsi="Times New Roman" w:cs="Times New Roman"/>
          <w:b/>
          <w:bCs/>
          <w:i/>
          <w:iCs/>
        </w:rPr>
      </w:pPr>
    </w:p>
    <w:p w14:paraId="0C05100A" w14:textId="15688854" w:rsidR="006E57BE" w:rsidRDefault="006E57BE" w:rsidP="00FA2EC9">
      <w:pPr>
        <w:rPr>
          <w:rFonts w:ascii="Times New Roman" w:hAnsi="Times New Roman" w:cs="Times New Roman"/>
          <w:b/>
          <w:bCs/>
        </w:rPr>
      </w:pPr>
      <w:commentRangeStart w:id="31"/>
      <w:r>
        <w:rPr>
          <w:rFonts w:ascii="Times New Roman" w:hAnsi="Times New Roman" w:cs="Times New Roman"/>
          <w:noProof/>
        </w:rPr>
        <w:lastRenderedPageBreak/>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31"/>
      <w:r>
        <w:rPr>
          <w:rStyle w:val="CommentReference"/>
        </w:rPr>
        <w:commentReference w:id="31"/>
      </w:r>
    </w:p>
    <w:p w14:paraId="04A35DDA" w14:textId="0A5426B3" w:rsidR="006E57BE" w:rsidRDefault="006E57BE" w:rsidP="00FA2EC9">
      <w:pPr>
        <w:rPr>
          <w:rFonts w:ascii="Times New Roman" w:hAnsi="Times New Roman" w:cs="Times New Roman"/>
          <w:b/>
          <w:bCs/>
        </w:rPr>
      </w:pPr>
      <w:commentRangeStart w:id="32"/>
      <w:r w:rsidRPr="002C279D">
        <w:rPr>
          <w:rFonts w:ascii="Helvetica" w:hAnsi="Helvetica" w:cs="Helvetica"/>
          <w:b/>
          <w:bCs/>
          <w:noProof/>
          <w:sz w:val="22"/>
          <w:szCs w:val="22"/>
        </w:rPr>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32"/>
      <w:r>
        <w:rPr>
          <w:rStyle w:val="CommentReference"/>
        </w:rPr>
        <w:commentReference w:id="32"/>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2"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3"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7" w:author="Anenberg, Susan Casper" w:date="2024-10-28T06:25:00Z" w:initials="ASC">
    <w:p w14:paraId="0DD00785" w14:textId="77777777" w:rsidR="008443E7" w:rsidRDefault="008443E7" w:rsidP="008443E7">
      <w:pPr>
        <w:pStyle w:val="CommentText"/>
      </w:pPr>
      <w:r>
        <w:rPr>
          <w:rStyle w:val="CommentReference"/>
        </w:rPr>
        <w:annotationRef/>
      </w:r>
      <w:r>
        <w:t>Results shown somewhere? Consider adding and refer to it. Could consider tables of the top 50 cities in term of greatest NDVI % increase and greatest NDVI % decrease in the suppelement</w:t>
      </w:r>
    </w:p>
  </w:comment>
  <w:comment w:id="11"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14"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15"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16"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17"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22"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21"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25"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26"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27" w:author="Anenberg, Susan Casper" w:date="2024-10-28T06:49:00Z" w:initials="ASC">
    <w:p w14:paraId="1E8187B3" w14:textId="4267B48E" w:rsidR="003774C2" w:rsidRDefault="003774C2">
      <w:pPr>
        <w:pStyle w:val="CommentText"/>
      </w:pPr>
      <w:r>
        <w:rPr>
          <w:rStyle w:val="CommentReference"/>
        </w:rPr>
        <w:annotationRef/>
      </w:r>
      <w:r>
        <w:t>This is not a key takeaway from the paper which focused on comparing the 5 year time periods. Remove and only include the top-line take home messages here</w:t>
      </w:r>
    </w:p>
  </w:comment>
  <w:comment w:id="28"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31"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32"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0DD00785"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0DD00785" w16cid:durableId="4D4BC8F9"/>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4EC4"/>
    <w:rsid w:val="000231D0"/>
    <w:rsid w:val="00024A18"/>
    <w:rsid w:val="00031679"/>
    <w:rsid w:val="0003208C"/>
    <w:rsid w:val="00035747"/>
    <w:rsid w:val="00037559"/>
    <w:rsid w:val="00045A4F"/>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A4F94"/>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141A"/>
    <w:rsid w:val="00165BFB"/>
    <w:rsid w:val="00167925"/>
    <w:rsid w:val="0017376A"/>
    <w:rsid w:val="00173BD9"/>
    <w:rsid w:val="001835C0"/>
    <w:rsid w:val="00194ED0"/>
    <w:rsid w:val="0019782A"/>
    <w:rsid w:val="001A3B3D"/>
    <w:rsid w:val="001A41E6"/>
    <w:rsid w:val="001B327B"/>
    <w:rsid w:val="001C5BE1"/>
    <w:rsid w:val="001D435E"/>
    <w:rsid w:val="001D6941"/>
    <w:rsid w:val="001D78AB"/>
    <w:rsid w:val="001E50F9"/>
    <w:rsid w:val="001F36CB"/>
    <w:rsid w:val="001F69F2"/>
    <w:rsid w:val="00202B9E"/>
    <w:rsid w:val="0020576C"/>
    <w:rsid w:val="0022043E"/>
    <w:rsid w:val="00223AB8"/>
    <w:rsid w:val="00225861"/>
    <w:rsid w:val="00230F0F"/>
    <w:rsid w:val="002355C4"/>
    <w:rsid w:val="00236953"/>
    <w:rsid w:val="0024097C"/>
    <w:rsid w:val="002512BB"/>
    <w:rsid w:val="00256D82"/>
    <w:rsid w:val="00265E16"/>
    <w:rsid w:val="00271908"/>
    <w:rsid w:val="00275B6E"/>
    <w:rsid w:val="00286C54"/>
    <w:rsid w:val="002931D7"/>
    <w:rsid w:val="00294AF3"/>
    <w:rsid w:val="00294BE0"/>
    <w:rsid w:val="002A65F5"/>
    <w:rsid w:val="002B1989"/>
    <w:rsid w:val="002B66B7"/>
    <w:rsid w:val="002B6F7A"/>
    <w:rsid w:val="002C31C3"/>
    <w:rsid w:val="002C67A4"/>
    <w:rsid w:val="002D77F9"/>
    <w:rsid w:val="002F21BE"/>
    <w:rsid w:val="003057CF"/>
    <w:rsid w:val="00310609"/>
    <w:rsid w:val="00310B46"/>
    <w:rsid w:val="00325681"/>
    <w:rsid w:val="00325F51"/>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5C4"/>
    <w:rsid w:val="0049174D"/>
    <w:rsid w:val="004A13B2"/>
    <w:rsid w:val="004A1F08"/>
    <w:rsid w:val="004A429B"/>
    <w:rsid w:val="004A6A1E"/>
    <w:rsid w:val="004B4DE1"/>
    <w:rsid w:val="004C2D43"/>
    <w:rsid w:val="004C41CE"/>
    <w:rsid w:val="004C72A3"/>
    <w:rsid w:val="004D4795"/>
    <w:rsid w:val="004E4DEF"/>
    <w:rsid w:val="004E7988"/>
    <w:rsid w:val="004F24B5"/>
    <w:rsid w:val="004F7FF4"/>
    <w:rsid w:val="00507D1B"/>
    <w:rsid w:val="005160DC"/>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5F2425"/>
    <w:rsid w:val="006036D8"/>
    <w:rsid w:val="0060540D"/>
    <w:rsid w:val="00605D6C"/>
    <w:rsid w:val="00613582"/>
    <w:rsid w:val="0062156B"/>
    <w:rsid w:val="00632B39"/>
    <w:rsid w:val="00643A8D"/>
    <w:rsid w:val="00655B0E"/>
    <w:rsid w:val="00661721"/>
    <w:rsid w:val="0067050F"/>
    <w:rsid w:val="00670DFF"/>
    <w:rsid w:val="00674CE9"/>
    <w:rsid w:val="00675556"/>
    <w:rsid w:val="00675FFE"/>
    <w:rsid w:val="00676859"/>
    <w:rsid w:val="006816E2"/>
    <w:rsid w:val="00686C7C"/>
    <w:rsid w:val="00690B4F"/>
    <w:rsid w:val="00693A67"/>
    <w:rsid w:val="006B257F"/>
    <w:rsid w:val="006B51CC"/>
    <w:rsid w:val="006C4295"/>
    <w:rsid w:val="006D07C8"/>
    <w:rsid w:val="006D6CF3"/>
    <w:rsid w:val="006E2604"/>
    <w:rsid w:val="006E2A12"/>
    <w:rsid w:val="006E388F"/>
    <w:rsid w:val="006E45F4"/>
    <w:rsid w:val="006E4C2C"/>
    <w:rsid w:val="006E54D2"/>
    <w:rsid w:val="006E57BE"/>
    <w:rsid w:val="006F53BA"/>
    <w:rsid w:val="006F5CBD"/>
    <w:rsid w:val="00701FCC"/>
    <w:rsid w:val="00703441"/>
    <w:rsid w:val="007050D7"/>
    <w:rsid w:val="007071A1"/>
    <w:rsid w:val="00712FD7"/>
    <w:rsid w:val="00717770"/>
    <w:rsid w:val="00732271"/>
    <w:rsid w:val="00733950"/>
    <w:rsid w:val="007354C6"/>
    <w:rsid w:val="00747437"/>
    <w:rsid w:val="00747622"/>
    <w:rsid w:val="00750D2E"/>
    <w:rsid w:val="00750E9F"/>
    <w:rsid w:val="00751D10"/>
    <w:rsid w:val="00751D3A"/>
    <w:rsid w:val="00752FF8"/>
    <w:rsid w:val="00753B4F"/>
    <w:rsid w:val="00757BB7"/>
    <w:rsid w:val="0077127F"/>
    <w:rsid w:val="00777B76"/>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01A67"/>
    <w:rsid w:val="00825A98"/>
    <w:rsid w:val="00827425"/>
    <w:rsid w:val="0083426C"/>
    <w:rsid w:val="00834FE1"/>
    <w:rsid w:val="0083671F"/>
    <w:rsid w:val="00837AAA"/>
    <w:rsid w:val="00837BA6"/>
    <w:rsid w:val="00841C08"/>
    <w:rsid w:val="00843353"/>
    <w:rsid w:val="008433FB"/>
    <w:rsid w:val="008443E7"/>
    <w:rsid w:val="00845DBB"/>
    <w:rsid w:val="00847BEB"/>
    <w:rsid w:val="00847D77"/>
    <w:rsid w:val="00855772"/>
    <w:rsid w:val="0086582F"/>
    <w:rsid w:val="008659CD"/>
    <w:rsid w:val="00866A5E"/>
    <w:rsid w:val="00867BD2"/>
    <w:rsid w:val="00870A86"/>
    <w:rsid w:val="008721AB"/>
    <w:rsid w:val="0088371A"/>
    <w:rsid w:val="00887357"/>
    <w:rsid w:val="008902D6"/>
    <w:rsid w:val="008929AF"/>
    <w:rsid w:val="008950EF"/>
    <w:rsid w:val="008A1B17"/>
    <w:rsid w:val="008D30B4"/>
    <w:rsid w:val="008E053E"/>
    <w:rsid w:val="008F0486"/>
    <w:rsid w:val="00910DED"/>
    <w:rsid w:val="00920049"/>
    <w:rsid w:val="0092228D"/>
    <w:rsid w:val="009270AB"/>
    <w:rsid w:val="00932CD4"/>
    <w:rsid w:val="00933057"/>
    <w:rsid w:val="00933741"/>
    <w:rsid w:val="00933932"/>
    <w:rsid w:val="0093536B"/>
    <w:rsid w:val="00936E04"/>
    <w:rsid w:val="009372E8"/>
    <w:rsid w:val="00943466"/>
    <w:rsid w:val="00952099"/>
    <w:rsid w:val="00971272"/>
    <w:rsid w:val="0099266F"/>
    <w:rsid w:val="00993AEA"/>
    <w:rsid w:val="009942AC"/>
    <w:rsid w:val="009A5438"/>
    <w:rsid w:val="009B65D4"/>
    <w:rsid w:val="009B6734"/>
    <w:rsid w:val="009B7B4B"/>
    <w:rsid w:val="009B7FB9"/>
    <w:rsid w:val="009C6E24"/>
    <w:rsid w:val="009D59E2"/>
    <w:rsid w:val="009E5260"/>
    <w:rsid w:val="009E573D"/>
    <w:rsid w:val="009F23F4"/>
    <w:rsid w:val="009F72FF"/>
    <w:rsid w:val="00A0060E"/>
    <w:rsid w:val="00A01D20"/>
    <w:rsid w:val="00A04301"/>
    <w:rsid w:val="00A06A27"/>
    <w:rsid w:val="00A07A0D"/>
    <w:rsid w:val="00A10D1B"/>
    <w:rsid w:val="00A3377F"/>
    <w:rsid w:val="00A36392"/>
    <w:rsid w:val="00A37A37"/>
    <w:rsid w:val="00A43575"/>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0A44"/>
    <w:rsid w:val="00AC5493"/>
    <w:rsid w:val="00AD0485"/>
    <w:rsid w:val="00AD473B"/>
    <w:rsid w:val="00AD75A9"/>
    <w:rsid w:val="00AE765C"/>
    <w:rsid w:val="00AF0AB2"/>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A124C"/>
    <w:rsid w:val="00BA22DC"/>
    <w:rsid w:val="00BA3573"/>
    <w:rsid w:val="00BB0A5D"/>
    <w:rsid w:val="00BB75C8"/>
    <w:rsid w:val="00BC36DD"/>
    <w:rsid w:val="00BC4AFA"/>
    <w:rsid w:val="00BC4D0B"/>
    <w:rsid w:val="00BC651B"/>
    <w:rsid w:val="00BC6708"/>
    <w:rsid w:val="00BE036F"/>
    <w:rsid w:val="00BE604A"/>
    <w:rsid w:val="00BE6189"/>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07A8"/>
    <w:rsid w:val="00CE55BE"/>
    <w:rsid w:val="00CE7C15"/>
    <w:rsid w:val="00CF2476"/>
    <w:rsid w:val="00CF3D70"/>
    <w:rsid w:val="00CF3EEC"/>
    <w:rsid w:val="00CF4379"/>
    <w:rsid w:val="00D0577D"/>
    <w:rsid w:val="00D05F03"/>
    <w:rsid w:val="00D2161E"/>
    <w:rsid w:val="00D3001E"/>
    <w:rsid w:val="00D3065F"/>
    <w:rsid w:val="00D322C2"/>
    <w:rsid w:val="00D37869"/>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26B4F"/>
    <w:rsid w:val="00E30742"/>
    <w:rsid w:val="00E319B6"/>
    <w:rsid w:val="00E401D7"/>
    <w:rsid w:val="00E457AE"/>
    <w:rsid w:val="00E467F5"/>
    <w:rsid w:val="00E63418"/>
    <w:rsid w:val="00E63731"/>
    <w:rsid w:val="00E74A19"/>
    <w:rsid w:val="00E83E43"/>
    <w:rsid w:val="00E85AF5"/>
    <w:rsid w:val="00E91D7B"/>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0025E"/>
    <w:rsid w:val="00F23DBF"/>
    <w:rsid w:val="00F27553"/>
    <w:rsid w:val="00F37DF7"/>
    <w:rsid w:val="00F450F7"/>
    <w:rsid w:val="00F50FD4"/>
    <w:rsid w:val="00F51C2B"/>
    <w:rsid w:val="00F52217"/>
    <w:rsid w:val="00F533A8"/>
    <w:rsid w:val="00F66727"/>
    <w:rsid w:val="00F73B7D"/>
    <w:rsid w:val="00F75556"/>
    <w:rsid w:val="00F82B6B"/>
    <w:rsid w:val="00F82E36"/>
    <w:rsid w:val="00F83BE8"/>
    <w:rsid w:val="00F856B5"/>
    <w:rsid w:val="00F8735D"/>
    <w:rsid w:val="00F9161A"/>
    <w:rsid w:val="00FA2EC9"/>
    <w:rsid w:val="00FA4C3C"/>
    <w:rsid w:val="00FA738D"/>
    <w:rsid w:val="00FB004F"/>
    <w:rsid w:val="00FB426E"/>
    <w:rsid w:val="00FB6951"/>
    <w:rsid w:val="00FC67E2"/>
    <w:rsid w:val="00FD27B4"/>
    <w:rsid w:val="00FE03FB"/>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publishingsupport.iopscience.iop.org/questions/peer-review-models-on-iop-journals/" TargetMode="External"/><Relationship Id="rId18" Type="http://schemas.openxmlformats.org/officeDocument/2006/relationships/image" Target="media/image5.png"/><Relationship Id="rId3" Type="http://schemas.openxmlformats.org/officeDocument/2006/relationships/settings" Target="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styles" Target="styles.xml"/><Relationship Id="rId16" Type="http://schemas.openxmlformats.org/officeDocument/2006/relationships/hyperlink" Target="https://publishingsupport.iopscience.iop.org/journal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hyperlink" Target="https://publishingsupport.iopscience.iop.org/questions/peer-review-models-on-iop-journals/" TargetMode="External"/><Relationship Id="rId10" Type="http://schemas.openxmlformats.org/officeDocument/2006/relationships/image" Target="media/image1.emf"/><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s://publishingsupport.iopscience.iop.org/questions/reference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13</Pages>
  <Words>11321</Words>
  <Characters>64530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52</cp:revision>
  <dcterms:created xsi:type="dcterms:W3CDTF">2024-10-28T12:41:00Z</dcterms:created>
  <dcterms:modified xsi:type="dcterms:W3CDTF">2024-10-29T14:33:00Z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