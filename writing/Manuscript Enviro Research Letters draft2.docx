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05F292BD" w:rsidR="00F73B7D" w:rsidRDefault="00551D54" w:rsidP="00551D54">
      <w:pPr>
        <w:rPr>
          <w:rFonts w:ascii="Times New Roman" w:hAnsi="Times New Roman" w:cs="Times New Roman"/>
        </w:rPr>
      </w:pPr>
      <w:commentRangeStart w:id="0"/>
      <w:r w:rsidRPr="00E150CA">
        <w:rPr>
          <w:rFonts w:ascii="Times New Roman" w:hAnsi="Times New Roman" w:cs="Times New Roman"/>
          <w:b/>
          <w:bCs/>
        </w:rPr>
        <w:t>Abstract</w:t>
      </w:r>
      <w:commentRangeEnd w:id="0"/>
      <w:r w:rsidR="003807BC">
        <w:rPr>
          <w:rStyle w:val="CommentReference"/>
        </w:rPr>
        <w:commentReference w:id="0"/>
      </w:r>
    </w:p>
    <w:p w14:paraId="70F032C4" w14:textId="77777777" w:rsidR="006279CF" w:rsidRDefault="00E319B6" w:rsidP="00551D54">
      <w:pPr>
        <w:rPr>
          <w:rFonts w:ascii="Times New Roman" w:hAnsi="Times New Roman" w:cs="Times New Roman"/>
        </w:rPr>
      </w:pPr>
      <w:commentRangeStart w:id="1"/>
      <w:r>
        <w:rPr>
          <w:rFonts w:ascii="Times New Roman" w:hAnsi="Times New Roman" w:cs="Times New Roman"/>
        </w:rPr>
        <w:t>Urban greenspaces, such as tree-lined streets and city parks, are associated with improved health and climate change resiliency. Health impact assessments of urban greenspace and mortality have been limited to American and European cities. In this study, we estimate</w:t>
      </w:r>
      <w:r w:rsidR="00CD7109">
        <w:rPr>
          <w:rFonts w:ascii="Times New Roman" w:hAnsi="Times New Roman" w:cs="Times New Roman"/>
        </w:rPr>
        <w:t>d</w:t>
      </w:r>
      <w:r>
        <w:rPr>
          <w:rFonts w:ascii="Times New Roman" w:hAnsi="Times New Roman" w:cs="Times New Roman"/>
        </w:rPr>
        <w:t xml:space="preserve"> the changes in mortality associated with observed changes in the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 imagery to derive estimates of NDVI and population. We combine</w:t>
      </w:r>
      <w:r w:rsidR="007C5E9E">
        <w:rPr>
          <w:rFonts w:ascii="Times New Roman" w:hAnsi="Times New Roman" w:cs="Times New Roman"/>
        </w:rPr>
        <w:t>d</w:t>
      </w:r>
      <w:r>
        <w:rPr>
          <w:rFonts w:ascii="Times New Roman" w:hAnsi="Times New Roman" w:cs="Times New Roman"/>
        </w:rPr>
        <w:t xml:space="preserve"> these measures with baseline disease rates from the Global Burden of Disease study and an exposure-response function from a meta-analysis of the association between NDVI and all-cause mortality. </w:t>
      </w:r>
      <w:commentRangeEnd w:id="1"/>
      <w:r w:rsidR="006279CF">
        <w:rPr>
          <w:rStyle w:val="CommentReference"/>
        </w:rPr>
        <w:commentReference w:id="1"/>
      </w:r>
    </w:p>
    <w:p w14:paraId="4CCF9EFE" w14:textId="77777777" w:rsidR="006279CF" w:rsidRDefault="006279CF" w:rsidP="00551D54">
      <w:pPr>
        <w:rPr>
          <w:rFonts w:ascii="Times New Roman" w:hAnsi="Times New Roman" w:cs="Times New Roman"/>
        </w:rPr>
      </w:pPr>
    </w:p>
    <w:p w14:paraId="68C00227" w14:textId="28D34A21" w:rsidR="00F73B7D" w:rsidRDefault="00E144F5" w:rsidP="00551D54">
      <w:pPr>
        <w:rPr>
          <w:rFonts w:ascii="Times New Roman" w:hAnsi="Times New Roman" w:cs="Times New Roman"/>
        </w:rPr>
      </w:pPr>
      <w:commentRangeStart w:id="2"/>
      <w:r>
        <w:rPr>
          <w:rFonts w:ascii="Times New Roman" w:hAnsi="Times New Roman" w:cs="Times New Roman"/>
        </w:rPr>
        <w:t>We found that</w:t>
      </w:r>
      <w:r w:rsidR="0001515D">
        <w:rPr>
          <w:rFonts w:ascii="Times New Roman" w:hAnsi="Times New Roman" w:cs="Times New Roman"/>
        </w:rPr>
        <w:t xml:space="preserve"> urban greenspace varies substantially by climate and geographic region.</w:t>
      </w:r>
      <w:r>
        <w:rPr>
          <w:rFonts w:ascii="Times New Roman" w:hAnsi="Times New Roman" w:cs="Times New Roman"/>
        </w:rPr>
        <w:t xml:space="preserve"> </w:t>
      </w:r>
      <w:r w:rsidR="0001515D">
        <w:rPr>
          <w:rFonts w:ascii="Times New Roman" w:hAnsi="Times New Roman" w:cs="Times New Roman"/>
        </w:rPr>
        <w:t>D</w:t>
      </w:r>
      <w:r>
        <w:rPr>
          <w:rFonts w:ascii="Times New Roman" w:hAnsi="Times New Roman" w:cs="Times New Roman"/>
        </w:rPr>
        <w:t xml:space="preserve">espite modest global changes in population-weighted greenest season NDVI, urban greenspace has changed by over 20% in either direction in individual cities. </w:t>
      </w:r>
      <w:r w:rsidR="0001515D">
        <w:rPr>
          <w:rFonts w:ascii="Times New Roman" w:hAnsi="Times New Roman" w:cs="Times New Roman"/>
        </w:rPr>
        <w:t>These changes have resulted in a global average of 5.04 additional deaths per 100,000, ranging from 569.84 fewer to 521.82 more deaths per 100,000 across the 1,041 cities.</w:t>
      </w:r>
      <w:r w:rsidR="00841A64">
        <w:rPr>
          <w:rFonts w:ascii="Times New Roman" w:hAnsi="Times New Roman" w:cs="Times New Roman"/>
        </w:rPr>
        <w:t xml:space="preserve"> Urban greenspace is generally higher and more stable in European and North American cities, where </w:t>
      </w:r>
      <w:r w:rsidR="00227D90">
        <w:rPr>
          <w:rFonts w:ascii="Times New Roman" w:hAnsi="Times New Roman" w:cs="Times New Roman"/>
        </w:rPr>
        <w:t>most</w:t>
      </w:r>
      <w:r w:rsidR="00841A64">
        <w:rPr>
          <w:rFonts w:ascii="Times New Roman" w:hAnsi="Times New Roman" w:cs="Times New Roman"/>
        </w:rPr>
        <w:t xml:space="preserve"> </w:t>
      </w:r>
      <w:r w:rsidR="00227D90">
        <w:rPr>
          <w:rFonts w:ascii="Times New Roman" w:hAnsi="Times New Roman" w:cs="Times New Roman"/>
        </w:rPr>
        <w:t>epidemiologic</w:t>
      </w:r>
      <w:r w:rsidR="00841A64">
        <w:rPr>
          <w:rFonts w:ascii="Times New Roman" w:hAnsi="Times New Roman" w:cs="Times New Roman"/>
        </w:rPr>
        <w:t xml:space="preserve"> </w:t>
      </w:r>
      <w:r w:rsidR="00227D90">
        <w:rPr>
          <w:rFonts w:ascii="Times New Roman" w:hAnsi="Times New Roman" w:cs="Times New Roman"/>
        </w:rPr>
        <w:t xml:space="preserve">studies </w:t>
      </w:r>
      <w:r w:rsidR="00841A64">
        <w:rPr>
          <w:rFonts w:ascii="Times New Roman" w:hAnsi="Times New Roman" w:cs="Times New Roman"/>
        </w:rPr>
        <w:t xml:space="preserve">and health impact </w:t>
      </w:r>
      <w:r w:rsidR="00227D90">
        <w:rPr>
          <w:rFonts w:ascii="Times New Roman" w:hAnsi="Times New Roman" w:cs="Times New Roman"/>
        </w:rPr>
        <w:t>assessments</w:t>
      </w:r>
      <w:r w:rsidR="00841A64">
        <w:rPr>
          <w:rFonts w:ascii="Times New Roman" w:hAnsi="Times New Roman" w:cs="Times New Roman"/>
        </w:rPr>
        <w:t xml:space="preserve"> of NDVI and all-cause mortality have focused. </w:t>
      </w:r>
      <w:commentRangeEnd w:id="2"/>
      <w:r w:rsidR="00B60C02">
        <w:rPr>
          <w:rStyle w:val="CommentReference"/>
        </w:rPr>
        <w:commentReference w:id="2"/>
      </w:r>
      <w:r w:rsidR="00841A64">
        <w:rPr>
          <w:rFonts w:ascii="Times New Roman" w:hAnsi="Times New Roman" w:cs="Times New Roman"/>
        </w:rPr>
        <w:t xml:space="preserve">Our results highlight the large variability in urban greenspace </w:t>
      </w:r>
      <w:r w:rsidR="00227D90">
        <w:rPr>
          <w:rFonts w:ascii="Times New Roman" w:hAnsi="Times New Roman" w:cs="Times New Roman"/>
        </w:rPr>
        <w:t>across global cities</w:t>
      </w:r>
      <w:r w:rsidR="00841A64">
        <w:rPr>
          <w:rFonts w:ascii="Times New Roman" w:hAnsi="Times New Roman" w:cs="Times New Roman"/>
        </w:rPr>
        <w:t xml:space="preserve"> and the need to better understand the health </w:t>
      </w:r>
      <w:r w:rsidR="00227D90">
        <w:rPr>
          <w:rFonts w:ascii="Times New Roman" w:hAnsi="Times New Roman" w:cs="Times New Roman"/>
        </w:rPr>
        <w:t>implications</w:t>
      </w:r>
      <w:r w:rsidR="00841A64">
        <w:rPr>
          <w:rFonts w:ascii="Times New Roman" w:hAnsi="Times New Roman" w:cs="Times New Roman"/>
        </w:rPr>
        <w:t xml:space="preserve"> of NDVI </w:t>
      </w:r>
      <w:r w:rsidR="00227D90">
        <w:rPr>
          <w:rFonts w:ascii="Times New Roman" w:hAnsi="Times New Roman" w:cs="Times New Roman"/>
        </w:rPr>
        <w:t>at its lower range.</w:t>
      </w:r>
      <w:r w:rsidR="00841A64">
        <w:rPr>
          <w:rFonts w:ascii="Times New Roman" w:hAnsi="Times New Roman" w:cs="Times New Roman"/>
        </w:rPr>
        <w:t xml:space="preserve">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19436ACB" w14:textId="77777777" w:rsidR="003807BC" w:rsidRDefault="003807BC" w:rsidP="00551D54">
      <w:pPr>
        <w:rPr>
          <w:rFonts w:ascii="Times New Roman" w:hAnsi="Times New Roman" w:cs="Times New Roman"/>
        </w:rPr>
      </w:pPr>
    </w:p>
    <w:p w14:paraId="6C68D377" w14:textId="77777777" w:rsidR="00227D90" w:rsidRDefault="00227D90"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34160B8E"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1</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2</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3–6</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36275962"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{"citationID":"GKQw4mq9","properties":{"formattedCitation":"\\super 7\\nosupersub{}","plainCitation":"7","noteIndex":0},"citationItems":[{"id":193,"uris":["http://zotero.org/users/10202395/items/RYEUYJAT"],"itemData":{"id":193,"type":"report","event-place":"Washington,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7</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{"citationID":"f34kFOr5","properties":{"formattedCitation":"\\super 8\\nosupersub{}","plainCitation":"8","noteIndex":0},"citationItems":[{"id":50,"uris":["http://zotero.org/users/10202395/items/YQP93BN8"],"itemData":{"id":50,"type":"article-journal","abstract":"Cities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8</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48803588"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 xml:space="preserve">at increasing urban greenspace can </w:t>
      </w:r>
      <w:r w:rsidR="002B7A9A">
        <w:rPr>
          <w:rFonts w:ascii="Times New Roman" w:hAnsi="Times New Roman" w:cs="Times New Roman"/>
          <w:color w:val="000000"/>
          <w:shd w:val="clear" w:color="auto" w:fill="FFFFFF"/>
        </w:rPr>
        <w:t xml:space="preserve">substantially </w:t>
      </w:r>
      <w:r w:rsidR="006E2A12">
        <w:rPr>
          <w:rFonts w:ascii="Times New Roman" w:hAnsi="Times New Roman" w:cs="Times New Roman"/>
          <w:color w:val="000000"/>
          <w:shd w:val="clear" w:color="auto" w:fill="FFFFFF"/>
        </w:rPr>
        <w:t>reduce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{"citationID":"EA1Brj9c","properties":{"formattedCitation":"\\super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9</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{"citationID":"2IFhD644","properties":{"formattedCitation":"\\super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10</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29269045"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{"citationID":"DAlaYyHt","properties":{"formattedCitation":"\\super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11</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3"/>
      <w:r w:rsidR="00703441">
        <w:rPr>
          <w:rFonts w:ascii="Times New Roman" w:hAnsi="Times New Roman" w:cs="Times New Roman"/>
          <w:color w:val="000000"/>
          <w:shd w:val="clear" w:color="auto" w:fill="FFFFFF"/>
        </w:rPr>
        <w:t xml:space="preserve">We update the Lancet Countdown methodology to capture population at a finer scale (100m instead of 1km resolution) and to remove </w:t>
      </w:r>
      <w:r w:rsidR="00A26064">
        <w:rPr>
          <w:rFonts w:ascii="Times New Roman" w:hAnsi="Times New Roman" w:cs="Times New Roman"/>
          <w:color w:val="000000"/>
          <w:shd w:val="clear" w:color="auto" w:fill="FFFFFF"/>
        </w:rPr>
        <w:t xml:space="preserve">surface </w:t>
      </w:r>
      <w:r w:rsidR="00703441">
        <w:rPr>
          <w:rFonts w:ascii="Times New Roman" w:hAnsi="Times New Roman" w:cs="Times New Roman"/>
          <w:color w:val="000000"/>
          <w:shd w:val="clear" w:color="auto" w:fill="FFFFFF"/>
        </w:rPr>
        <w:t>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3"/>
      <w:r w:rsidR="00834FE1">
        <w:rPr>
          <w:rStyle w:val="CommentReference"/>
        </w:rPr>
        <w:commentReference w:id="3"/>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w:t>
      </w:r>
      <w:r w:rsidR="00D350FF">
        <w:rPr>
          <w:rFonts w:ascii="Times New Roman" w:hAnsi="Times New Roman" w:cs="Times New Roman"/>
          <w:color w:val="000000"/>
          <w:shd w:val="clear" w:color="auto" w:fill="FFFFFF"/>
        </w:rPr>
        <w:t>increases</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or </w:t>
      </w:r>
      <w:r w:rsidR="00D350FF">
        <w:rPr>
          <w:rFonts w:ascii="Times New Roman" w:hAnsi="Times New Roman" w:cs="Times New Roman"/>
          <w:color w:val="000000"/>
          <w:shd w:val="clear" w:color="auto" w:fill="FFFFFF"/>
        </w:rPr>
        <w:t>reductions in</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 xml:space="preserve">greenspace over time across </w:t>
      </w:r>
      <w:r w:rsidR="00D350FF">
        <w:rPr>
          <w:rFonts w:ascii="Times New Roman" w:hAnsi="Times New Roman" w:cs="Times New Roman"/>
          <w:color w:val="000000"/>
          <w:shd w:val="clear" w:color="auto" w:fill="FFFFFF"/>
        </w:rPr>
        <w:t xml:space="preserve">the </w:t>
      </w:r>
      <w:r w:rsidR="00BE6189" w:rsidRPr="00E150CA">
        <w:rPr>
          <w:rFonts w:ascii="Times New Roman" w:hAnsi="Times New Roman" w:cs="Times New Roman"/>
          <w:color w:val="000000"/>
          <w:shd w:val="clear" w:color="auto" w:fill="FFFFFF"/>
        </w:rPr>
        <w:t>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w:t>
      </w:r>
      <w:r w:rsidR="00D350FF">
        <w:rPr>
          <w:rFonts w:ascii="Times New Roman" w:hAnsi="Times New Roman" w:cs="Times New Roman"/>
          <w:color w:val="000000"/>
          <w:shd w:val="clear" w:color="auto" w:fill="FFFFFF"/>
        </w:rPr>
        <w:t xml:space="preserve">in </w:t>
      </w:r>
      <w:r w:rsidR="004A429B">
        <w:rPr>
          <w:rFonts w:ascii="Times New Roman" w:hAnsi="Times New Roman" w:cs="Times New Roman"/>
          <w:color w:val="000000"/>
          <w:shd w:val="clear" w:color="auto" w:fill="FFFFFF"/>
        </w:rPr>
        <w:t xml:space="preserve">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7039567D"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population-weighted greenest</w:t>
      </w:r>
      <w:r w:rsidR="000011F2">
        <w:rPr>
          <w:rFonts w:ascii="Times New Roman" w:hAnsi="Times New Roman" w:cs="Times New Roman"/>
        </w:rPr>
        <w:t xml:space="preserve"> </w:t>
      </w:r>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{"citationID":"rAD9MYvP","properties":{"formattedCitation":"\\super 12\\nosupersub{}","plainCitation":"12","noteIndex":0},"citationItems":[{"id":757,"uris":["http://zotero.org/users/10202395/items/FBYZPBIZ"],"itemData":{"id":757,"type":"dataset","abstract":"The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2B7A9A" w:rsidRPr="002B7A9A">
        <w:rPr>
          <w:rFonts w:ascii="Times New Roman" w:hAnsi="Times New Roman" w:cs="Times New Roman"/>
          <w:vertAlign w:val="superscript"/>
        </w:rPr>
        <w:t>12</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F101075"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{"citationID":"OkO2viWB","properties":{"formattedCitation":"\\super 13\\uc0\\u8211{}15\\nosupersub{}","plainCitation":"13–15","noteIndex":0},"citationItems":[{"id":620,"uris":["http://zotero.org/users/10202395/items/P63AXWQ7"],"itemData":{"id":620,"type":"article-journal","abstract":"Introduction: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vertAlign w:val="superscript"/>
        </w:rPr>
        <w:t>13–15</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0644C853"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621EDDC6"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r w:rsidR="000011F2">
        <w:rPr>
          <w:i w:val="0"/>
          <w:iCs w:val="0"/>
        </w:rPr>
        <w:t xml:space="preserve"> </w:t>
      </w:r>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6C8C1158"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{"citationID":"hcshdAsl","properties":{"formattedCitation":"\\super 16\\nosupersub{}","plainCitation":"16","noteIndex":0},"citationItems":[{"id":458,"uris":["http://zotero.org/users/10202395/items/SA6HEUQE"],"itemData":{"id":458,"type":"dataset","abstract":"The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16</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{"citationID":"QexbBpt5","properties":{"formattedCitation":"\\super 17\\nosupersub{}","plainCitation":"17","noteIndex":0},"citationItems":[{"id":453,"uris":["http://zotero.org/users/10202395/items/6HKTCU6S"],"itemData":{"id":453,"type":"document","title":"Population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17</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{"citationID":"LKiwaD5p","properties":{"formattedCitation":"\\super 18\\nosupersub{}","plainCitation":"18","noteIndex":0},"citationItems":[{"id":410,"uris":["http://zotero.org/users/10202395/items/Q2YAVJ8R"],"itemData":{"id":410,"type":"article-journal","abstract":"BACKGROUND: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18</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4CE4B45E"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1</w:t>
      </w:r>
      <w:r w:rsidR="00225861">
        <w:rPr>
          <w:rFonts w:ascii="Times New Roman" w:hAnsi="Times New Roman" w:cs="Times New Roman"/>
        </w:rPr>
        <w:t>)</w:t>
      </w:r>
      <w:r w:rsidR="00265E16">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{"citationID":"RvaAKQDF","properties":{"formattedCitation":"\\super 19\\nosupersub{}","plainCitation":"19","noteIndex":0},"citationItems":[{"id":764,"uris":["http://zotero.org/users/10202395/items/DXZ976R9"],"itemData":{"id":764,"type":"dataset","title":"Standard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B7A9A" w:rsidRPr="002B7A9A">
        <w:rPr>
          <w:rFonts w:ascii="Times New Roman" w:hAnsi="Times New Roman" w:cs="Times New Roman"/>
          <w:vertAlign w:val="superscript"/>
        </w:rPr>
        <w:t>19</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2</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{"citationID":"STzXovLg","properties":{"formattedCitation":"\\super 20\\nosupersub{}","plainCitation":"20","noteIndex":0},"citationItems":[{"id":765,"uris":["http://zotero.org/users/10202395/items/D9BXIT3D"],"itemData":{"id":765,"type":"article-journal","abstract":"We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2B7A9A" w:rsidRPr="002B7A9A">
        <w:rPr>
          <w:rFonts w:ascii="Times New Roman" w:hAnsi="Times New Roman" w:cs="Times New Roman"/>
          <w:vertAlign w:val="superscript"/>
        </w:rPr>
        <w:t>20</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Default="00551D54" w:rsidP="00551D54">
      <w:pPr>
        <w:rPr>
          <w:rFonts w:ascii="Times New Roman" w:hAnsi="Times New Roman" w:cs="Times New Roman"/>
          <w:b/>
          <w:bCs/>
        </w:rPr>
      </w:pPr>
      <w:r w:rsidRPr="00E150CA">
        <w:rPr>
          <w:rFonts w:ascii="Times New Roman" w:hAnsi="Times New Roman" w:cs="Times New Roman"/>
          <w:b/>
          <w:bCs/>
        </w:rPr>
        <w:t>Results</w:t>
      </w:r>
    </w:p>
    <w:p w14:paraId="383955B0" w14:textId="77777777" w:rsidR="000C6A15" w:rsidRDefault="000C6A15" w:rsidP="00551D54">
      <w:pPr>
        <w:rPr>
          <w:rFonts w:ascii="Times New Roman" w:hAnsi="Times New Roman" w:cs="Times New Roman"/>
          <w:b/>
          <w:bCs/>
        </w:rPr>
      </w:pPr>
    </w:p>
    <w:p w14:paraId="10CB154E" w14:textId="37417F8D" w:rsidR="000C6A15" w:rsidRPr="001D035D" w:rsidRDefault="000C6A15" w:rsidP="00551D54">
      <w:pPr>
        <w:rPr>
          <w:rFonts w:ascii="Times New Roman" w:hAnsi="Times New Roman" w:cs="Times New Roman"/>
        </w:rPr>
      </w:pPr>
      <w:r w:rsidRPr="001D035D">
        <w:rPr>
          <w:rFonts w:ascii="Times New Roman" w:hAnsi="Times New Roman" w:cs="Times New Roman"/>
        </w:rPr>
        <w:t xml:space="preserve">Globally, the annual average population-weighted greenest season NDVI has remained </w:t>
      </w:r>
      <w:r w:rsidR="001470F7" w:rsidRPr="001D035D">
        <w:rPr>
          <w:rFonts w:ascii="Times New Roman" w:hAnsi="Times New Roman" w:cs="Times New Roman"/>
        </w:rPr>
        <w:t>relatively</w:t>
      </w:r>
      <w:r w:rsidRPr="001D035D">
        <w:rPr>
          <w:rFonts w:ascii="Times New Roman" w:hAnsi="Times New Roman" w:cs="Times New Roman"/>
        </w:rPr>
        <w:t xml:space="preserve"> consistent over the past decade</w:t>
      </w:r>
      <w:r w:rsidR="006B4603">
        <w:rPr>
          <w:rFonts w:ascii="Times New Roman" w:hAnsi="Times New Roman" w:cs="Times New Roman"/>
        </w:rPr>
        <w:t xml:space="preserve"> (Fig. 1)</w:t>
      </w:r>
      <w:r w:rsidRPr="001D035D">
        <w:rPr>
          <w:rFonts w:ascii="Times New Roman" w:hAnsi="Times New Roman" w:cs="Times New Roman"/>
        </w:rPr>
        <w:t xml:space="preserve">. </w:t>
      </w:r>
      <w:r w:rsidR="006B4603">
        <w:rPr>
          <w:rFonts w:ascii="Times New Roman" w:hAnsi="Times New Roman" w:cs="Times New Roman"/>
        </w:rPr>
        <w:t xml:space="preserve">The lowest global average in this period was </w:t>
      </w:r>
      <w:r w:rsidRPr="001D035D">
        <w:rPr>
          <w:rFonts w:ascii="Times New Roman" w:hAnsi="Times New Roman" w:cs="Times New Roman"/>
        </w:rPr>
        <w:t xml:space="preserve">0.276 </w:t>
      </w:r>
      <w:r w:rsidR="006B4603">
        <w:rPr>
          <w:rFonts w:ascii="Times New Roman" w:hAnsi="Times New Roman" w:cs="Times New Roman"/>
        </w:rPr>
        <w:t>(years 2018 and 2023) and the highest was</w:t>
      </w:r>
      <w:r w:rsidRPr="001D035D">
        <w:rPr>
          <w:rFonts w:ascii="Times New Roman" w:hAnsi="Times New Roman" w:cs="Times New Roman"/>
        </w:rPr>
        <w:t xml:space="preserve"> 0.281</w:t>
      </w:r>
      <w:r w:rsidR="006B4603">
        <w:rPr>
          <w:rFonts w:ascii="Times New Roman" w:hAnsi="Times New Roman" w:cs="Times New Roman"/>
        </w:rPr>
        <w:t xml:space="preserve">(years 2014 and 2015). </w:t>
      </w:r>
      <w:r w:rsidR="007A0072">
        <w:rPr>
          <w:rFonts w:ascii="Times New Roman" w:hAnsi="Times New Roman" w:cs="Times New Roman"/>
        </w:rPr>
        <w:t xml:space="preserve">Despite these stable global, and even regional trends, there was large year to year variation across individual cities. </w:t>
      </w:r>
      <w:r w:rsidR="004E411D">
        <w:rPr>
          <w:rFonts w:ascii="Times New Roman" w:hAnsi="Times New Roman" w:cs="Times New Roman"/>
        </w:rPr>
        <w:t xml:space="preserve">NDVI </w:t>
      </w:r>
      <w:r w:rsidR="004E411D">
        <w:rPr>
          <w:rFonts w:ascii="Times New Roman" w:hAnsi="Times New Roman" w:cs="Times New Roman"/>
        </w:rPr>
        <w:t xml:space="preserve">has remained </w:t>
      </w:r>
      <w:r w:rsidR="004E411D">
        <w:rPr>
          <w:rFonts w:ascii="Times New Roman" w:hAnsi="Times New Roman" w:cs="Times New Roman"/>
        </w:rPr>
        <w:t xml:space="preserve">comparatively </w:t>
      </w:r>
      <w:r w:rsidR="004E411D">
        <w:rPr>
          <w:rFonts w:ascii="Times New Roman" w:hAnsi="Times New Roman" w:cs="Times New Roman"/>
        </w:rPr>
        <w:t>stable across arid cities</w:t>
      </w:r>
      <w:r w:rsidR="004E411D">
        <w:rPr>
          <w:rFonts w:ascii="Times New Roman" w:hAnsi="Times New Roman" w:cs="Times New Roman"/>
        </w:rPr>
        <w:t>, with a median city range in NDVI across this period of 0.03</w:t>
      </w:r>
      <w:r w:rsidR="00337DBF">
        <w:rPr>
          <w:rFonts w:ascii="Times New Roman" w:hAnsi="Times New Roman" w:cs="Times New Roman"/>
        </w:rPr>
        <w:t>3</w:t>
      </w:r>
      <w:r w:rsidR="004E411D">
        <w:rPr>
          <w:rFonts w:ascii="Times New Roman" w:hAnsi="Times New Roman" w:cs="Times New Roman"/>
        </w:rPr>
        <w:t xml:space="preserve">, about half that of cities in other climate zones. </w:t>
      </w:r>
      <w:r w:rsidR="005548B0">
        <w:rPr>
          <w:rFonts w:ascii="Times New Roman" w:hAnsi="Times New Roman" w:cs="Times New Roman"/>
        </w:rPr>
        <w:t xml:space="preserve">Regionally, </w:t>
      </w:r>
      <w:r w:rsidR="00436152">
        <w:rPr>
          <w:rFonts w:ascii="Times New Roman" w:hAnsi="Times New Roman" w:cs="Times New Roman"/>
        </w:rPr>
        <w:t xml:space="preserve">many cities in </w:t>
      </w:r>
      <w:r w:rsidR="005548B0">
        <w:rPr>
          <w:rFonts w:ascii="Times New Roman" w:hAnsi="Times New Roman" w:cs="Times New Roman"/>
        </w:rPr>
        <w:t>Sub-Saharan Africa</w:t>
      </w:r>
      <w:r w:rsidR="00F75F1A">
        <w:rPr>
          <w:rFonts w:ascii="Times New Roman" w:hAnsi="Times New Roman" w:cs="Times New Roman"/>
        </w:rPr>
        <w:t xml:space="preserve">, Eastern Asia, </w:t>
      </w:r>
      <w:r w:rsidR="005548B0">
        <w:rPr>
          <w:rFonts w:ascii="Times New Roman" w:hAnsi="Times New Roman" w:cs="Times New Roman"/>
        </w:rPr>
        <w:t>and Southern Asia have larges</w:t>
      </w:r>
      <w:r w:rsidR="00436152">
        <w:rPr>
          <w:rFonts w:ascii="Times New Roman" w:hAnsi="Times New Roman" w:cs="Times New Roman"/>
        </w:rPr>
        <w:t xml:space="preserve"> </w:t>
      </w:r>
      <w:r w:rsidR="005548B0">
        <w:rPr>
          <w:rFonts w:ascii="Times New Roman" w:hAnsi="Times New Roman" w:cs="Times New Roman"/>
        </w:rPr>
        <w:t>year to year variability</w:t>
      </w:r>
      <w:r w:rsidR="00337DBF">
        <w:rPr>
          <w:rFonts w:ascii="Times New Roman" w:hAnsi="Times New Roman" w:cs="Times New Roman"/>
        </w:rPr>
        <w:t xml:space="preserve"> (median range in NDVI: 0.07)</w:t>
      </w:r>
      <w:r w:rsidR="005548B0">
        <w:rPr>
          <w:rFonts w:ascii="Times New Roman" w:hAnsi="Times New Roman" w:cs="Times New Roman"/>
        </w:rPr>
        <w:t xml:space="preserve">, while </w:t>
      </w:r>
      <w:r w:rsidR="00436152">
        <w:rPr>
          <w:rFonts w:ascii="Times New Roman" w:hAnsi="Times New Roman" w:cs="Times New Roman"/>
        </w:rPr>
        <w:t xml:space="preserve">cities in </w:t>
      </w:r>
      <w:r w:rsidR="005548B0">
        <w:rPr>
          <w:rFonts w:ascii="Times New Roman" w:hAnsi="Times New Roman" w:cs="Times New Roman"/>
        </w:rPr>
        <w:t>Northern Africa</w:t>
      </w:r>
      <w:r w:rsidR="00F75F1A">
        <w:rPr>
          <w:rFonts w:ascii="Times New Roman" w:hAnsi="Times New Roman" w:cs="Times New Roman"/>
        </w:rPr>
        <w:t xml:space="preserve"> and Central Asia </w:t>
      </w:r>
      <w:r w:rsidR="005548B0">
        <w:rPr>
          <w:rFonts w:ascii="Times New Roman" w:hAnsi="Times New Roman" w:cs="Times New Roman"/>
        </w:rPr>
        <w:t>show a flatter trend</w:t>
      </w:r>
      <w:r w:rsidR="00337DBF">
        <w:rPr>
          <w:rFonts w:ascii="Times New Roman" w:hAnsi="Times New Roman" w:cs="Times New Roman"/>
        </w:rPr>
        <w:t xml:space="preserve"> </w:t>
      </w:r>
      <w:r w:rsidR="00337DBF">
        <w:rPr>
          <w:rFonts w:ascii="Times New Roman" w:hAnsi="Times New Roman" w:cs="Times New Roman"/>
        </w:rPr>
        <w:t>(median range in NDVI: 0.0</w:t>
      </w:r>
      <w:r w:rsidR="00337DBF">
        <w:rPr>
          <w:rFonts w:ascii="Times New Roman" w:hAnsi="Times New Roman" w:cs="Times New Roman"/>
        </w:rPr>
        <w:t>2</w:t>
      </w:r>
      <w:r w:rsidR="00337DBF">
        <w:rPr>
          <w:rFonts w:ascii="Times New Roman" w:hAnsi="Times New Roman" w:cs="Times New Roman"/>
        </w:rPr>
        <w:t>)</w:t>
      </w:r>
      <w:r w:rsidR="005548B0">
        <w:rPr>
          <w:rFonts w:ascii="Times New Roman" w:hAnsi="Times New Roman" w:cs="Times New Roman"/>
        </w:rPr>
        <w:t xml:space="preserve">. </w:t>
      </w:r>
      <w:r w:rsidR="00436152">
        <w:rPr>
          <w:rFonts w:ascii="Times New Roman" w:hAnsi="Times New Roman" w:cs="Times New Roman"/>
        </w:rPr>
        <w:t xml:space="preserve">Across all regions and climate zones there are individual cities that have consistent peak season NDVI and others with substantial yearly variation. </w:t>
      </w:r>
      <w:r w:rsidR="00182372">
        <w:rPr>
          <w:rFonts w:ascii="Times New Roman" w:hAnsi="Times New Roman" w:cs="Times New Roman"/>
        </w:rPr>
        <w:t xml:space="preserve">Considering the </w:t>
      </w:r>
      <w:r w:rsidR="00182372">
        <w:rPr>
          <w:rFonts w:ascii="Times New Roman" w:hAnsi="Times New Roman" w:cs="Times New Roman"/>
        </w:rPr>
        <w:t xml:space="preserve">percent change </w:t>
      </w:r>
      <w:r w:rsidR="00182372">
        <w:rPr>
          <w:rFonts w:ascii="Times New Roman" w:hAnsi="Times New Roman" w:cs="Times New Roman"/>
        </w:rPr>
        <w:t xml:space="preserve">of year-to-year changes in peak season NDVI (Fig. S3), it was not uncommon for cities of all regions and climate classifications to have </w:t>
      </w:r>
      <w:r w:rsidR="00F00C39">
        <w:rPr>
          <w:rFonts w:ascii="Times New Roman" w:hAnsi="Times New Roman" w:cs="Times New Roman"/>
        </w:rPr>
        <w:t xml:space="preserve">yearly </w:t>
      </w:r>
      <w:r w:rsidR="00182372">
        <w:rPr>
          <w:rFonts w:ascii="Times New Roman" w:hAnsi="Times New Roman" w:cs="Times New Roman"/>
        </w:rPr>
        <w:t xml:space="preserve">changes of 20% in either direction. </w:t>
      </w:r>
    </w:p>
    <w:p w14:paraId="435EF839" w14:textId="19D213E3" w:rsidR="00083DB1" w:rsidRPr="00E150CA" w:rsidRDefault="007A0072" w:rsidP="00551D54">
      <w:pPr>
        <w:rPr>
          <w:rFonts w:ascii="Times New Roman" w:hAnsi="Times New Roman" w:cs="Times New Roman"/>
          <w:b/>
          <w:bCs/>
        </w:rPr>
      </w:pPr>
      <w:r>
        <w:rPr>
          <w:rFonts w:ascii="Times New Roman" w:hAnsi="Times New Roman" w:cs="Times New Roman"/>
          <w:b/>
          <w:bCs/>
          <w:i/>
          <w:iCs/>
          <w:noProof/>
        </w:rPr>
        <w:lastRenderedPageBreak/>
        <w:drawing>
          <wp:inline distT="0" distB="0" distL="0" distR="0" wp14:anchorId="7814AE7A" wp14:editId="60B69D84">
            <wp:extent cx="5943600" cy="3742055"/>
            <wp:effectExtent l="0" t="0" r="0" b="4445"/>
            <wp:docPr id="1523229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9588" name="Picture 1523229588"/>
                    <pic:cNvPicPr/>
                  </pic:nvPicPr>
                  <pic:blipFill>
                    <a:blip r:embed="rId10"/>
                    <a:stretch>
                      <a:fillRect/>
                    </a:stretch>
                  </pic:blipFill>
                  <pic:spPr>
                    <a:xfrm>
                      <a:off x="0" y="0"/>
                      <a:ext cx="5943600" cy="3742055"/>
                    </a:xfrm>
                    <a:prstGeom prst="rect">
                      <a:avLst/>
                    </a:prstGeom>
                  </pic:spPr>
                </pic:pic>
              </a:graphicData>
            </a:graphic>
          </wp:inline>
        </w:drawing>
      </w:r>
    </w:p>
    <w:p w14:paraId="3CBD27E3" w14:textId="295D75DB" w:rsidR="0047751C" w:rsidRDefault="00083DB1" w:rsidP="00551D54">
      <w:pPr>
        <w:rPr>
          <w:rFonts w:ascii="Times New Roman" w:hAnsi="Times New Roman" w:cs="Times New Roman"/>
        </w:rPr>
      </w:pPr>
      <w:r w:rsidRPr="0092228D">
        <w:rPr>
          <w:rFonts w:ascii="Times New Roman" w:hAnsi="Times New Roman" w:cs="Times New Roman"/>
          <w:b/>
          <w:bCs/>
          <w:i/>
          <w:iCs/>
        </w:rPr>
        <w:t>Fig</w:t>
      </w:r>
      <w:r>
        <w:rPr>
          <w:rFonts w:ascii="Times New Roman" w:hAnsi="Times New Roman" w:cs="Times New Roman"/>
          <w:b/>
          <w:bCs/>
          <w:i/>
          <w:iCs/>
        </w:rPr>
        <w:t>ure</w:t>
      </w:r>
      <w:r w:rsidRPr="0092228D">
        <w:rPr>
          <w:rFonts w:ascii="Times New Roman" w:hAnsi="Times New Roman" w:cs="Times New Roman"/>
          <w:b/>
          <w:bCs/>
          <w:i/>
          <w:iCs/>
        </w:rPr>
        <w:t xml:space="preserve"> 1.</w:t>
      </w:r>
      <w:r>
        <w:rPr>
          <w:rFonts w:ascii="Times New Roman" w:hAnsi="Times New Roman" w:cs="Times New Roman"/>
          <w:i/>
          <w:iCs/>
        </w:rPr>
        <w:t xml:space="preserve"> Population-weighted greenest season average </w:t>
      </w:r>
      <w:r w:rsidR="00597DB0">
        <w:rPr>
          <w:rFonts w:ascii="Times New Roman" w:hAnsi="Times New Roman" w:cs="Times New Roman"/>
          <w:i/>
          <w:iCs/>
        </w:rPr>
        <w:t xml:space="preserve">Normalized </w:t>
      </w:r>
      <w:r>
        <w:rPr>
          <w:rFonts w:ascii="Times New Roman" w:hAnsi="Times New Roman" w:cs="Times New Roman"/>
          <w:i/>
          <w:iCs/>
        </w:rPr>
        <w:t>D</w:t>
      </w:r>
      <w:r w:rsidR="00597DB0">
        <w:rPr>
          <w:rFonts w:ascii="Times New Roman" w:hAnsi="Times New Roman" w:cs="Times New Roman"/>
          <w:i/>
          <w:iCs/>
        </w:rPr>
        <w:t xml:space="preserve">ifference </w:t>
      </w:r>
      <w:r>
        <w:rPr>
          <w:rFonts w:ascii="Times New Roman" w:hAnsi="Times New Roman" w:cs="Times New Roman"/>
          <w:i/>
          <w:iCs/>
        </w:rPr>
        <w:t>V</w:t>
      </w:r>
      <w:r w:rsidR="00597DB0">
        <w:rPr>
          <w:rFonts w:ascii="Times New Roman" w:hAnsi="Times New Roman" w:cs="Times New Roman"/>
          <w:i/>
          <w:iCs/>
        </w:rPr>
        <w:t xml:space="preserve">egetation </w:t>
      </w:r>
      <w:r>
        <w:rPr>
          <w:rFonts w:ascii="Times New Roman" w:hAnsi="Times New Roman" w:cs="Times New Roman"/>
          <w:i/>
          <w:iCs/>
        </w:rPr>
        <w:t>I</w:t>
      </w:r>
      <w:r w:rsidR="00597DB0">
        <w:rPr>
          <w:rFonts w:ascii="Times New Roman" w:hAnsi="Times New Roman" w:cs="Times New Roman"/>
          <w:i/>
          <w:iCs/>
        </w:rPr>
        <w:t>ndex (NDVI)</w:t>
      </w:r>
      <w:r>
        <w:rPr>
          <w:rFonts w:ascii="Times New Roman" w:hAnsi="Times New Roman" w:cs="Times New Roman"/>
          <w:i/>
          <w:iCs/>
        </w:rPr>
        <w:t xml:space="preserve"> from 2014-2023</w:t>
      </w:r>
      <w:r>
        <w:rPr>
          <w:rFonts w:ascii="Times New Roman" w:hAnsi="Times New Roman" w:cs="Times New Roman"/>
          <w:i/>
          <w:iCs/>
        </w:rPr>
        <w:t xml:space="preserve"> </w:t>
      </w:r>
      <w:r>
        <w:rPr>
          <w:rFonts w:ascii="Times New Roman" w:hAnsi="Times New Roman" w:cs="Times New Roman"/>
          <w:i/>
          <w:iCs/>
        </w:rPr>
        <w:t>by geographic region</w:t>
      </w:r>
      <w:r>
        <w:rPr>
          <w:rFonts w:ascii="Times New Roman" w:hAnsi="Times New Roman" w:cs="Times New Roman"/>
          <w:i/>
          <w:iCs/>
        </w:rPr>
        <w:t xml:space="preserve">. Each thin line represents an individual city within the geographic region, while each thick line shows the average NDVI for all cities in that region, colored by </w:t>
      </w:r>
      <w:r w:rsidR="007923E0">
        <w:rPr>
          <w:rFonts w:ascii="Times New Roman" w:hAnsi="Times New Roman" w:cs="Times New Roman"/>
          <w:i/>
          <w:iCs/>
        </w:rPr>
        <w:t>climate classification</w:t>
      </w:r>
      <w:r>
        <w:rPr>
          <w:rFonts w:ascii="Times New Roman" w:hAnsi="Times New Roman" w:cs="Times New Roman"/>
          <w:i/>
          <w:iCs/>
        </w:rPr>
        <w:t>.</w:t>
      </w:r>
      <w:r>
        <w:rPr>
          <w:rFonts w:ascii="Times New Roman" w:hAnsi="Times New Roman" w:cs="Times New Roman"/>
          <w:i/>
          <w:iCs/>
        </w:rPr>
        <w:t xml:space="preserve"> </w:t>
      </w:r>
    </w:p>
    <w:p w14:paraId="66BC6136" w14:textId="77777777" w:rsidR="00083DB1" w:rsidRDefault="00083DB1" w:rsidP="00551D54">
      <w:pPr>
        <w:rPr>
          <w:rFonts w:ascii="Times New Roman" w:hAnsi="Times New Roman" w:cs="Times New Roman"/>
        </w:rPr>
      </w:pPr>
    </w:p>
    <w:p w14:paraId="2F87ED76" w14:textId="7E95A387"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6C67EB">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Peak season NDVI is correlated with geographic region (Fig. S</w:t>
      </w:r>
      <w:r w:rsidR="00736C52">
        <w:rPr>
          <w:rFonts w:ascii="Times New Roman" w:hAnsi="Times New Roman" w:cs="Times New Roman"/>
        </w:rPr>
        <w:t>4</w:t>
      </w:r>
      <w:r w:rsidR="00B86455">
        <w:rPr>
          <w:rFonts w:ascii="Times New Roman" w:hAnsi="Times New Roman" w:cs="Times New Roman"/>
        </w:rPr>
        <w:t xml:space="preserve">) and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t>
      </w:r>
      <w:r w:rsidR="00736C52">
        <w:rPr>
          <w:rFonts w:ascii="Times New Roman" w:hAnsi="Times New Roman" w:cs="Times New Roman"/>
        </w:rPr>
        <w:t xml:space="preserve">with NDVI </w:t>
      </w:r>
      <w:r w:rsidR="00A04320">
        <w:rPr>
          <w:rFonts w:ascii="Times New Roman" w:hAnsi="Times New Roman" w:cs="Times New Roman"/>
        </w:rPr>
        <w:t xml:space="preserve">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5C8B0460"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6C67EB">
        <w:rPr>
          <w:rFonts w:ascii="Times New Roman" w:hAnsi="Times New Roman" w:cs="Times New Roman"/>
        </w:rPr>
        <w:t xml:space="preserve">. </w:t>
      </w:r>
      <w:r w:rsidR="00560272">
        <w:rPr>
          <w:rFonts w:ascii="Times New Roman" w:hAnsi="Times New Roman" w:cs="Times New Roman"/>
        </w:rPr>
        <w:t>However, th</w:t>
      </w:r>
      <w:r w:rsidR="006C67EB">
        <w:rPr>
          <w:rFonts w:ascii="Times New Roman" w:hAnsi="Times New Roman" w:cs="Times New Roman"/>
        </w:rPr>
        <w:t>is</w:t>
      </w:r>
      <w:r w:rsidR="005F46DB">
        <w:rPr>
          <w:rFonts w:ascii="Times New Roman" w:hAnsi="Times New Roman" w:cs="Times New Roman"/>
        </w:rPr>
        <w:t xml:space="preserve"> </w:t>
      </w:r>
      <w:r w:rsidR="00560272">
        <w:rPr>
          <w:rFonts w:ascii="Times New Roman" w:hAnsi="Times New Roman" w:cs="Times New Roman"/>
        </w:rPr>
        <w:t>relatively small global change</w:t>
      </w:r>
      <w:r w:rsidR="005F46DB">
        <w:rPr>
          <w:rFonts w:ascii="Times New Roman" w:hAnsi="Times New Roman" w:cs="Times New Roman"/>
        </w:rPr>
        <w:t>s</w:t>
      </w:r>
      <w:r w:rsidR="00560272">
        <w:rPr>
          <w:rFonts w:ascii="Times New Roman" w:hAnsi="Times New Roman" w:cs="Times New Roman"/>
        </w:rPr>
        <w:t xml:space="preserve"> mask</w:t>
      </w:r>
      <w:r w:rsidR="006C67EB">
        <w:rPr>
          <w:rFonts w:ascii="Times New Roman" w:hAnsi="Times New Roman" w:cs="Times New Roman"/>
        </w:rPr>
        <w:t>s</w:t>
      </w:r>
      <w:r w:rsidR="00560272">
        <w:rPr>
          <w:rFonts w:ascii="Times New Roman" w:hAnsi="Times New Roman" w:cs="Times New Roman"/>
        </w:rPr>
        <w:t xml:space="preserve">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04BD5B0C" w14:textId="410699AE"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1"/>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4CC64F68" w14:textId="671A496B"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015676">
        <w:rPr>
          <w:rFonts w:ascii="Times New Roman" w:hAnsi="Times New Roman" w:cs="Times New Roman"/>
          <w:b/>
          <w:bCs/>
          <w:i/>
          <w:iCs/>
        </w:rPr>
        <w:t>2</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4D355332" w14:textId="77777777" w:rsidR="006C67EB" w:rsidRDefault="006C67EB" w:rsidP="003771C7">
      <w:pPr>
        <w:rPr>
          <w:rFonts w:ascii="Times New Roman" w:hAnsi="Times New Roman" w:cs="Times New Roman"/>
        </w:rPr>
      </w:pPr>
    </w:p>
    <w:p w14:paraId="1E45EFD8" w14:textId="555E4F6F" w:rsidR="006C67EB" w:rsidRDefault="006C67EB" w:rsidP="003771C7">
      <w:pPr>
        <w:rPr>
          <w:rFonts w:ascii="Times New Roman" w:hAnsi="Times New Roman" w:cs="Times New Roman"/>
        </w:rPr>
      </w:pPr>
      <w:r>
        <w:rPr>
          <w:rFonts w:ascii="Times New Roman" w:hAnsi="Times New Roman" w:cs="Times New Roman"/>
        </w:rPr>
        <w:t>Regional city averages across the two 5-year periods were relatively stable</w:t>
      </w:r>
      <w:r w:rsidR="00402760">
        <w:rPr>
          <w:rFonts w:ascii="Times New Roman" w:hAnsi="Times New Roman" w:cs="Times New Roman"/>
        </w:rPr>
        <w:t xml:space="preserve"> (Fig 3A)</w:t>
      </w:r>
      <w:r>
        <w:rPr>
          <w:rFonts w:ascii="Times New Roman" w:hAnsi="Times New Roman" w:cs="Times New Roman"/>
        </w:rPr>
        <w:t xml:space="preserve">. </w:t>
      </w:r>
      <w:r w:rsidR="00C10E7C">
        <w:rPr>
          <w:rFonts w:ascii="Times New Roman" w:hAnsi="Times New Roman" w:cs="Times New Roman"/>
        </w:rPr>
        <w:t xml:space="preserve">The median regional </w:t>
      </w:r>
      <w:r>
        <w:rPr>
          <w:rFonts w:ascii="Times New Roman" w:hAnsi="Times New Roman" w:cs="Times New Roman"/>
        </w:rPr>
        <w:t>NDVI changed by more than 0.01 in only four geographic regions: Melanesia (-0.01</w:t>
      </w:r>
      <w:r w:rsidR="00C10E7C">
        <w:rPr>
          <w:rFonts w:ascii="Times New Roman" w:hAnsi="Times New Roman" w:cs="Times New Roman"/>
        </w:rPr>
        <w:t>8</w:t>
      </w:r>
      <w:r>
        <w:rPr>
          <w:rFonts w:ascii="Times New Roman" w:hAnsi="Times New Roman" w:cs="Times New Roman"/>
        </w:rPr>
        <w:t>), South-eastern Asia (-0.0</w:t>
      </w:r>
      <w:r w:rsidR="00C10E7C">
        <w:rPr>
          <w:rFonts w:ascii="Times New Roman" w:hAnsi="Times New Roman" w:cs="Times New Roman"/>
        </w:rPr>
        <w:t>22</w:t>
      </w:r>
      <w:r>
        <w:rPr>
          <w:rFonts w:ascii="Times New Roman" w:hAnsi="Times New Roman" w:cs="Times New Roman"/>
        </w:rPr>
        <w:t>), Sub-Saharan Africa (-0.01</w:t>
      </w:r>
      <w:r w:rsidR="00C10E7C">
        <w:rPr>
          <w:rFonts w:ascii="Times New Roman" w:hAnsi="Times New Roman" w:cs="Times New Roman"/>
        </w:rPr>
        <w:t>0</w:t>
      </w:r>
      <w:r>
        <w:rPr>
          <w:rFonts w:ascii="Times New Roman" w:hAnsi="Times New Roman" w:cs="Times New Roman"/>
        </w:rPr>
        <w:t xml:space="preserve">) and Eastern Asia (+0.014). </w:t>
      </w:r>
      <w:r w:rsidR="00C10E7C">
        <w:rPr>
          <w:rFonts w:ascii="Times New Roman" w:hAnsi="Times New Roman" w:cs="Times New Roman"/>
        </w:rPr>
        <w:t xml:space="preserve">The </w:t>
      </w:r>
      <w:r w:rsidR="003A4C10">
        <w:rPr>
          <w:rFonts w:ascii="Times New Roman" w:hAnsi="Times New Roman" w:cs="Times New Roman"/>
        </w:rPr>
        <w:t xml:space="preserve">regional </w:t>
      </w:r>
      <w:r w:rsidR="00C10E7C">
        <w:rPr>
          <w:rFonts w:ascii="Times New Roman" w:hAnsi="Times New Roman" w:cs="Times New Roman"/>
        </w:rPr>
        <w:t xml:space="preserve">spread </w:t>
      </w:r>
      <w:r w:rsidR="003A4C10">
        <w:rPr>
          <w:rFonts w:ascii="Times New Roman" w:hAnsi="Times New Roman" w:cs="Times New Roman"/>
        </w:rPr>
        <w:t xml:space="preserve">of absolute changes in NDVI ranged from 0.028 in Southern Europe to 0.095 in </w:t>
      </w:r>
      <w:r w:rsidR="00812492">
        <w:rPr>
          <w:rFonts w:ascii="Times New Roman" w:hAnsi="Times New Roman" w:cs="Times New Roman"/>
        </w:rPr>
        <w:lastRenderedPageBreak/>
        <w:t>E</w:t>
      </w:r>
      <w:r w:rsidR="003A4C10">
        <w:rPr>
          <w:rFonts w:ascii="Times New Roman" w:hAnsi="Times New Roman" w:cs="Times New Roman"/>
        </w:rPr>
        <w:t xml:space="preserve">astern Asia. </w:t>
      </w:r>
      <w:r w:rsidR="00A70F65">
        <w:rPr>
          <w:rFonts w:ascii="Times New Roman" w:hAnsi="Times New Roman" w:cs="Times New Roman"/>
        </w:rPr>
        <w:t>Every region had cities that became greener and others that became less green from 2014-2018 to 2019-2023.</w:t>
      </w:r>
    </w:p>
    <w:p w14:paraId="583E63A8" w14:textId="77777777" w:rsidR="00A70F65" w:rsidRDefault="00A70F65" w:rsidP="003771C7">
      <w:pPr>
        <w:rPr>
          <w:rFonts w:ascii="Times New Roman" w:hAnsi="Times New Roman" w:cs="Times New Roman"/>
        </w:rPr>
      </w:pPr>
    </w:p>
    <w:p w14:paraId="68FB2AF5" w14:textId="578FCDDD" w:rsidR="004902E4" w:rsidRDefault="00812492" w:rsidP="003771C7">
      <w:pPr>
        <w:rPr>
          <w:rFonts w:ascii="Times New Roman" w:hAnsi="Times New Roman" w:cs="Times New Roman"/>
        </w:rPr>
      </w:pPr>
      <w:r>
        <w:rPr>
          <w:rFonts w:ascii="Times New Roman" w:hAnsi="Times New Roman" w:cs="Times New Roman"/>
        </w:rPr>
        <w:t>There was a similarly</w:t>
      </w:r>
      <w:r w:rsidR="009E57CF">
        <w:rPr>
          <w:rFonts w:ascii="Times New Roman" w:hAnsi="Times New Roman" w:cs="Times New Roman"/>
        </w:rPr>
        <w:t xml:space="preserve"> large spread </w:t>
      </w:r>
      <w:r w:rsidR="00180E9E">
        <w:rPr>
          <w:rFonts w:ascii="Times New Roman" w:hAnsi="Times New Roman" w:cs="Times New Roman"/>
        </w:rPr>
        <w:t>within each</w:t>
      </w:r>
      <w:r w:rsidR="009E57CF">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percent change </w:t>
      </w:r>
      <w:r w:rsidR="0087108D">
        <w:rPr>
          <w:rFonts w:ascii="Times New Roman" w:hAnsi="Times New Roman" w:cs="Times New Roman"/>
        </w:rPr>
        <w:t xml:space="preserve">(Fig. </w:t>
      </w:r>
      <w:r w:rsidR="006F2027">
        <w:rPr>
          <w:rFonts w:ascii="Times New Roman" w:hAnsi="Times New Roman" w:cs="Times New Roman"/>
        </w:rPr>
        <w:t>3B</w:t>
      </w:r>
      <w:r w:rsidR="0087108D">
        <w:rPr>
          <w:rFonts w:ascii="Times New Roman" w:hAnsi="Times New Roman" w:cs="Times New Roman"/>
        </w:rPr>
        <w:t>)</w:t>
      </w:r>
      <w:r w:rsidR="00E16E03">
        <w:rPr>
          <w:rFonts w:ascii="Times New Roman" w:hAnsi="Times New Roman" w:cs="Times New Roman"/>
        </w:rPr>
        <w:t xml:space="preserve">. </w:t>
      </w:r>
      <w:r w:rsidR="004339B3">
        <w:rPr>
          <w:rFonts w:ascii="Times New Roman" w:hAnsi="Times New Roman" w:cs="Times New Roman"/>
        </w:rPr>
        <w:t xml:space="preserve">The median percent change was greater than 5% in South-eastern Asia (-6.3%) and Eastern Asia (+6.2%). </w:t>
      </w:r>
      <w:r w:rsidR="00E16E03">
        <w:rPr>
          <w:rFonts w:ascii="Times New Roman" w:hAnsi="Times New Roman" w:cs="Times New Roman"/>
        </w:rPr>
        <w:t>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w:t>
      </w:r>
      <w:r w:rsidR="00533BBB">
        <w:rPr>
          <w:rFonts w:ascii="Times New Roman" w:hAnsi="Times New Roman" w:cs="Times New Roman"/>
        </w:rPr>
        <w:t xml:space="preserve">percent </w:t>
      </w:r>
      <w:r w:rsidR="00E16E03">
        <w:rPr>
          <w:rFonts w:ascii="Times New Roman" w:hAnsi="Times New Roman" w:cs="Times New Roman"/>
        </w:rPr>
        <w:t>decreases from 2014-18 to 2019-23.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Pr>
          <w:rFonts w:ascii="Times New Roman" w:hAnsi="Times New Roman" w:cs="Times New Roman"/>
        </w:rPr>
        <w:t xml:space="preserve"> </w:t>
      </w:r>
      <w:r w:rsidR="00220EF2">
        <w:rPr>
          <w:rFonts w:ascii="Times New Roman" w:hAnsi="Times New Roman" w:cs="Times New Roman"/>
        </w:rPr>
        <w:t>The relative magnitude of percent changes in NDVI generally mirrored changes in absolute terms. However</w:t>
      </w:r>
      <w:r w:rsidR="00EC78C9">
        <w:rPr>
          <w:rFonts w:ascii="Times New Roman" w:hAnsi="Times New Roman" w:cs="Times New Roman"/>
        </w:rPr>
        <w:t>,</w:t>
      </w:r>
      <w:r w:rsidR="00220EF2">
        <w:rPr>
          <w:rFonts w:ascii="Times New Roman" w:hAnsi="Times New Roman" w:cs="Times New Roman"/>
        </w:rPr>
        <w:t xml:space="preserve"> there were more positive outliers and fewer negative outliers when considering </w:t>
      </w:r>
      <w:r w:rsidR="00533BBB">
        <w:rPr>
          <w:rFonts w:ascii="Times New Roman" w:hAnsi="Times New Roman" w:cs="Times New Roman"/>
        </w:rPr>
        <w:t>relative</w:t>
      </w:r>
      <w:r w:rsidR="00220EF2">
        <w:rPr>
          <w:rFonts w:ascii="Times New Roman" w:hAnsi="Times New Roman" w:cs="Times New Roman"/>
        </w:rPr>
        <w:t xml:space="preserve"> compared to absolute changes.  </w:t>
      </w:r>
      <w:r>
        <w:rPr>
          <w:rFonts w:ascii="Times New Roman" w:hAnsi="Times New Roman" w:cs="Times New Roman"/>
        </w:rPr>
        <w:t xml:space="preserve"> </w:t>
      </w:r>
    </w:p>
    <w:p w14:paraId="083DCD71" w14:textId="2EE96D3E" w:rsidR="00CB3595" w:rsidRDefault="008772E9" w:rsidP="003771C7">
      <w:pPr>
        <w:rPr>
          <w:rFonts w:ascii="Times New Roman" w:hAnsi="Times New Roman" w:cs="Times New Roman"/>
        </w:rPr>
      </w:pPr>
      <w:r>
        <w:rPr>
          <w:rFonts w:ascii="Times New Roman" w:hAnsi="Times New Roman" w:cs="Times New Roman"/>
          <w:b/>
          <w:bCs/>
          <w:i/>
          <w:iCs/>
          <w:noProof/>
        </w:rPr>
        <w:drawing>
          <wp:anchor distT="0" distB="0" distL="114300" distR="114300" simplePos="0" relativeHeight="251669504" behindDoc="1" locked="0" layoutInCell="1" allowOverlap="1" wp14:anchorId="341388A9" wp14:editId="3ABDF135">
            <wp:simplePos x="0" y="0"/>
            <wp:positionH relativeFrom="column">
              <wp:posOffset>-50800</wp:posOffset>
            </wp:positionH>
            <wp:positionV relativeFrom="paragraph">
              <wp:posOffset>222885</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478640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4092" name="Picture 747864092"/>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31211FB" w14:textId="1463C3BC" w:rsidR="007C73A9" w:rsidRDefault="007C73A9" w:rsidP="00551D54">
      <w:pPr>
        <w:rPr>
          <w:rFonts w:ascii="Times New Roman" w:hAnsi="Times New Roman" w:cs="Times New Roman"/>
        </w:rPr>
      </w:pPr>
    </w:p>
    <w:p w14:paraId="1904F4FD" w14:textId="5F5978AA" w:rsidR="005B2BD0" w:rsidRDefault="005B2BD0" w:rsidP="00551D54">
      <w:pPr>
        <w:rPr>
          <w:rFonts w:ascii="Times New Roman" w:hAnsi="Times New Roman" w:cs="Times New Roman"/>
          <w:i/>
          <w:iCs/>
        </w:rPr>
      </w:pPr>
    </w:p>
    <w:p w14:paraId="199095B6" w14:textId="6623924C"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394A7890" w:rsidR="004902E4" w:rsidRDefault="004902E4" w:rsidP="00551D54">
      <w:pPr>
        <w:rPr>
          <w:rFonts w:ascii="Times New Roman" w:hAnsi="Times New Roman" w:cs="Times New Roman"/>
          <w:b/>
          <w:bCs/>
          <w:i/>
          <w:iCs/>
        </w:rPr>
      </w:pP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58DCF198" w:rsidR="004902E4" w:rsidRDefault="004902E4" w:rsidP="00551D54">
      <w:pPr>
        <w:rPr>
          <w:rFonts w:ascii="Times New Roman" w:hAnsi="Times New Roman" w:cs="Times New Roman"/>
          <w:b/>
          <w:bCs/>
          <w:i/>
          <w:iCs/>
        </w:rPr>
      </w:pPr>
    </w:p>
    <w:p w14:paraId="44EAF2DA" w14:textId="50A3BF32" w:rsidR="004902E4" w:rsidRDefault="004902E4" w:rsidP="00551D54">
      <w:pPr>
        <w:rPr>
          <w:rFonts w:ascii="Times New Roman" w:hAnsi="Times New Roman" w:cs="Times New Roman"/>
          <w:b/>
          <w:bCs/>
          <w:i/>
          <w:iCs/>
        </w:rPr>
      </w:pPr>
    </w:p>
    <w:p w14:paraId="58FC3A85" w14:textId="35A59BF3" w:rsidR="004902E4" w:rsidRDefault="004902E4" w:rsidP="00551D54">
      <w:pPr>
        <w:rPr>
          <w:rFonts w:ascii="Times New Roman" w:hAnsi="Times New Roman" w:cs="Times New Roman"/>
          <w:b/>
          <w:bCs/>
          <w:i/>
          <w:iCs/>
        </w:rPr>
      </w:pPr>
    </w:p>
    <w:p w14:paraId="32B731F7" w14:textId="6EAC760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5388A93F"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77F4B324"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15676">
        <w:rPr>
          <w:rFonts w:ascii="Times New Roman" w:hAnsi="Times New Roman" w:cs="Times New Roman"/>
          <w:b/>
          <w:bCs/>
          <w:i/>
          <w:iCs/>
        </w:rPr>
        <w:t>3</w:t>
      </w:r>
      <w:r w:rsidRPr="0049174D">
        <w:rPr>
          <w:rFonts w:ascii="Times New Roman" w:hAnsi="Times New Roman" w:cs="Times New Roman"/>
          <w:b/>
          <w:bCs/>
          <w:i/>
          <w:iCs/>
        </w:rPr>
        <w:t>.</w:t>
      </w:r>
      <w:r w:rsidRPr="0049174D">
        <w:rPr>
          <w:rFonts w:ascii="Times New Roman" w:hAnsi="Times New Roman" w:cs="Times New Roman"/>
          <w:i/>
          <w:iCs/>
        </w:rPr>
        <w:t xml:space="preserve"> </w:t>
      </w:r>
      <w:r w:rsidR="00597DB0">
        <w:rPr>
          <w:rFonts w:ascii="Times New Roman" w:hAnsi="Times New Roman" w:cs="Times New Roman"/>
          <w:i/>
          <w:iCs/>
        </w:rPr>
        <w:t>C</w:t>
      </w:r>
      <w:r w:rsidR="00A014FF">
        <w:rPr>
          <w:rFonts w:ascii="Times New Roman" w:hAnsi="Times New Roman" w:cs="Times New Roman"/>
          <w:i/>
          <w:iCs/>
        </w:rPr>
        <w:t xml:space="preserve">hange in population-weighted greenest season Normalized Difference Vegetation Index from 2014-2018 to 2019-2023 </w:t>
      </w:r>
      <w:r w:rsidR="00597DB0">
        <w:rPr>
          <w:rFonts w:ascii="Times New Roman" w:hAnsi="Times New Roman" w:cs="Times New Roman"/>
          <w:i/>
          <w:iCs/>
        </w:rPr>
        <w:t xml:space="preserve">in absolute </w:t>
      </w:r>
      <w:r w:rsidR="00A014FF">
        <w:rPr>
          <w:rFonts w:ascii="Times New Roman" w:hAnsi="Times New Roman" w:cs="Times New Roman"/>
          <w:i/>
          <w:iCs/>
        </w:rPr>
        <w:t xml:space="preserve">(panel A) </w:t>
      </w:r>
      <w:r w:rsidR="00597DB0">
        <w:rPr>
          <w:rFonts w:ascii="Times New Roman" w:hAnsi="Times New Roman" w:cs="Times New Roman"/>
          <w:i/>
          <w:iCs/>
        </w:rPr>
        <w:t>and relative</w:t>
      </w:r>
      <w:r w:rsidR="00A014FF">
        <w:rPr>
          <w:rFonts w:ascii="Times New Roman" w:hAnsi="Times New Roman" w:cs="Times New Roman"/>
          <w:i/>
          <w:iCs/>
        </w:rPr>
        <w:t xml:space="preserve"> (panel B)</w:t>
      </w:r>
      <w:r w:rsidR="001A3B3D">
        <w:rPr>
          <w:rFonts w:ascii="Times New Roman" w:hAnsi="Times New Roman" w:cs="Times New Roman"/>
          <w:i/>
          <w:iCs/>
        </w:rPr>
        <w:t xml:space="preserve"> </w:t>
      </w:r>
      <w:r w:rsidR="00597DB0">
        <w:rPr>
          <w:rFonts w:ascii="Times New Roman" w:hAnsi="Times New Roman" w:cs="Times New Roman"/>
          <w:i/>
          <w:iCs/>
        </w:rPr>
        <w:t xml:space="preserve">terms, </w:t>
      </w:r>
      <w:r w:rsidR="00A014FF">
        <w:rPr>
          <w:rFonts w:ascii="Times New Roman" w:hAnsi="Times New Roman" w:cs="Times New Roman"/>
          <w:i/>
          <w:iCs/>
        </w:rPr>
        <w:t>by geographic region</w:t>
      </w:r>
      <w:r w:rsidR="003A6EB2">
        <w:rPr>
          <w:rFonts w:ascii="Times New Roman" w:hAnsi="Times New Roman" w:cs="Times New Roman"/>
          <w:i/>
          <w:iCs/>
        </w:rPr>
        <w:t xml:space="preserve">. </w:t>
      </w:r>
    </w:p>
    <w:p w14:paraId="55E71BF5" w14:textId="0095E804" w:rsidR="00346FF4" w:rsidRDefault="00346FF4" w:rsidP="006A4AC4">
      <w:pPr>
        <w:rPr>
          <w:rFonts w:ascii="Times New Roman" w:hAnsi="Times New Roman" w:cs="Times New Roman"/>
        </w:rPr>
      </w:pPr>
    </w:p>
    <w:p w14:paraId="7414928F" w14:textId="52A662B1" w:rsidR="006A4AC4" w:rsidRDefault="006A4AC4" w:rsidP="00551D54">
      <w:pPr>
        <w:rPr>
          <w:rFonts w:ascii="Times New Roman" w:hAnsi="Times New Roman" w:cs="Times New Roman"/>
        </w:rPr>
      </w:pPr>
      <w:r>
        <w:rPr>
          <w:rFonts w:ascii="Times New Roman" w:hAnsi="Times New Roman" w:cs="Times New Roman"/>
        </w:rPr>
        <w:t xml:space="preserve">In 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-Geiger climate classification did not experience large changes in NDVI between the two time periods (median change</w:t>
      </w:r>
      <w:r w:rsidR="00632344">
        <w:rPr>
          <w:rFonts w:ascii="Times New Roman" w:hAnsi="Times New Roman" w:cs="Times New Roman"/>
        </w:rPr>
        <w:t>:</w:t>
      </w:r>
      <w:r>
        <w:rPr>
          <w:rFonts w:ascii="Times New Roman" w:hAnsi="Times New Roman" w:cs="Times New Roman"/>
        </w:rPr>
        <w:t xml:space="preserve"> &lt;0.00</w:t>
      </w:r>
      <w:r w:rsidR="004E0137">
        <w:rPr>
          <w:rFonts w:ascii="Times New Roman" w:hAnsi="Times New Roman" w:cs="Times New Roman"/>
        </w:rPr>
        <w:t>0</w:t>
      </w:r>
      <w:r w:rsidR="00632344">
        <w:rPr>
          <w:rFonts w:ascii="Times New Roman" w:hAnsi="Times New Roman" w:cs="Times New Roman"/>
        </w:rPr>
        <w:t>, range: -0.046, 0.041</w:t>
      </w:r>
      <w:r>
        <w:rPr>
          <w:rFonts w:ascii="Times New Roman" w:hAnsi="Times New Roman" w:cs="Times New Roman"/>
        </w:rPr>
        <w:t>)</w:t>
      </w:r>
      <w:r w:rsidR="0031206C">
        <w:rPr>
          <w:rFonts w:ascii="Times New Roman" w:hAnsi="Times New Roman" w:cs="Times New Roman"/>
        </w:rPr>
        <w:t xml:space="preserve"> </w:t>
      </w:r>
      <w:r>
        <w:rPr>
          <w:rFonts w:ascii="Times New Roman" w:hAnsi="Times New Roman" w:cs="Times New Roman"/>
        </w:rPr>
        <w:t xml:space="preserve">(Fig. </w:t>
      </w:r>
      <w:r w:rsidR="00346FF4">
        <w:rPr>
          <w:rFonts w:ascii="Times New Roman" w:hAnsi="Times New Roman" w:cs="Times New Roman"/>
        </w:rPr>
        <w:t>4A</w:t>
      </w:r>
      <w:r>
        <w:rPr>
          <w:rFonts w:ascii="Times New Roman" w:hAnsi="Times New Roman" w:cs="Times New Roman"/>
        </w:rPr>
        <w:t xml:space="preserve">). </w:t>
      </w:r>
      <w:r w:rsidR="00661877">
        <w:rPr>
          <w:rFonts w:ascii="Times New Roman" w:hAnsi="Times New Roman" w:cs="Times New Roman"/>
        </w:rPr>
        <w:t xml:space="preserve">The tropical climate classification </w:t>
      </w:r>
      <w:r w:rsidR="00632344">
        <w:rPr>
          <w:rFonts w:ascii="Times New Roman" w:hAnsi="Times New Roman" w:cs="Times New Roman"/>
        </w:rPr>
        <w:t xml:space="preserve">became less green </w:t>
      </w:r>
      <w:r w:rsidR="00661877">
        <w:rPr>
          <w:rFonts w:ascii="Times New Roman" w:hAnsi="Times New Roman" w:cs="Times New Roman"/>
        </w:rPr>
        <w:t>from 2014-8 to 2019-23,</w:t>
      </w:r>
      <w:r w:rsidR="00632344">
        <w:rPr>
          <w:rFonts w:ascii="Times New Roman" w:hAnsi="Times New Roman" w:cs="Times New Roman"/>
        </w:rPr>
        <w:t xml:space="preserve"> with a median city change of -.010 (range: -.077, 0.033)</w:t>
      </w:r>
      <w:r w:rsidR="004E0137">
        <w:rPr>
          <w:rFonts w:ascii="Times New Roman" w:hAnsi="Times New Roman" w:cs="Times New Roman"/>
        </w:rPr>
        <w:t>, while continental cities generally increased in NDVI (median: 0.006, range: -.035, 0.048). Like arid cities, the median change in urban greenspace across temperate cities was close to zero (-0.001), though this climate classification had a wider spread (range: -0.045, .064).</w:t>
      </w:r>
    </w:p>
    <w:p w14:paraId="5F4F61FE" w14:textId="77777777" w:rsidR="00D81AD7" w:rsidRDefault="00D81AD7" w:rsidP="00551D54">
      <w:pPr>
        <w:rPr>
          <w:rFonts w:ascii="Times New Roman" w:hAnsi="Times New Roman" w:cs="Times New Roman"/>
        </w:rPr>
      </w:pPr>
    </w:p>
    <w:p w14:paraId="728AACCD" w14:textId="034FEE88" w:rsidR="00D81AD7" w:rsidRDefault="00D81AD7" w:rsidP="00551D54">
      <w:pPr>
        <w:rPr>
          <w:rFonts w:ascii="Times New Roman" w:hAnsi="Times New Roman" w:cs="Times New Roman"/>
          <w:i/>
          <w:iCs/>
        </w:rPr>
      </w:pPr>
      <w:r>
        <w:rPr>
          <w:rFonts w:ascii="Times New Roman" w:hAnsi="Times New Roman" w:cs="Times New Roman"/>
        </w:rPr>
        <w:t xml:space="preserve">In relative terms, arid cities </w:t>
      </w:r>
      <w:r w:rsidR="00661877">
        <w:rPr>
          <w:rFonts w:ascii="Times New Roman" w:hAnsi="Times New Roman" w:cs="Times New Roman"/>
        </w:rPr>
        <w:t>more closely resembled</w:t>
      </w:r>
      <w:r>
        <w:rPr>
          <w:rFonts w:ascii="Times New Roman" w:hAnsi="Times New Roman" w:cs="Times New Roman"/>
        </w:rPr>
        <w:t xml:space="preserve"> cities in the other climate zones (Fig. 4B). </w:t>
      </w:r>
      <w:r w:rsidR="00E8527A">
        <w:rPr>
          <w:rFonts w:ascii="Times New Roman" w:hAnsi="Times New Roman" w:cs="Times New Roman"/>
        </w:rPr>
        <w:t xml:space="preserve">The median percent change in population-weighted peak season NDVI was -0.01% in arid, -.2% in temperate, +1.7% in continental, and -3.1% in tropical cities. </w:t>
      </w:r>
      <w:r w:rsidR="00241086">
        <w:rPr>
          <w:rFonts w:ascii="Times New Roman" w:hAnsi="Times New Roman" w:cs="Times New Roman"/>
        </w:rPr>
        <w:t xml:space="preserve">Temperate cities had the largest spread in relative terms (44.8 percentage points) compared to continental (20.8), tropical (37.4) and arid (29.1) cities. </w:t>
      </w:r>
      <w:r w:rsidR="002F18D4">
        <w:rPr>
          <w:rFonts w:ascii="Times New Roman" w:hAnsi="Times New Roman" w:cs="Times New Roman"/>
        </w:rPr>
        <w:t xml:space="preserve">NDVI decreased by about 20% in three tropical cities (Goma, Democratic Republic of </w:t>
      </w:r>
      <w:proofErr w:type="gramStart"/>
      <w:r w:rsidR="002F18D4">
        <w:rPr>
          <w:rFonts w:ascii="Times New Roman" w:hAnsi="Times New Roman" w:cs="Times New Roman"/>
        </w:rPr>
        <w:t>the Congo</w:t>
      </w:r>
      <w:proofErr w:type="gramEnd"/>
      <w:r w:rsidR="002F18D4">
        <w:rPr>
          <w:rFonts w:ascii="Times New Roman" w:hAnsi="Times New Roman" w:cs="Times New Roman"/>
        </w:rPr>
        <w:t xml:space="preserve">; </w:t>
      </w:r>
      <w:proofErr w:type="spellStart"/>
      <w:r w:rsidR="002F18D4">
        <w:rPr>
          <w:rFonts w:ascii="Times New Roman" w:hAnsi="Times New Roman" w:cs="Times New Roman"/>
        </w:rPr>
        <w:t>Yaounde</w:t>
      </w:r>
      <w:proofErr w:type="spellEnd"/>
      <w:r w:rsidR="002F18D4">
        <w:rPr>
          <w:rFonts w:ascii="Times New Roman" w:hAnsi="Times New Roman" w:cs="Times New Roman"/>
        </w:rPr>
        <w:t xml:space="preserve">, Cameroon; and </w:t>
      </w:r>
      <w:proofErr w:type="spellStart"/>
      <w:r w:rsidR="002F18D4">
        <w:rPr>
          <w:rFonts w:ascii="Times New Roman" w:hAnsi="Times New Roman" w:cs="Times New Roman"/>
        </w:rPr>
        <w:t>Mataram</w:t>
      </w:r>
      <w:proofErr w:type="spellEnd"/>
      <w:r w:rsidR="002F18D4">
        <w:rPr>
          <w:rFonts w:ascii="Times New Roman" w:hAnsi="Times New Roman" w:cs="Times New Roman"/>
        </w:rPr>
        <w:t xml:space="preserve">, Indonesia) and increased by over 20% in </w:t>
      </w:r>
      <w:r w:rsidR="006C1F22">
        <w:rPr>
          <w:rFonts w:ascii="Times New Roman" w:hAnsi="Times New Roman" w:cs="Times New Roman"/>
        </w:rPr>
        <w:t xml:space="preserve">three temperate cities (Zhengzhou, </w:t>
      </w:r>
      <w:proofErr w:type="spellStart"/>
      <w:r w:rsidR="006C1F22">
        <w:rPr>
          <w:rFonts w:ascii="Times New Roman" w:hAnsi="Times New Roman" w:cs="Times New Roman"/>
        </w:rPr>
        <w:t>Shiyan</w:t>
      </w:r>
      <w:proofErr w:type="spellEnd"/>
      <w:r w:rsidR="006C1F22">
        <w:rPr>
          <w:rFonts w:ascii="Times New Roman" w:hAnsi="Times New Roman" w:cs="Times New Roman"/>
        </w:rPr>
        <w:t xml:space="preserve">, and Zhenjiang, </w:t>
      </w:r>
      <w:r w:rsidR="006C1F22">
        <w:rPr>
          <w:rFonts w:ascii="Times New Roman" w:hAnsi="Times New Roman" w:cs="Times New Roman"/>
        </w:rPr>
        <w:t>China</w:t>
      </w:r>
      <w:r w:rsidR="006C1F22">
        <w:rPr>
          <w:rFonts w:ascii="Times New Roman" w:hAnsi="Times New Roman" w:cs="Times New Roman"/>
        </w:rPr>
        <w:t>) and two continental cities (</w:t>
      </w:r>
      <w:r w:rsidR="006C1F22">
        <w:rPr>
          <w:rFonts w:ascii="Times New Roman" w:hAnsi="Times New Roman" w:cs="Times New Roman"/>
        </w:rPr>
        <w:t>Pyongyang</w:t>
      </w:r>
      <w:r w:rsidR="006C1F22">
        <w:rPr>
          <w:rFonts w:ascii="Times New Roman" w:hAnsi="Times New Roman" w:cs="Times New Roman"/>
        </w:rPr>
        <w:t xml:space="preserve">, North Korea and </w:t>
      </w:r>
      <w:r w:rsidR="006C1F22" w:rsidRPr="006C1F22">
        <w:rPr>
          <w:rFonts w:ascii="Times New Roman" w:hAnsi="Times New Roman" w:cs="Times New Roman"/>
        </w:rPr>
        <w:t>Rizhao</w:t>
      </w:r>
      <w:r w:rsidR="006C1F22">
        <w:rPr>
          <w:rFonts w:ascii="Times New Roman" w:hAnsi="Times New Roman" w:cs="Times New Roman"/>
        </w:rPr>
        <w:t xml:space="preserve">, China).  </w:t>
      </w:r>
    </w:p>
    <w:p w14:paraId="7B7D81F4" w14:textId="3567860A" w:rsidR="00346FF4" w:rsidRDefault="00346FF4" w:rsidP="00551D54">
      <w:pPr>
        <w:rPr>
          <w:rFonts w:ascii="Times New Roman" w:hAnsi="Times New Roman" w:cs="Times New Roman"/>
          <w:i/>
          <w:iCs/>
        </w:rPr>
      </w:pPr>
    </w:p>
    <w:p w14:paraId="70CC2C59" w14:textId="5F8FEBED" w:rsidR="00346FF4" w:rsidRDefault="00346FF4" w:rsidP="00551D54">
      <w:pPr>
        <w:rPr>
          <w:rFonts w:ascii="Times New Roman" w:hAnsi="Times New Roman" w:cs="Times New Roman"/>
          <w:i/>
          <w:iCs/>
        </w:rPr>
      </w:pPr>
    </w:p>
    <w:p w14:paraId="678D4FA7" w14:textId="584F5744" w:rsidR="00346FF4" w:rsidRDefault="00346FF4" w:rsidP="00551D54">
      <w:pPr>
        <w:rPr>
          <w:rFonts w:ascii="Times New Roman" w:hAnsi="Times New Roman" w:cs="Times New Roman"/>
          <w:i/>
          <w:iCs/>
        </w:rPr>
      </w:pPr>
    </w:p>
    <w:p w14:paraId="2D30E13B" w14:textId="562C9687" w:rsidR="00346FF4" w:rsidRDefault="00346FF4" w:rsidP="00551D54">
      <w:pPr>
        <w:rPr>
          <w:rFonts w:ascii="Times New Roman" w:hAnsi="Times New Roman" w:cs="Times New Roman"/>
          <w:i/>
          <w:iCs/>
        </w:rPr>
      </w:pPr>
    </w:p>
    <w:p w14:paraId="1663D727" w14:textId="20C1B61F" w:rsidR="00346FF4" w:rsidRDefault="00346FF4" w:rsidP="00551D54">
      <w:pPr>
        <w:rPr>
          <w:rFonts w:ascii="Times New Roman" w:hAnsi="Times New Roman" w:cs="Times New Roman"/>
          <w:i/>
          <w:iCs/>
        </w:rPr>
      </w:pPr>
    </w:p>
    <w:p w14:paraId="67DBD47F" w14:textId="39E7C8FD" w:rsidR="00346FF4" w:rsidRDefault="00346FF4" w:rsidP="00551D54">
      <w:pPr>
        <w:rPr>
          <w:rFonts w:ascii="Times New Roman" w:hAnsi="Times New Roman" w:cs="Times New Roman"/>
          <w:i/>
          <w:iCs/>
        </w:rPr>
      </w:pPr>
    </w:p>
    <w:p w14:paraId="35334F05" w14:textId="661A75CD" w:rsidR="00346FF4" w:rsidRDefault="00346FF4" w:rsidP="00551D54">
      <w:pPr>
        <w:rPr>
          <w:rFonts w:ascii="Times New Roman" w:hAnsi="Times New Roman" w:cs="Times New Roman"/>
          <w:i/>
          <w:iCs/>
        </w:rPr>
      </w:pPr>
    </w:p>
    <w:p w14:paraId="075249C8" w14:textId="77777777" w:rsidR="00346FF4" w:rsidRDefault="00346FF4" w:rsidP="00551D54">
      <w:pPr>
        <w:rPr>
          <w:rFonts w:ascii="Times New Roman" w:hAnsi="Times New Roman" w:cs="Times New Roman"/>
          <w:i/>
          <w:iCs/>
        </w:rPr>
      </w:pPr>
    </w:p>
    <w:p w14:paraId="461EF113" w14:textId="2CF9ABDB" w:rsidR="00346FF4" w:rsidRDefault="00346FF4" w:rsidP="00551D54">
      <w:pPr>
        <w:rPr>
          <w:rFonts w:ascii="Times New Roman" w:hAnsi="Times New Roman" w:cs="Times New Roman"/>
          <w:i/>
          <w:iCs/>
        </w:rPr>
      </w:pPr>
    </w:p>
    <w:p w14:paraId="79C62A97" w14:textId="163B5D2B" w:rsidR="00346FF4" w:rsidRDefault="00346FF4" w:rsidP="00551D54">
      <w:pPr>
        <w:rPr>
          <w:rFonts w:ascii="Times New Roman" w:hAnsi="Times New Roman" w:cs="Times New Roman"/>
          <w:i/>
          <w:iCs/>
        </w:rPr>
      </w:pPr>
    </w:p>
    <w:p w14:paraId="7D1B6F40" w14:textId="05554540" w:rsidR="00346FF4" w:rsidRDefault="00346FF4" w:rsidP="00551D54">
      <w:pPr>
        <w:rPr>
          <w:rFonts w:ascii="Times New Roman" w:hAnsi="Times New Roman" w:cs="Times New Roman"/>
          <w:i/>
          <w:iCs/>
        </w:rPr>
      </w:pPr>
    </w:p>
    <w:p w14:paraId="16FE2F8D" w14:textId="77777777" w:rsidR="00346FF4" w:rsidRDefault="00346FF4" w:rsidP="00551D54">
      <w:pPr>
        <w:rPr>
          <w:rFonts w:ascii="Times New Roman" w:hAnsi="Times New Roman" w:cs="Times New Roman"/>
          <w:i/>
          <w:iCs/>
        </w:rPr>
      </w:pPr>
    </w:p>
    <w:p w14:paraId="45491784" w14:textId="77777777" w:rsidR="00346FF4" w:rsidRDefault="00346FF4" w:rsidP="00551D54">
      <w:pPr>
        <w:rPr>
          <w:rFonts w:ascii="Times New Roman" w:hAnsi="Times New Roman" w:cs="Times New Roman"/>
          <w:i/>
          <w:iCs/>
        </w:rPr>
      </w:pPr>
    </w:p>
    <w:p w14:paraId="52B73003" w14:textId="77777777" w:rsidR="00346FF4" w:rsidRDefault="00346FF4" w:rsidP="00551D54">
      <w:pPr>
        <w:rPr>
          <w:rFonts w:ascii="Times New Roman" w:hAnsi="Times New Roman" w:cs="Times New Roman"/>
          <w:i/>
          <w:iCs/>
        </w:rPr>
      </w:pPr>
    </w:p>
    <w:p w14:paraId="6B40C939" w14:textId="77777777" w:rsidR="00346FF4" w:rsidRDefault="00346FF4" w:rsidP="00551D54">
      <w:pPr>
        <w:rPr>
          <w:rFonts w:ascii="Times New Roman" w:hAnsi="Times New Roman" w:cs="Times New Roman"/>
          <w:i/>
          <w:iCs/>
        </w:rPr>
      </w:pPr>
    </w:p>
    <w:p w14:paraId="21D0BCB6" w14:textId="77777777" w:rsidR="00346FF4" w:rsidRDefault="00346FF4" w:rsidP="00551D54">
      <w:pPr>
        <w:rPr>
          <w:rFonts w:ascii="Times New Roman" w:hAnsi="Times New Roman" w:cs="Times New Roman"/>
          <w:i/>
          <w:iCs/>
        </w:rPr>
      </w:pPr>
    </w:p>
    <w:p w14:paraId="574B1BFB" w14:textId="77777777" w:rsidR="00346FF4" w:rsidRDefault="00346FF4" w:rsidP="00551D54">
      <w:pPr>
        <w:rPr>
          <w:rFonts w:ascii="Times New Roman" w:hAnsi="Times New Roman" w:cs="Times New Roman"/>
          <w:i/>
          <w:iCs/>
        </w:rPr>
      </w:pPr>
    </w:p>
    <w:p w14:paraId="3B2056F8" w14:textId="77777777" w:rsidR="00346FF4" w:rsidRDefault="00346FF4" w:rsidP="00551D54">
      <w:pPr>
        <w:rPr>
          <w:rFonts w:ascii="Times New Roman" w:hAnsi="Times New Roman" w:cs="Times New Roman"/>
          <w:i/>
          <w:iCs/>
        </w:rPr>
      </w:pPr>
    </w:p>
    <w:p w14:paraId="5D1431FD" w14:textId="52B23E12" w:rsidR="00346FF4" w:rsidRDefault="00346FF4" w:rsidP="00551D54">
      <w:pPr>
        <w:rPr>
          <w:rFonts w:ascii="Times New Roman" w:hAnsi="Times New Roman" w:cs="Times New Roman"/>
          <w:i/>
          <w:iCs/>
        </w:rPr>
      </w:pPr>
    </w:p>
    <w:p w14:paraId="21534338" w14:textId="77777777" w:rsidR="00346FF4" w:rsidRDefault="00346FF4" w:rsidP="00551D54">
      <w:pPr>
        <w:rPr>
          <w:rFonts w:ascii="Times New Roman" w:hAnsi="Times New Roman" w:cs="Times New Roman"/>
          <w:i/>
          <w:iCs/>
        </w:rPr>
      </w:pPr>
    </w:p>
    <w:p w14:paraId="37B68AAE" w14:textId="76E5E8E3" w:rsidR="00346FF4" w:rsidRDefault="00346FF4" w:rsidP="00551D54">
      <w:pPr>
        <w:rPr>
          <w:rFonts w:ascii="Times New Roman" w:hAnsi="Times New Roman" w:cs="Times New Roman"/>
          <w:i/>
          <w:iCs/>
        </w:rPr>
      </w:pPr>
    </w:p>
    <w:p w14:paraId="3608893E" w14:textId="77777777" w:rsidR="00346FF4" w:rsidRDefault="00346FF4" w:rsidP="00551D54">
      <w:pPr>
        <w:rPr>
          <w:rFonts w:ascii="Times New Roman" w:hAnsi="Times New Roman" w:cs="Times New Roman"/>
          <w:i/>
          <w:iCs/>
        </w:rPr>
      </w:pPr>
    </w:p>
    <w:p w14:paraId="6C14BFC8" w14:textId="5E65F192" w:rsidR="00346FF4" w:rsidRDefault="00346FF4" w:rsidP="00551D54">
      <w:pPr>
        <w:rPr>
          <w:rFonts w:ascii="Times New Roman" w:hAnsi="Times New Roman" w:cs="Times New Roman"/>
          <w:i/>
          <w:iCs/>
        </w:rPr>
      </w:pPr>
    </w:p>
    <w:p w14:paraId="0917B666" w14:textId="01D27101" w:rsidR="00346FF4" w:rsidRDefault="00346FF4" w:rsidP="00551D54">
      <w:pPr>
        <w:rPr>
          <w:rFonts w:ascii="Times New Roman" w:hAnsi="Times New Roman" w:cs="Times New Roman"/>
          <w:i/>
          <w:iCs/>
        </w:rPr>
      </w:pPr>
    </w:p>
    <w:p w14:paraId="0BA11A38" w14:textId="6676A85F" w:rsidR="00346FF4" w:rsidRDefault="007E27F5" w:rsidP="00551D54">
      <w:pPr>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670528" behindDoc="1" locked="0" layoutInCell="1" allowOverlap="1" wp14:anchorId="0758034D" wp14:editId="39977281">
            <wp:simplePos x="0" y="0"/>
            <wp:positionH relativeFrom="column">
              <wp:posOffset>599440</wp:posOffset>
            </wp:positionH>
            <wp:positionV relativeFrom="paragraph">
              <wp:posOffset>0</wp:posOffset>
            </wp:positionV>
            <wp:extent cx="4917440" cy="4917440"/>
            <wp:effectExtent l="0" t="0" r="0" b="0"/>
            <wp:wrapTight wrapText="bothSides">
              <wp:wrapPolygon edited="0">
                <wp:start x="112" y="0"/>
                <wp:lineTo x="0" y="279"/>
                <wp:lineTo x="0" y="446"/>
                <wp:lineTo x="2845" y="893"/>
                <wp:lineTo x="1952" y="1450"/>
                <wp:lineTo x="1952" y="1729"/>
                <wp:lineTo x="2845" y="1785"/>
                <wp:lineTo x="2845" y="2678"/>
                <wp:lineTo x="725" y="3570"/>
                <wp:lineTo x="725" y="3849"/>
                <wp:lineTo x="2231" y="4463"/>
                <wp:lineTo x="2845" y="4463"/>
                <wp:lineTo x="2845" y="5355"/>
                <wp:lineTo x="837" y="5690"/>
                <wp:lineTo x="837" y="6136"/>
                <wp:lineTo x="2845" y="6248"/>
                <wp:lineTo x="2845" y="7140"/>
                <wp:lineTo x="1283" y="7921"/>
                <wp:lineTo x="1395" y="8200"/>
                <wp:lineTo x="2566" y="8926"/>
                <wp:lineTo x="2845" y="8926"/>
                <wp:lineTo x="2845" y="9260"/>
                <wp:lineTo x="3180" y="9818"/>
                <wp:lineTo x="3347" y="10041"/>
                <wp:lineTo x="8758" y="10711"/>
                <wp:lineTo x="0" y="10767"/>
                <wp:lineTo x="0" y="11269"/>
                <wp:lineTo x="2845" y="11603"/>
                <wp:lineTo x="2008" y="12217"/>
                <wp:lineTo x="1952" y="12496"/>
                <wp:lineTo x="2455" y="12496"/>
                <wp:lineTo x="2845" y="13388"/>
                <wp:lineTo x="2845" y="14281"/>
                <wp:lineTo x="725" y="14281"/>
                <wp:lineTo x="725" y="14671"/>
                <wp:lineTo x="2845" y="15174"/>
                <wp:lineTo x="2845" y="16066"/>
                <wp:lineTo x="837" y="16512"/>
                <wp:lineTo x="837" y="16959"/>
                <wp:lineTo x="2845" y="16959"/>
                <wp:lineTo x="2845" y="17851"/>
                <wp:lineTo x="1283" y="18744"/>
                <wp:lineTo x="1283" y="18967"/>
                <wp:lineTo x="2455" y="19636"/>
                <wp:lineTo x="2845" y="19636"/>
                <wp:lineTo x="2845" y="20194"/>
                <wp:lineTo x="3347" y="20529"/>
                <wp:lineTo x="3905" y="20585"/>
                <wp:lineTo x="4574" y="21254"/>
                <wp:lineTo x="9539" y="21421"/>
                <wp:lineTo x="9930" y="21421"/>
                <wp:lineTo x="17070" y="21310"/>
                <wp:lineTo x="21254" y="20752"/>
                <wp:lineTo x="21421" y="19860"/>
                <wp:lineTo x="21533" y="10934"/>
                <wp:lineTo x="10767" y="10711"/>
                <wp:lineTo x="15452" y="10711"/>
                <wp:lineTo x="19525" y="10320"/>
                <wp:lineTo x="19469" y="9818"/>
                <wp:lineTo x="20473" y="9818"/>
                <wp:lineTo x="21477" y="9372"/>
                <wp:lineTo x="21533" y="167"/>
                <wp:lineTo x="446" y="0"/>
                <wp:lineTo x="112" y="0"/>
              </wp:wrapPolygon>
            </wp:wrapTight>
            <wp:docPr id="15314489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8967" name="Picture 1531448967"/>
                    <pic:cNvPicPr/>
                  </pic:nvPicPr>
                  <pic:blipFill>
                    <a:blip r:embed="rId13"/>
                    <a:stretch>
                      <a:fillRect/>
                    </a:stretch>
                  </pic:blipFill>
                  <pic:spPr>
                    <a:xfrm>
                      <a:off x="0" y="0"/>
                      <a:ext cx="4917440" cy="4917440"/>
                    </a:xfrm>
                    <a:prstGeom prst="rect">
                      <a:avLst/>
                    </a:prstGeom>
                  </pic:spPr>
                </pic:pic>
              </a:graphicData>
            </a:graphic>
            <wp14:sizeRelH relativeFrom="page">
              <wp14:pctWidth>0</wp14:pctWidth>
            </wp14:sizeRelH>
            <wp14:sizeRelV relativeFrom="page">
              <wp14:pctHeight>0</wp14:pctHeight>
            </wp14:sizeRelV>
          </wp:anchor>
        </w:drawing>
      </w:r>
    </w:p>
    <w:p w14:paraId="0EA2EBAC" w14:textId="067BCBD3" w:rsidR="00346FF4" w:rsidRDefault="00346FF4" w:rsidP="00551D54">
      <w:pPr>
        <w:rPr>
          <w:rFonts w:ascii="Times New Roman" w:hAnsi="Times New Roman" w:cs="Times New Roman"/>
          <w:i/>
          <w:iCs/>
        </w:rPr>
      </w:pPr>
    </w:p>
    <w:p w14:paraId="48B3653A" w14:textId="5113DA60" w:rsidR="00346FF4" w:rsidRDefault="00346FF4" w:rsidP="00551D54">
      <w:pPr>
        <w:rPr>
          <w:rFonts w:ascii="Times New Roman" w:hAnsi="Times New Roman" w:cs="Times New Roman"/>
          <w:i/>
          <w:iCs/>
        </w:rPr>
      </w:pPr>
    </w:p>
    <w:p w14:paraId="08B30B3F" w14:textId="4D8ACDA6" w:rsidR="00346FF4" w:rsidRDefault="00346FF4" w:rsidP="00551D54">
      <w:pPr>
        <w:rPr>
          <w:rFonts w:ascii="Times New Roman" w:hAnsi="Times New Roman" w:cs="Times New Roman"/>
          <w:i/>
          <w:iCs/>
        </w:rPr>
      </w:pPr>
    </w:p>
    <w:p w14:paraId="32296932" w14:textId="1D12F4A8" w:rsidR="00346FF4" w:rsidRDefault="00346FF4" w:rsidP="00551D54">
      <w:pPr>
        <w:rPr>
          <w:rFonts w:ascii="Times New Roman" w:hAnsi="Times New Roman" w:cs="Times New Roman"/>
          <w:i/>
          <w:iCs/>
        </w:rPr>
      </w:pPr>
    </w:p>
    <w:p w14:paraId="3F8143F4" w14:textId="4C1BED97" w:rsidR="00346FF4" w:rsidRDefault="00346FF4" w:rsidP="00551D54">
      <w:pPr>
        <w:rPr>
          <w:rFonts w:ascii="Times New Roman" w:hAnsi="Times New Roman" w:cs="Times New Roman"/>
          <w:i/>
          <w:iCs/>
        </w:rPr>
      </w:pPr>
    </w:p>
    <w:p w14:paraId="19B7DDE0" w14:textId="77777777" w:rsidR="00346FF4" w:rsidRDefault="00346FF4" w:rsidP="00551D54">
      <w:pPr>
        <w:rPr>
          <w:rFonts w:ascii="Times New Roman" w:hAnsi="Times New Roman" w:cs="Times New Roman"/>
          <w:i/>
          <w:iCs/>
        </w:rPr>
      </w:pPr>
    </w:p>
    <w:p w14:paraId="7E36A2C5" w14:textId="77777777" w:rsidR="00346FF4" w:rsidRDefault="00346FF4" w:rsidP="00551D54">
      <w:pPr>
        <w:rPr>
          <w:rFonts w:ascii="Times New Roman" w:hAnsi="Times New Roman" w:cs="Times New Roman"/>
          <w:i/>
          <w:iCs/>
        </w:rPr>
      </w:pPr>
    </w:p>
    <w:p w14:paraId="150243F1" w14:textId="77777777" w:rsidR="00346FF4" w:rsidRDefault="00346FF4" w:rsidP="00551D54">
      <w:pPr>
        <w:rPr>
          <w:rFonts w:ascii="Times New Roman" w:hAnsi="Times New Roman" w:cs="Times New Roman"/>
          <w:i/>
          <w:iCs/>
        </w:rPr>
      </w:pPr>
    </w:p>
    <w:p w14:paraId="2396DC53" w14:textId="77777777" w:rsidR="007E27F5" w:rsidRDefault="007E27F5" w:rsidP="00551D54">
      <w:pPr>
        <w:rPr>
          <w:rFonts w:ascii="Times New Roman" w:hAnsi="Times New Roman" w:cs="Times New Roman"/>
          <w:i/>
          <w:iCs/>
        </w:rPr>
      </w:pPr>
    </w:p>
    <w:p w14:paraId="3BBB30C7" w14:textId="77777777" w:rsidR="007E27F5" w:rsidRDefault="007E27F5" w:rsidP="00551D54">
      <w:pPr>
        <w:rPr>
          <w:rFonts w:ascii="Times New Roman" w:hAnsi="Times New Roman" w:cs="Times New Roman"/>
          <w:i/>
          <w:iCs/>
        </w:rPr>
      </w:pPr>
    </w:p>
    <w:p w14:paraId="38E1C63F" w14:textId="77777777" w:rsidR="007E27F5" w:rsidRDefault="007E27F5" w:rsidP="00551D54">
      <w:pPr>
        <w:rPr>
          <w:rFonts w:ascii="Times New Roman" w:hAnsi="Times New Roman" w:cs="Times New Roman"/>
          <w:i/>
          <w:iCs/>
        </w:rPr>
      </w:pPr>
    </w:p>
    <w:p w14:paraId="53039100" w14:textId="77777777" w:rsidR="007E27F5" w:rsidRDefault="007E27F5" w:rsidP="00551D54">
      <w:pPr>
        <w:rPr>
          <w:rFonts w:ascii="Times New Roman" w:hAnsi="Times New Roman" w:cs="Times New Roman"/>
          <w:i/>
          <w:iCs/>
        </w:rPr>
      </w:pPr>
    </w:p>
    <w:p w14:paraId="73D5A35A" w14:textId="77777777" w:rsidR="007E27F5" w:rsidRDefault="007E27F5" w:rsidP="00551D54">
      <w:pPr>
        <w:rPr>
          <w:rFonts w:ascii="Times New Roman" w:hAnsi="Times New Roman" w:cs="Times New Roman"/>
          <w:i/>
          <w:iCs/>
        </w:rPr>
      </w:pPr>
    </w:p>
    <w:p w14:paraId="2B670F03" w14:textId="77777777" w:rsidR="007E27F5" w:rsidRDefault="007E27F5" w:rsidP="00551D54">
      <w:pPr>
        <w:rPr>
          <w:rFonts w:ascii="Times New Roman" w:hAnsi="Times New Roman" w:cs="Times New Roman"/>
          <w:i/>
          <w:iCs/>
        </w:rPr>
      </w:pPr>
    </w:p>
    <w:p w14:paraId="3E17FB03" w14:textId="77777777" w:rsidR="007E27F5" w:rsidRDefault="007E27F5" w:rsidP="00551D54">
      <w:pPr>
        <w:rPr>
          <w:rFonts w:ascii="Times New Roman" w:hAnsi="Times New Roman" w:cs="Times New Roman"/>
          <w:i/>
          <w:iCs/>
        </w:rPr>
      </w:pPr>
    </w:p>
    <w:p w14:paraId="3563E5E4" w14:textId="77777777" w:rsidR="007E27F5" w:rsidRDefault="007E27F5" w:rsidP="00551D54">
      <w:pPr>
        <w:rPr>
          <w:rFonts w:ascii="Times New Roman" w:hAnsi="Times New Roman" w:cs="Times New Roman"/>
          <w:i/>
          <w:iCs/>
        </w:rPr>
      </w:pPr>
    </w:p>
    <w:p w14:paraId="7802E473" w14:textId="77777777" w:rsidR="007E27F5" w:rsidRDefault="007E27F5" w:rsidP="00551D54">
      <w:pPr>
        <w:rPr>
          <w:rFonts w:ascii="Times New Roman" w:hAnsi="Times New Roman" w:cs="Times New Roman"/>
          <w:i/>
          <w:iCs/>
        </w:rPr>
      </w:pPr>
    </w:p>
    <w:p w14:paraId="6BE79226" w14:textId="77777777" w:rsidR="007E27F5" w:rsidRDefault="007E27F5" w:rsidP="00551D54">
      <w:pPr>
        <w:rPr>
          <w:rFonts w:ascii="Times New Roman" w:hAnsi="Times New Roman" w:cs="Times New Roman"/>
          <w:i/>
          <w:iCs/>
        </w:rPr>
      </w:pPr>
    </w:p>
    <w:p w14:paraId="076C7589" w14:textId="77777777" w:rsidR="007E27F5" w:rsidRDefault="007E27F5" w:rsidP="00551D54">
      <w:pPr>
        <w:rPr>
          <w:rFonts w:ascii="Times New Roman" w:hAnsi="Times New Roman" w:cs="Times New Roman"/>
          <w:i/>
          <w:iCs/>
        </w:rPr>
      </w:pPr>
    </w:p>
    <w:p w14:paraId="14939B27" w14:textId="77777777" w:rsidR="007E27F5" w:rsidRDefault="007E27F5" w:rsidP="00551D54">
      <w:pPr>
        <w:rPr>
          <w:rFonts w:ascii="Times New Roman" w:hAnsi="Times New Roman" w:cs="Times New Roman"/>
          <w:i/>
          <w:iCs/>
        </w:rPr>
      </w:pPr>
    </w:p>
    <w:p w14:paraId="7986EA36" w14:textId="77777777" w:rsidR="007E27F5" w:rsidRDefault="007E27F5" w:rsidP="00551D54">
      <w:pPr>
        <w:rPr>
          <w:rFonts w:ascii="Times New Roman" w:hAnsi="Times New Roman" w:cs="Times New Roman"/>
          <w:i/>
          <w:iCs/>
        </w:rPr>
      </w:pPr>
    </w:p>
    <w:p w14:paraId="7E89FE51" w14:textId="77777777" w:rsidR="007E27F5" w:rsidRDefault="007E27F5" w:rsidP="00551D54">
      <w:pPr>
        <w:rPr>
          <w:rFonts w:ascii="Times New Roman" w:hAnsi="Times New Roman" w:cs="Times New Roman"/>
          <w:i/>
          <w:iCs/>
        </w:rPr>
      </w:pPr>
    </w:p>
    <w:p w14:paraId="6A995FC5" w14:textId="77777777" w:rsidR="007E27F5" w:rsidRDefault="007E27F5" w:rsidP="00551D54">
      <w:pPr>
        <w:rPr>
          <w:rFonts w:ascii="Times New Roman" w:hAnsi="Times New Roman" w:cs="Times New Roman"/>
          <w:i/>
          <w:iCs/>
        </w:rPr>
      </w:pPr>
    </w:p>
    <w:p w14:paraId="6467C3FA" w14:textId="77777777" w:rsidR="007E27F5" w:rsidRDefault="007E27F5" w:rsidP="00551D54">
      <w:pPr>
        <w:rPr>
          <w:rFonts w:ascii="Times New Roman" w:hAnsi="Times New Roman" w:cs="Times New Roman"/>
          <w:i/>
          <w:iCs/>
        </w:rPr>
      </w:pPr>
    </w:p>
    <w:p w14:paraId="669EB7CF" w14:textId="77777777" w:rsidR="007E27F5" w:rsidRDefault="007E27F5" w:rsidP="00551D54">
      <w:pPr>
        <w:rPr>
          <w:rFonts w:ascii="Times New Roman" w:hAnsi="Times New Roman" w:cs="Times New Roman"/>
          <w:i/>
          <w:iCs/>
        </w:rPr>
      </w:pPr>
    </w:p>
    <w:p w14:paraId="475231FA" w14:textId="77777777" w:rsidR="007E27F5" w:rsidRDefault="007E27F5" w:rsidP="00551D54">
      <w:pPr>
        <w:rPr>
          <w:rFonts w:ascii="Times New Roman" w:hAnsi="Times New Roman" w:cs="Times New Roman"/>
          <w:i/>
          <w:iCs/>
        </w:rPr>
      </w:pPr>
    </w:p>
    <w:p w14:paraId="50050021" w14:textId="77777777" w:rsidR="007E27F5" w:rsidRDefault="007E27F5" w:rsidP="00551D54">
      <w:pPr>
        <w:rPr>
          <w:rFonts w:ascii="Times New Roman" w:hAnsi="Times New Roman" w:cs="Times New Roman"/>
          <w:i/>
          <w:iCs/>
        </w:rPr>
      </w:pPr>
    </w:p>
    <w:p w14:paraId="35F662E1" w14:textId="77777777" w:rsidR="007E27F5" w:rsidRDefault="007E27F5" w:rsidP="00551D54">
      <w:pPr>
        <w:rPr>
          <w:rFonts w:ascii="Times New Roman" w:hAnsi="Times New Roman" w:cs="Times New Roman"/>
          <w:i/>
          <w:iCs/>
        </w:rPr>
      </w:pPr>
    </w:p>
    <w:p w14:paraId="018DF7FB" w14:textId="22C34C40" w:rsidR="007E27F5" w:rsidRDefault="007E27F5" w:rsidP="007E27F5">
      <w:pPr>
        <w:rPr>
          <w:rFonts w:ascii="Times New Roman" w:hAnsi="Times New Roman" w:cs="Times New Roman"/>
          <w:i/>
          <w:iCs/>
        </w:rPr>
      </w:pPr>
      <w:r w:rsidRPr="0049174D">
        <w:rPr>
          <w:rFonts w:ascii="Times New Roman" w:hAnsi="Times New Roman" w:cs="Times New Roman"/>
          <w:b/>
          <w:bCs/>
          <w:i/>
          <w:iCs/>
        </w:rPr>
        <w:t xml:space="preserve">Figure </w:t>
      </w:r>
      <w:r>
        <w:rPr>
          <w:rFonts w:ascii="Times New Roman" w:hAnsi="Times New Roman" w:cs="Times New Roman"/>
          <w:b/>
          <w:bCs/>
          <w:i/>
          <w:iCs/>
        </w:rPr>
        <w:t>4</w:t>
      </w:r>
      <w:r w:rsidRPr="0049174D">
        <w:rPr>
          <w:rFonts w:ascii="Times New Roman" w:hAnsi="Times New Roman" w:cs="Times New Roman"/>
          <w:b/>
          <w:bCs/>
          <w:i/>
          <w:iCs/>
        </w:rPr>
        <w:t>.</w:t>
      </w:r>
      <w:r w:rsidRPr="0049174D">
        <w:rPr>
          <w:rFonts w:ascii="Times New Roman" w:hAnsi="Times New Roman" w:cs="Times New Roman"/>
          <w:i/>
          <w:iCs/>
        </w:rPr>
        <w:t xml:space="preserve"> </w:t>
      </w:r>
      <w:r>
        <w:rPr>
          <w:rFonts w:ascii="Times New Roman" w:hAnsi="Times New Roman" w:cs="Times New Roman"/>
          <w:i/>
          <w:iCs/>
        </w:rPr>
        <w:t>Change in population-weighted greenest season Normalized Difference Vegetation Index from 2014-2018 to 2019-2023 in absolute (panel A) and relative (panel B) terms, by</w:t>
      </w:r>
      <w:r w:rsidR="007923E0">
        <w:rPr>
          <w:rFonts w:ascii="Times New Roman" w:hAnsi="Times New Roman" w:cs="Times New Roman"/>
          <w:i/>
          <w:iCs/>
        </w:rPr>
        <w:t xml:space="preserve"> </w:t>
      </w:r>
      <w:proofErr w:type="spellStart"/>
      <w:r w:rsidR="007923E0">
        <w:rPr>
          <w:rFonts w:ascii="Times New Roman" w:hAnsi="Times New Roman" w:cs="Times New Roman"/>
          <w:i/>
          <w:iCs/>
        </w:rPr>
        <w:t>Köppen</w:t>
      </w:r>
      <w:proofErr w:type="spellEnd"/>
      <w:r w:rsidR="007923E0">
        <w:rPr>
          <w:rFonts w:ascii="Times New Roman" w:hAnsi="Times New Roman" w:cs="Times New Roman"/>
          <w:i/>
          <w:iCs/>
        </w:rPr>
        <w:t>-Geiger</w:t>
      </w:r>
      <w:r>
        <w:rPr>
          <w:rFonts w:ascii="Times New Roman" w:hAnsi="Times New Roman" w:cs="Times New Roman"/>
          <w:i/>
          <w:iCs/>
        </w:rPr>
        <w:t xml:space="preserve"> </w:t>
      </w:r>
      <w:r>
        <w:rPr>
          <w:rFonts w:ascii="Times New Roman" w:hAnsi="Times New Roman" w:cs="Times New Roman"/>
          <w:i/>
          <w:iCs/>
        </w:rPr>
        <w:t>climate classification</w:t>
      </w:r>
      <w:r>
        <w:rPr>
          <w:rFonts w:ascii="Times New Roman" w:hAnsi="Times New Roman" w:cs="Times New Roman"/>
          <w:i/>
          <w:iCs/>
        </w:rPr>
        <w:t xml:space="preserve">. </w:t>
      </w:r>
    </w:p>
    <w:p w14:paraId="5089F917" w14:textId="77777777" w:rsidR="007E27F5" w:rsidRDefault="007E27F5" w:rsidP="00551D54">
      <w:pPr>
        <w:rPr>
          <w:rFonts w:ascii="Times New Roman" w:hAnsi="Times New Roman" w:cs="Times New Roman"/>
          <w:i/>
          <w:iCs/>
        </w:rPr>
      </w:pPr>
    </w:p>
    <w:p w14:paraId="20BB1544" w14:textId="39AD6129" w:rsidR="005C0060" w:rsidRDefault="005C0060" w:rsidP="005C0060">
      <w:pPr>
        <w:rPr>
          <w:rFonts w:ascii="Times New Roman" w:hAnsi="Times New Roman" w:cs="Times New Roman"/>
        </w:rPr>
      </w:pPr>
      <w:r>
        <w:rPr>
          <w:rFonts w:ascii="Times New Roman" w:hAnsi="Times New Roman" w:cs="Times New Roman"/>
        </w:rPr>
        <w:t xml:space="preserve">Globally, NDVI changes from 2014-2018 to 2019-2023 were associated with an estimated average of 5.04 (95% CI: 4.64, 5.19) more all-cause premature deaths per 100,000 annually to the 2020 population (Fig. </w:t>
      </w:r>
      <w:r w:rsidR="00BE60DF">
        <w:rPr>
          <w:rFonts w:ascii="Times New Roman" w:hAnsi="Times New Roman" w:cs="Times New Roman"/>
        </w:rPr>
        <w:t>5</w:t>
      </w:r>
      <w:r>
        <w:rPr>
          <w:rFonts w:ascii="Times New Roman" w:hAnsi="Times New Roman" w:cs="Times New Roman"/>
        </w:rPr>
        <w:t>). The premature mortality impact from urban greenspace changes was not evenly distributed around the world</w:t>
      </w:r>
      <w:r w:rsidR="00BE60DF">
        <w:rPr>
          <w:rFonts w:ascii="Times New Roman" w:hAnsi="Times New Roman" w:cs="Times New Roman"/>
        </w:rPr>
        <w:t xml:space="preserve"> (Fig. 5A)</w:t>
      </w:r>
      <w:r>
        <w:rPr>
          <w:rFonts w:ascii="Times New Roman" w:hAnsi="Times New Roman" w:cs="Times New Roman"/>
        </w:rPr>
        <w:t xml:space="preserve">. Changes in associated deaths closely mirrored trends in NDVI, with the largest reductions in Eastern Asia. Eastern Asia had a median reduction of 110.56 annual premature deaths per 100,000 population, though even within this region there was substantial variation across cities, ranging from 324.82 more premature deaths per 100,000 in Hiroshima, Japan to 490.92 fewer premature deaths per 100,000 in </w:t>
      </w:r>
      <w:proofErr w:type="spellStart"/>
      <w:r>
        <w:rPr>
          <w:rFonts w:ascii="Times New Roman" w:hAnsi="Times New Roman" w:cs="Times New Roman"/>
        </w:rPr>
        <w:t>Shiyan</w:t>
      </w:r>
      <w:proofErr w:type="spellEnd"/>
      <w:r>
        <w:rPr>
          <w:rFonts w:ascii="Times New Roman" w:hAnsi="Times New Roman" w:cs="Times New Roman"/>
        </w:rPr>
        <w:t>, China. Southeastern Asia and Sub-Saharan Africa had the highest increase in health burdens, with medians of 141.93 and 80.61 more deaths per 100,000 respectively. Substantial intra-regional variation existed for these regions as well- ranging from 521.82 more deaths to 87.83 fewer deaths per 100,000 in South-eastern Asia and from 511.89 more deaths to 212.01 fewer deaths per 100,000 in Sub-Saharan Africa.</w:t>
      </w:r>
    </w:p>
    <w:p w14:paraId="57051E70" w14:textId="77777777" w:rsidR="005C0060" w:rsidRDefault="005C0060" w:rsidP="00346FF4">
      <w:pPr>
        <w:rPr>
          <w:rFonts w:ascii="Times New Roman" w:hAnsi="Times New Roman" w:cs="Times New Roman"/>
        </w:rPr>
      </w:pPr>
    </w:p>
    <w:p w14:paraId="5ABED03B" w14:textId="13A6F767" w:rsidR="00346FF4" w:rsidRDefault="00346FF4" w:rsidP="00346FF4">
      <w:pPr>
        <w:rPr>
          <w:rFonts w:ascii="Times New Roman" w:hAnsi="Times New Roman" w:cs="Times New Roman"/>
        </w:rPr>
      </w:pPr>
      <w:r>
        <w:rPr>
          <w:rFonts w:ascii="Times New Roman" w:hAnsi="Times New Roman" w:cs="Times New Roman"/>
        </w:rPr>
        <w:t>The median change in mortality associated with changes in NDVI was 0.20 fewer deaths per 100,000 (range: 300.80 fewer to 288.27 more) among arid cities</w:t>
      </w:r>
      <w:r w:rsidR="0077465E">
        <w:rPr>
          <w:rFonts w:ascii="Times New Roman" w:hAnsi="Times New Roman" w:cs="Times New Roman"/>
        </w:rPr>
        <w:t xml:space="preserve"> (Fig. 5B)</w:t>
      </w:r>
      <w:r>
        <w:rPr>
          <w:rFonts w:ascii="Times New Roman" w:hAnsi="Times New Roman" w:cs="Times New Roman"/>
        </w:rPr>
        <w:t xml:space="preserve">. Temperate cities were similarly </w:t>
      </w:r>
      <w:proofErr w:type="gramStart"/>
      <w:r>
        <w:rPr>
          <w:rFonts w:ascii="Times New Roman" w:hAnsi="Times New Roman" w:cs="Times New Roman"/>
        </w:rPr>
        <w:t>fairly evenly</w:t>
      </w:r>
      <w:proofErr w:type="gramEnd"/>
      <w:r>
        <w:rPr>
          <w:rFonts w:ascii="Times New Roman" w:hAnsi="Times New Roman" w:cs="Times New Roman"/>
        </w:rPr>
        <w:t xml:space="preserve"> distributed between those with fewer and more deaths associated with changes in NDVI between the two time </w:t>
      </w:r>
      <w:r w:rsidR="000440D9">
        <w:rPr>
          <w:rFonts w:ascii="Times New Roman" w:hAnsi="Times New Roman" w:cs="Times New Roman"/>
        </w:rPr>
        <w:t>periods but</w:t>
      </w:r>
      <w:r>
        <w:rPr>
          <w:rFonts w:ascii="Times New Roman" w:hAnsi="Times New Roman" w:cs="Times New Roman"/>
        </w:rPr>
        <w:t xml:space="preserve"> had a larger spread than arid cities. Temperate cities had a median change of 4.94 more deaths per 100,000 (range: 490.92 fewer to 351.33 more). </w:t>
      </w:r>
      <w:r w:rsidR="000440D9">
        <w:rPr>
          <w:rFonts w:ascii="Times New Roman" w:hAnsi="Times New Roman" w:cs="Times New Roman"/>
        </w:rPr>
        <w:t>Tropical cities became on average less green over the past decade and had</w:t>
      </w:r>
      <w:r>
        <w:rPr>
          <w:rFonts w:ascii="Times New Roman" w:hAnsi="Times New Roman" w:cs="Times New Roman"/>
        </w:rPr>
        <w:t xml:space="preserve"> a median of 67 more associated deaths per 100,000 (range: 256.15 fewer to 521.82 more)</w:t>
      </w:r>
      <w:r w:rsidR="000440D9">
        <w:rPr>
          <w:rFonts w:ascii="Times New Roman" w:hAnsi="Times New Roman" w:cs="Times New Roman"/>
        </w:rPr>
        <w:t xml:space="preserve">. In contrast, </w:t>
      </w:r>
      <w:r>
        <w:rPr>
          <w:rFonts w:ascii="Times New Roman" w:hAnsi="Times New Roman" w:cs="Times New Roman"/>
        </w:rPr>
        <w:t xml:space="preserve">continental cities became slightly greener on and had a median of 57.39 fewer associated deaths per 100,000 (range: 569.84 fewer to 343.40 more). The spread across all climate classifications spanned reduced and additional deaths.  </w:t>
      </w:r>
    </w:p>
    <w:p w14:paraId="6547561A" w14:textId="6549FB88" w:rsidR="00346FF4" w:rsidRDefault="004A1A47" w:rsidP="00346FF4">
      <w:pPr>
        <w:rPr>
          <w:rFonts w:ascii="Times New Roman" w:hAnsi="Times New Roman" w:cs="Times New Roman"/>
          <w:i/>
          <w:iCs/>
        </w:rPr>
      </w:pPr>
      <w:ins w:id="4" w:author="Martin, Greta Katherine" w:date="2024-11-02T15:50:00Z" w16du:dateUtc="2024-11-02T19:50:00Z">
        <w:r>
          <w:rPr>
            <w:rFonts w:ascii="Times New Roman" w:hAnsi="Times New Roman" w:cs="Times New Roman"/>
            <w:noProof/>
          </w:rPr>
          <w:drawing>
            <wp:anchor distT="0" distB="0" distL="114300" distR="114300" simplePos="0" relativeHeight="251671552" behindDoc="1" locked="0" layoutInCell="1" allowOverlap="1" wp14:anchorId="53CD85EE" wp14:editId="2B5DA8B8">
              <wp:simplePos x="0" y="0"/>
              <wp:positionH relativeFrom="column">
                <wp:posOffset>0</wp:posOffset>
              </wp:positionH>
              <wp:positionV relativeFrom="paragraph">
                <wp:posOffset>141605</wp:posOffset>
              </wp:positionV>
              <wp:extent cx="5943600" cy="5943600"/>
              <wp:effectExtent l="0" t="0" r="0" b="0"/>
              <wp:wrapTight wrapText="bothSides">
                <wp:wrapPolygon edited="0">
                  <wp:start x="138" y="0"/>
                  <wp:lineTo x="0" y="323"/>
                  <wp:lineTo x="0" y="462"/>
                  <wp:lineTo x="1800" y="738"/>
                  <wp:lineTo x="1754" y="1015"/>
                  <wp:lineTo x="3277" y="1477"/>
                  <wp:lineTo x="4246" y="1477"/>
                  <wp:lineTo x="4154" y="2077"/>
                  <wp:lineTo x="3877" y="2354"/>
                  <wp:lineTo x="692" y="2769"/>
                  <wp:lineTo x="692" y="3277"/>
                  <wp:lineTo x="2954" y="3692"/>
                  <wp:lineTo x="4569" y="3692"/>
                  <wp:lineTo x="3785" y="4062"/>
                  <wp:lineTo x="3738" y="4431"/>
                  <wp:lineTo x="4062" y="4431"/>
                  <wp:lineTo x="3277" y="4662"/>
                  <wp:lineTo x="3323" y="4985"/>
                  <wp:lineTo x="6554" y="5169"/>
                  <wp:lineTo x="3646" y="5215"/>
                  <wp:lineTo x="2954" y="5354"/>
                  <wp:lineTo x="2954" y="6046"/>
                  <wp:lineTo x="3738" y="6646"/>
                  <wp:lineTo x="3923" y="6646"/>
                  <wp:lineTo x="3415" y="7062"/>
                  <wp:lineTo x="3508" y="7338"/>
                  <wp:lineTo x="2908" y="7477"/>
                  <wp:lineTo x="2862" y="7846"/>
                  <wp:lineTo x="4015" y="8123"/>
                  <wp:lineTo x="3554" y="8769"/>
                  <wp:lineTo x="3554" y="9323"/>
                  <wp:lineTo x="8815" y="9600"/>
                  <wp:lineTo x="6738" y="9600"/>
                  <wp:lineTo x="6692" y="9969"/>
                  <wp:lineTo x="10800" y="10338"/>
                  <wp:lineTo x="0" y="10754"/>
                  <wp:lineTo x="0" y="11262"/>
                  <wp:lineTo x="6554" y="11815"/>
                  <wp:lineTo x="6554" y="12554"/>
                  <wp:lineTo x="5677" y="12785"/>
                  <wp:lineTo x="5677" y="13108"/>
                  <wp:lineTo x="6554" y="13292"/>
                  <wp:lineTo x="6554" y="14031"/>
                  <wp:lineTo x="4754" y="14492"/>
                  <wp:lineTo x="4385" y="14631"/>
                  <wp:lineTo x="4385" y="14862"/>
                  <wp:lineTo x="6323" y="15508"/>
                  <wp:lineTo x="6554" y="15508"/>
                  <wp:lineTo x="6554" y="16246"/>
                  <wp:lineTo x="4569" y="16338"/>
                  <wp:lineTo x="4569" y="16708"/>
                  <wp:lineTo x="6554" y="16985"/>
                  <wp:lineTo x="6554" y="17723"/>
                  <wp:lineTo x="4985" y="18185"/>
                  <wp:lineTo x="5077" y="18462"/>
                  <wp:lineTo x="6508" y="19200"/>
                  <wp:lineTo x="6692" y="21046"/>
                  <wp:lineTo x="9231" y="21369"/>
                  <wp:lineTo x="12323" y="21462"/>
                  <wp:lineTo x="17400" y="21462"/>
                  <wp:lineTo x="19062" y="21369"/>
                  <wp:lineTo x="20723" y="21000"/>
                  <wp:lineTo x="20677" y="20677"/>
                  <wp:lineTo x="20908" y="20677"/>
                  <wp:lineTo x="21462" y="20123"/>
                  <wp:lineTo x="21508" y="10985"/>
                  <wp:lineTo x="10800" y="10338"/>
                  <wp:lineTo x="20585" y="9969"/>
                  <wp:lineTo x="20815" y="9646"/>
                  <wp:lineTo x="21046" y="9600"/>
                  <wp:lineTo x="21462" y="9369"/>
                  <wp:lineTo x="21508" y="185"/>
                  <wp:lineTo x="415" y="0"/>
                  <wp:lineTo x="138" y="0"/>
                </wp:wrapPolygon>
              </wp:wrapTight>
              <wp:docPr id="1310480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80441" name="Picture 1310480441"/>
                      <pic:cNvPicPr/>
                    </pic:nvPicPr>
                    <pic:blipFill>
                      <a:blip r:embed="rId14"/>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7C7D073E" w14:textId="056B56D7" w:rsidR="00346FF4" w:rsidRDefault="00346FF4" w:rsidP="007E0BEF">
      <w:pPr>
        <w:rPr>
          <w:rFonts w:ascii="Times New Roman" w:hAnsi="Times New Roman" w:cs="Times New Roman"/>
        </w:rPr>
      </w:pPr>
    </w:p>
    <w:p w14:paraId="5958EDB6" w14:textId="77777777" w:rsidR="007E0BEF" w:rsidRDefault="007E0BEF" w:rsidP="00551D54">
      <w:pPr>
        <w:rPr>
          <w:rFonts w:ascii="Times New Roman" w:hAnsi="Times New Roman" w:cs="Times New Roman"/>
          <w:i/>
          <w:iCs/>
        </w:rPr>
      </w:pPr>
    </w:p>
    <w:p w14:paraId="4D8609CC" w14:textId="699B2250" w:rsidR="008443E7" w:rsidRDefault="00B40700" w:rsidP="00551D54">
      <w:pPr>
        <w:rPr>
          <w:rFonts w:ascii="Times New Roman" w:hAnsi="Times New Roman" w:cs="Times New Roman"/>
          <w:i/>
          <w:iCs/>
        </w:rPr>
      </w:pPr>
      <w:del w:id="5" w:author="Martin, Greta Katherine" w:date="2024-11-01T16:04:00Z" w16du:dateUtc="2024-11-01T20:04:00Z">
        <w:r w:rsidDel="00A95BD7">
          <w:rPr>
            <w:rFonts w:ascii="Times New Roman" w:hAnsi="Times New Roman" w:cs="Times New Roman"/>
            <w:i/>
            <w:iCs/>
            <w:noProof/>
          </w:rPr>
          <w:drawing>
            <wp:anchor distT="0" distB="0" distL="114300" distR="114300" simplePos="0" relativeHeight="251661312" behindDoc="1" locked="0" layoutInCell="1" allowOverlap="1" wp14:anchorId="0B179B24" wp14:editId="71FBFE3A">
              <wp:simplePos x="0" y="0"/>
              <wp:positionH relativeFrom="column">
                <wp:posOffset>223520</wp:posOffset>
              </wp:positionH>
              <wp:positionV relativeFrom="paragraph">
                <wp:posOffset>0</wp:posOffset>
              </wp:positionV>
              <wp:extent cx="5943600" cy="5943600"/>
              <wp:effectExtent l="0" t="0" r="0" b="0"/>
              <wp:wrapTight wrapText="bothSides">
                <wp:wrapPolygon edited="0">
                  <wp:start x="138" y="0"/>
                  <wp:lineTo x="0" y="323"/>
                  <wp:lineTo x="0" y="462"/>
                  <wp:lineTo x="4338" y="738"/>
                  <wp:lineTo x="2031" y="1200"/>
                  <wp:lineTo x="1292" y="1385"/>
                  <wp:lineTo x="1385" y="1662"/>
                  <wp:lineTo x="3554" y="2215"/>
                  <wp:lineTo x="4338" y="2215"/>
                  <wp:lineTo x="4338" y="2954"/>
                  <wp:lineTo x="831" y="3554"/>
                  <wp:lineTo x="923" y="3923"/>
                  <wp:lineTo x="3369" y="4431"/>
                  <wp:lineTo x="4338" y="4431"/>
                  <wp:lineTo x="4338" y="5169"/>
                  <wp:lineTo x="692" y="5769"/>
                  <wp:lineTo x="692" y="6092"/>
                  <wp:lineTo x="3508" y="6646"/>
                  <wp:lineTo x="4338" y="6646"/>
                  <wp:lineTo x="4338" y="7385"/>
                  <wp:lineTo x="1985" y="7938"/>
                  <wp:lineTo x="1985" y="8262"/>
                  <wp:lineTo x="3923" y="8862"/>
                  <wp:lineTo x="4338" y="8862"/>
                  <wp:lineTo x="4338" y="9462"/>
                  <wp:lineTo x="4615" y="9600"/>
                  <wp:lineTo x="4523" y="9831"/>
                  <wp:lineTo x="5677" y="10338"/>
                  <wp:lineTo x="0" y="10754"/>
                  <wp:lineTo x="0" y="11262"/>
                  <wp:lineTo x="4338" y="11815"/>
                  <wp:lineTo x="4338" y="13292"/>
                  <wp:lineTo x="3185" y="13892"/>
                  <wp:lineTo x="3185" y="14077"/>
                  <wp:lineTo x="4292" y="14769"/>
                  <wp:lineTo x="2862" y="14769"/>
                  <wp:lineTo x="2631" y="14862"/>
                  <wp:lineTo x="2631" y="16292"/>
                  <wp:lineTo x="3138" y="16985"/>
                  <wp:lineTo x="4292" y="17723"/>
                  <wp:lineTo x="4338" y="19200"/>
                  <wp:lineTo x="3508" y="19569"/>
                  <wp:lineTo x="3185" y="19754"/>
                  <wp:lineTo x="3185" y="19938"/>
                  <wp:lineTo x="4246" y="20677"/>
                  <wp:lineTo x="4292" y="21046"/>
                  <wp:lineTo x="6554" y="21369"/>
                  <wp:lineTo x="9185" y="21462"/>
                  <wp:lineTo x="12277" y="21462"/>
                  <wp:lineTo x="14262" y="21369"/>
                  <wp:lineTo x="15692" y="21092"/>
                  <wp:lineTo x="15785" y="20677"/>
                  <wp:lineTo x="16062" y="20123"/>
                  <wp:lineTo x="16062" y="18462"/>
                  <wp:lineTo x="17631" y="18462"/>
                  <wp:lineTo x="21462" y="17954"/>
                  <wp:lineTo x="21508" y="13292"/>
                  <wp:lineTo x="16062" y="12554"/>
                  <wp:lineTo x="16108" y="11077"/>
                  <wp:lineTo x="14723" y="10338"/>
                  <wp:lineTo x="15046" y="9646"/>
                  <wp:lineTo x="14862" y="9600"/>
                  <wp:lineTo x="16154" y="9415"/>
                  <wp:lineTo x="16154" y="185"/>
                  <wp:lineTo x="415" y="0"/>
                  <wp:lineTo x="138" y="0"/>
                </wp:wrapPolygon>
              </wp:wrapTight>
              <wp:docPr id="1096672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05" name="Picture 1096672005"/>
                      <pic:cNvPicPr/>
                    </pic:nvPicPr>
                    <pic:blipFill>
                      <a:blip r:embed="rId15"/>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del>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7777777" w:rsidR="00D10EF1" w:rsidRDefault="00D10EF1" w:rsidP="00551D54">
      <w:pPr>
        <w:rPr>
          <w:rFonts w:ascii="Times New Roman" w:hAnsi="Times New Roman" w:cs="Times New Roman"/>
        </w:rPr>
      </w:pPr>
    </w:p>
    <w:p w14:paraId="1360A723" w14:textId="77777777"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2CB98175"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77777777" w:rsidR="00D10EF1" w:rsidRDefault="00D10EF1" w:rsidP="00551D54">
      <w:pPr>
        <w:rPr>
          <w:rFonts w:ascii="Times New Roman" w:hAnsi="Times New Roman" w:cs="Times New Roman"/>
        </w:rPr>
      </w:pP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A77E99C" w:rsidR="00D10EF1" w:rsidRDefault="00D10EF1" w:rsidP="00551D54">
      <w:pPr>
        <w:rPr>
          <w:rFonts w:ascii="Times New Roman" w:hAnsi="Times New Roman" w:cs="Times New Roman"/>
        </w:rPr>
      </w:pPr>
    </w:p>
    <w:p w14:paraId="7B69F0DA" w14:textId="2D61B763"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7777777" w:rsidR="00D10EF1" w:rsidRDefault="00D10EF1" w:rsidP="00551D54">
      <w:pPr>
        <w:rPr>
          <w:rFonts w:ascii="Times New Roman" w:hAnsi="Times New Roman" w:cs="Times New Roman"/>
        </w:rPr>
      </w:pPr>
    </w:p>
    <w:p w14:paraId="376CE52A" w14:textId="77777777" w:rsidR="00D10EF1" w:rsidRDefault="00D10EF1" w:rsidP="00551D54">
      <w:pPr>
        <w:rPr>
          <w:rFonts w:ascii="Times New Roman" w:hAnsi="Times New Roman" w:cs="Times New Roman"/>
        </w:rPr>
      </w:pPr>
    </w:p>
    <w:p w14:paraId="5E7C09EB" w14:textId="1DD776DA" w:rsidR="0049174D" w:rsidRDefault="00D10EF1" w:rsidP="00551D54">
      <w:pPr>
        <w:rPr>
          <w:rFonts w:ascii="Times New Roman" w:hAnsi="Times New Roman" w:cs="Times New Roman"/>
          <w:i/>
          <w:iCs/>
        </w:rPr>
      </w:pPr>
      <w:r w:rsidRPr="00D57F4C">
        <w:rPr>
          <w:rFonts w:ascii="Times New Roman" w:hAnsi="Times New Roman" w:cs="Times New Roman"/>
          <w:b/>
          <w:bCs/>
          <w:i/>
          <w:iCs/>
        </w:rPr>
        <w:lastRenderedPageBreak/>
        <w:t xml:space="preserve">Figure </w:t>
      </w:r>
      <w:r w:rsidR="00015676">
        <w:rPr>
          <w:rFonts w:ascii="Times New Roman" w:hAnsi="Times New Roman" w:cs="Times New Roman"/>
          <w:b/>
          <w:bCs/>
          <w:i/>
          <w:iCs/>
        </w:rPr>
        <w:t>4</w:t>
      </w:r>
      <w:r w:rsidRPr="00D57F4C">
        <w:rPr>
          <w:rFonts w:ascii="Times New Roman" w:hAnsi="Times New Roman" w:cs="Times New Roman"/>
          <w:b/>
          <w:bCs/>
          <w:i/>
          <w:iCs/>
        </w:rPr>
        <w:t xml:space="preserve">. </w:t>
      </w:r>
      <w:r w:rsidR="002B0627">
        <w:rPr>
          <w:rFonts w:ascii="Times New Roman" w:hAnsi="Times New Roman" w:cs="Times New Roman"/>
          <w:i/>
          <w:iCs/>
        </w:rPr>
        <w:t>Associated</w:t>
      </w:r>
      <w:r>
        <w:rPr>
          <w:rFonts w:ascii="Times New Roman" w:hAnsi="Times New Roman" w:cs="Times New Roman"/>
          <w:i/>
          <w:iCs/>
        </w:rPr>
        <w:t xml:space="preserve">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mortality </w:t>
      </w:r>
      <w:r>
        <w:rPr>
          <w:rFonts w:ascii="Times New Roman" w:hAnsi="Times New Roman" w:cs="Times New Roman"/>
          <w:i/>
          <w:iCs/>
        </w:rPr>
        <w:t>per 100,000 population</w:t>
      </w:r>
      <w:r w:rsidR="002B0627" w:rsidRPr="002B0627">
        <w:rPr>
          <w:rFonts w:ascii="Times New Roman" w:hAnsi="Times New Roman" w:cs="Times New Roman"/>
          <w:i/>
          <w:iCs/>
        </w:rPr>
        <w:t xml:space="preserve"> </w:t>
      </w:r>
      <w:r w:rsidR="002B0627">
        <w:rPr>
          <w:rFonts w:ascii="Times New Roman" w:hAnsi="Times New Roman" w:cs="Times New Roman"/>
          <w:i/>
          <w:iCs/>
        </w:rPr>
        <w:t>from c</w:t>
      </w:r>
      <w:r w:rsidR="002B0627">
        <w:rPr>
          <w:rFonts w:ascii="Times New Roman" w:hAnsi="Times New Roman" w:cs="Times New Roman"/>
          <w:i/>
          <w:iCs/>
        </w:rPr>
        <w:t xml:space="preserve">hanges in population-weighted peak season NDVI from 2014-2018 to 2019-2023 </w:t>
      </w:r>
      <w:r>
        <w:rPr>
          <w:rFonts w:ascii="Times New Roman" w:hAnsi="Times New Roman" w:cs="Times New Roman"/>
          <w:i/>
          <w:iCs/>
        </w:rPr>
        <w:t xml:space="preserve">to the 2020 population </w:t>
      </w:r>
      <w:r w:rsidR="002B0627">
        <w:rPr>
          <w:rFonts w:ascii="Times New Roman" w:hAnsi="Times New Roman" w:cs="Times New Roman"/>
          <w:i/>
          <w:iCs/>
        </w:rPr>
        <w:t xml:space="preserve">by geographical region (panel A) and climate classification </w:t>
      </w:r>
      <w:r>
        <w:rPr>
          <w:rFonts w:ascii="Times New Roman" w:hAnsi="Times New Roman" w:cs="Times New Roman"/>
          <w:i/>
          <w:iCs/>
        </w:rPr>
        <w:t>(panel B)</w:t>
      </w:r>
      <w:r w:rsidR="002B0627">
        <w:rPr>
          <w:rFonts w:ascii="Times New Roman" w:hAnsi="Times New Roman" w:cs="Times New Roman"/>
          <w:i/>
          <w:iCs/>
        </w:rPr>
        <w:t xml:space="preserve">. </w:t>
      </w:r>
      <w:r>
        <w:rPr>
          <w:rFonts w:ascii="Times New Roman" w:hAnsi="Times New Roman" w:cs="Times New Roman"/>
          <w:i/>
          <w:iCs/>
        </w:rPr>
        <w:t xml:space="preserve">One city classified as “Polar” was dropped from the </w:t>
      </w:r>
      <w:r w:rsidR="002B0627">
        <w:rPr>
          <w:rFonts w:ascii="Times New Roman" w:hAnsi="Times New Roman" w:cs="Times New Roman"/>
          <w:i/>
          <w:iCs/>
        </w:rPr>
        <w:t>panel B</w:t>
      </w:r>
      <w:r w:rsidR="002B0627">
        <w:rPr>
          <w:rFonts w:ascii="Times New Roman" w:hAnsi="Times New Roman" w:cs="Times New Roman"/>
          <w:i/>
          <w:iCs/>
        </w:rPr>
        <w:t xml:space="preserve"> </w:t>
      </w:r>
      <w:r>
        <w:rPr>
          <w:rFonts w:ascii="Times New Roman" w:hAnsi="Times New Roman" w:cs="Times New Roman"/>
          <w:i/>
          <w:iCs/>
        </w:rPr>
        <w:t xml:space="preserve">(El Alto, Bolivia, 112.69 </w:t>
      </w:r>
      <w:r w:rsidR="002509BF">
        <w:rPr>
          <w:rFonts w:ascii="Times New Roman" w:hAnsi="Times New Roman" w:cs="Times New Roman"/>
          <w:i/>
          <w:iCs/>
        </w:rPr>
        <w:t xml:space="preserve">more </w:t>
      </w:r>
      <w:r>
        <w:rPr>
          <w:rFonts w:ascii="Times New Roman" w:hAnsi="Times New Roman" w:cs="Times New Roman"/>
          <w:i/>
          <w:iCs/>
        </w:rPr>
        <w:t>deaths per 100,000 population).</w:t>
      </w:r>
    </w:p>
    <w:p w14:paraId="6333B3E1" w14:textId="77777777" w:rsidR="002B0627" w:rsidRPr="0049174D" w:rsidRDefault="002B0627"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7F0F4C41" w14:textId="77777777" w:rsidR="003057CF" w:rsidRDefault="003057CF" w:rsidP="00551D54">
      <w:pPr>
        <w:rPr>
          <w:rFonts w:ascii="Times New Roman" w:hAnsi="Times New Roman" w:cs="Times New Roman"/>
        </w:rPr>
      </w:pPr>
    </w:p>
    <w:p w14:paraId="16A1F32D" w14:textId="25D7BF4E" w:rsidR="00AB7DA9" w:rsidRDefault="00613582" w:rsidP="00551D54">
      <w:pPr>
        <w:rPr>
          <w:rFonts w:ascii="Times New Roman" w:hAnsi="Times New Roman" w:cs="Times New Roman"/>
        </w:rPr>
      </w:pPr>
      <w:r>
        <w:rPr>
          <w:rFonts w:ascii="Times New Roman" w:hAnsi="Times New Roman" w:cs="Times New Roman"/>
        </w:rPr>
        <w:t xml:space="preserve">We found that urban greenspace varies greatly across global cities </w:t>
      </w:r>
      <w:r w:rsidR="00EE0D06">
        <w:rPr>
          <w:rFonts w:ascii="Times New Roman" w:hAnsi="Times New Roman" w:cs="Times New Roman"/>
        </w:rPr>
        <w:t xml:space="preserve">(mean: 0.270, range: 0.072, 0.580) </w:t>
      </w:r>
      <w:r>
        <w:rPr>
          <w:rFonts w:ascii="Times New Roman" w:hAnsi="Times New Roman" w:cs="Times New Roman"/>
        </w:rPr>
        <w:t xml:space="preserve">and </w:t>
      </w:r>
      <w:commentRangeStart w:id="6"/>
      <w:commentRangeStart w:id="7"/>
      <w:r>
        <w:rPr>
          <w:rFonts w:ascii="Times New Roman" w:hAnsi="Times New Roman" w:cs="Times New Roman"/>
        </w:rPr>
        <w:t xml:space="preserve">is related to region </w:t>
      </w:r>
      <w:commentRangeEnd w:id="6"/>
      <w:r w:rsidR="00085BF5">
        <w:rPr>
          <w:rStyle w:val="CommentReference"/>
        </w:rPr>
        <w:commentReference w:id="6"/>
      </w:r>
      <w:commentRangeEnd w:id="7"/>
      <w:r w:rsidR="005A20F8">
        <w:rPr>
          <w:rStyle w:val="CommentReference"/>
        </w:rPr>
        <w:commentReference w:id="7"/>
      </w:r>
      <w:r>
        <w:rPr>
          <w:rFonts w:ascii="Times New Roman" w:hAnsi="Times New Roman" w:cs="Times New Roman"/>
        </w:rPr>
        <w:t>and climate classification.</w:t>
      </w:r>
      <w:r w:rsidR="00507D1B">
        <w:rPr>
          <w:rFonts w:ascii="Times New Roman" w:hAnsi="Times New Roman" w:cs="Times New Roman"/>
        </w:rPr>
        <w:t xml:space="preserve"> </w:t>
      </w:r>
      <w:r w:rsidR="00EE0D06">
        <w:rPr>
          <w:rFonts w:ascii="Times New Roman" w:hAnsi="Times New Roman" w:cs="Times New Roman"/>
        </w:rPr>
        <w:t xml:space="preserve">In general, peak season NDVI was highest in European and North American cities, where health impact assessments have historically been conducted. The 2019-2023 average greenest season NDVI was 0.193 in arid, 0.281 in temperate, 0.319 in tropical, and 0.327 in continental cities. </w:t>
      </w:r>
      <w:r>
        <w:rPr>
          <w:rFonts w:ascii="Times New Roman" w:hAnsi="Times New Roman" w:cs="Times New Roman"/>
        </w:rPr>
        <w:t xml:space="preserve">Overall, </w:t>
      </w:r>
      <w:r w:rsidR="00EE0D06">
        <w:rPr>
          <w:rFonts w:ascii="Times New Roman" w:hAnsi="Times New Roman" w:cs="Times New Roman"/>
        </w:rPr>
        <w:t>urban greenspace has remained stable from 2014-2018 to 2019-2023</w:t>
      </w:r>
      <w:r>
        <w:rPr>
          <w:rFonts w:ascii="Times New Roman" w:hAnsi="Times New Roman" w:cs="Times New Roman"/>
        </w:rPr>
        <w:t xml:space="preserve">. However, </w:t>
      </w:r>
      <w:r w:rsidR="00EE0D06">
        <w:rPr>
          <w:rFonts w:ascii="Times New Roman" w:hAnsi="Times New Roman" w:cs="Times New Roman"/>
        </w:rPr>
        <w:t>individual cities experienced over 20% changes in either direction</w:t>
      </w:r>
      <w:r>
        <w:rPr>
          <w:rFonts w:ascii="Times New Roman" w:hAnsi="Times New Roman" w:cs="Times New Roman"/>
        </w:rPr>
        <w:t xml:space="preserve">. </w:t>
      </w:r>
      <w:r w:rsidR="004E7988">
        <w:rPr>
          <w:rFonts w:ascii="Times New Roman" w:hAnsi="Times New Roman" w:cs="Times New Roman"/>
        </w:rPr>
        <w:t>We estimate</w:t>
      </w:r>
      <w:r w:rsidR="00EE0D06">
        <w:rPr>
          <w:rFonts w:ascii="Times New Roman" w:hAnsi="Times New Roman" w:cs="Times New Roman"/>
        </w:rPr>
        <w:t>d</w:t>
      </w:r>
      <w:r w:rsidR="004E7988">
        <w:rPr>
          <w:rFonts w:ascii="Times New Roman" w:hAnsi="Times New Roman" w:cs="Times New Roman"/>
        </w:rPr>
        <w:t xml:space="preserve"> that changes in NDVI from 2014-2018 to 2019-2023 were associated with </w:t>
      </w:r>
      <w:r w:rsidR="00EE0D06">
        <w:rPr>
          <w:rFonts w:ascii="Times New Roman" w:hAnsi="Times New Roman" w:cs="Times New Roman"/>
        </w:rPr>
        <w:t xml:space="preserve">5.04 (95% CI: 4.64, 5.19) </w:t>
      </w:r>
      <w:r w:rsidR="004E7988">
        <w:rPr>
          <w:rFonts w:ascii="Times New Roman" w:hAnsi="Times New Roman" w:cs="Times New Roman"/>
        </w:rPr>
        <w:t>additional deaths per 100,000 across the 1,041 cities.</w:t>
      </w:r>
      <w:r w:rsidR="00EF3256">
        <w:rPr>
          <w:rFonts w:ascii="Times New Roman" w:hAnsi="Times New Roman" w:cs="Times New Roman"/>
        </w:rPr>
        <w:t xml:space="preserve"> Despite this modest global estimate, there was a large spread in </w:t>
      </w:r>
      <w:r w:rsidR="00B559F0">
        <w:rPr>
          <w:rFonts w:ascii="Times New Roman" w:hAnsi="Times New Roman" w:cs="Times New Roman"/>
        </w:rPr>
        <w:t xml:space="preserve">the </w:t>
      </w:r>
      <w:r w:rsidR="00EF3256">
        <w:rPr>
          <w:rFonts w:ascii="Times New Roman" w:hAnsi="Times New Roman" w:cs="Times New Roman"/>
        </w:rPr>
        <w:t>mortality changes associated with urban greenspace</w:t>
      </w:r>
      <w:r w:rsidR="00AB7DA9">
        <w:rPr>
          <w:rFonts w:ascii="Times New Roman" w:hAnsi="Times New Roman" w:cs="Times New Roman"/>
        </w:rPr>
        <w:t xml:space="preserve">, with </w:t>
      </w:r>
      <w:r w:rsidR="00B559F0">
        <w:rPr>
          <w:rFonts w:ascii="Times New Roman" w:hAnsi="Times New Roman" w:cs="Times New Roman"/>
        </w:rPr>
        <w:t xml:space="preserve">over 100-fold higher and lower death rates across </w:t>
      </w:r>
      <w:r w:rsidR="00AB7DA9">
        <w:rPr>
          <w:rFonts w:ascii="Times New Roman" w:hAnsi="Times New Roman" w:cs="Times New Roman"/>
        </w:rPr>
        <w:t xml:space="preserve">individual </w:t>
      </w:r>
      <w:r w:rsidR="00B559F0">
        <w:rPr>
          <w:rFonts w:ascii="Times New Roman" w:hAnsi="Times New Roman" w:cs="Times New Roman"/>
        </w:rPr>
        <w:t>cities</w:t>
      </w:r>
      <w:r w:rsidR="00AB7DA9">
        <w:rPr>
          <w:rFonts w:ascii="Times New Roman" w:hAnsi="Times New Roman" w:cs="Times New Roman"/>
        </w:rPr>
        <w:t>.</w:t>
      </w:r>
    </w:p>
    <w:p w14:paraId="551F39B2" w14:textId="77777777" w:rsidR="00E93033" w:rsidRDefault="00E93033" w:rsidP="00551D54">
      <w:pPr>
        <w:rPr>
          <w:rFonts w:ascii="Times New Roman" w:hAnsi="Times New Roman" w:cs="Times New Roman"/>
        </w:rPr>
      </w:pPr>
    </w:p>
    <w:p w14:paraId="61577A59" w14:textId="6475F6C4" w:rsidR="00E93033" w:rsidRDefault="00E93033" w:rsidP="00551D54">
      <w:pPr>
        <w:rPr>
          <w:rFonts w:ascii="Times New Roman" w:hAnsi="Times New Roman" w:cs="Times New Roman"/>
        </w:rPr>
      </w:pPr>
      <w:commentRangeStart w:id="8"/>
      <w:commentRangeStart w:id="9"/>
      <w:r>
        <w:rPr>
          <w:rFonts w:ascii="Times New Roman" w:hAnsi="Times New Roman" w:cs="Times New Roman"/>
        </w:rPr>
        <w:t>Most epidemiologic studies of urban greenspace and health have focused on North American and European cities, where greenspace is relatively high. This could have important implications for the exposure-response function that we used, which assumes a linear relationship between NDVI and all-cause mortality</w:t>
      </w:r>
      <w:r w:rsidR="00961489">
        <w:rPr>
          <w:rFonts w:ascii="Times New Roman" w:hAnsi="Times New Roman" w:cs="Times New Roman"/>
        </w:rPr>
        <w:t xml:space="preserve"> across the full NDVI range</w:t>
      </w:r>
      <w:r>
        <w:rPr>
          <w:rFonts w:ascii="Times New Roman" w:hAnsi="Times New Roman" w:cs="Times New Roman"/>
        </w:rPr>
        <w:t xml:space="preserve">. Further, we found that changes in NDVI across cities within these regions were generally smaller in magnitude than other less studied regions such as South-eastern Asia, Sub-Saharan Africa, and Eastern Asia. </w:t>
      </w:r>
      <w:r w:rsidR="001C60F2">
        <w:rPr>
          <w:rFonts w:ascii="Times New Roman" w:hAnsi="Times New Roman" w:cs="Times New Roman"/>
        </w:rPr>
        <w:t xml:space="preserve">The impact of urban greenspace on health could be underestimated by studies focusing solely on European and North American cities. </w:t>
      </w:r>
      <w:commentRangeEnd w:id="8"/>
      <w:r w:rsidR="00B211B9">
        <w:rPr>
          <w:rStyle w:val="CommentReference"/>
        </w:rPr>
        <w:commentReference w:id="8"/>
      </w:r>
      <w:commentRangeEnd w:id="9"/>
      <w:r w:rsidR="003578BC">
        <w:rPr>
          <w:rStyle w:val="CommentReference"/>
        </w:rPr>
        <w:commentReference w:id="9"/>
      </w:r>
    </w:p>
    <w:p w14:paraId="078C4639" w14:textId="77777777" w:rsidR="00507D1B" w:rsidRDefault="00507D1B" w:rsidP="00551D54">
      <w:pPr>
        <w:rPr>
          <w:rFonts w:ascii="Times New Roman" w:hAnsi="Times New Roman" w:cs="Times New Roman"/>
        </w:rPr>
      </w:pPr>
    </w:p>
    <w:p w14:paraId="2D700140" w14:textId="588E0269" w:rsidR="008929AF" w:rsidRDefault="00010CDC" w:rsidP="00551D54">
      <w:pPr>
        <w:rPr>
          <w:rFonts w:ascii="Times New Roman" w:hAnsi="Times New Roman" w:cs="Times New Roman"/>
        </w:rPr>
      </w:pPr>
      <w:r>
        <w:rPr>
          <w:rFonts w:ascii="Times New Roman" w:hAnsi="Times New Roman" w:cs="Times New Roman"/>
        </w:rPr>
        <w:t>We use</w:t>
      </w:r>
      <w:r w:rsidR="00A75BA5">
        <w:rPr>
          <w:rFonts w:ascii="Times New Roman" w:hAnsi="Times New Roman" w:cs="Times New Roman"/>
        </w:rPr>
        <w:t>d</w:t>
      </w:r>
      <w:r>
        <w:rPr>
          <w:rFonts w:ascii="Times New Roman" w:hAnsi="Times New Roman" w:cs="Times New Roman"/>
        </w:rPr>
        <w:t xml:space="preserve"> NDVI to measure urban greenspace. NDVI is t</w:t>
      </w:r>
      <w:r w:rsidR="00AA3F0D">
        <w:rPr>
          <w:rFonts w:ascii="Times New Roman" w:hAnsi="Times New Roman" w:cs="Times New Roman"/>
        </w:rPr>
        <w:t xml:space="preserve">he most common metric used in epidemiological studies, because of its fine spatial and temporal resolution, which lends itself particularly well to longitudinal studies. </w:t>
      </w:r>
      <w:r>
        <w:rPr>
          <w:rFonts w:ascii="Times New Roman" w:hAnsi="Times New Roman" w:cs="Times New Roman"/>
        </w:rPr>
        <w:t>However,</w:t>
      </w:r>
      <w:r w:rsidR="00AA3F0D">
        <w:rPr>
          <w:rFonts w:ascii="Times New Roman" w:hAnsi="Times New Roman" w:cs="Times New Roman"/>
        </w:rPr>
        <w:t xml:space="preserve"> NDVI is a function of the greenness of vegetation, which can miss important factors influencing usability such as land ownership, perceptions of safety, and infrastructure. </w:t>
      </w:r>
      <w:r>
        <w:rPr>
          <w:rFonts w:ascii="Times New Roman" w:hAnsi="Times New Roman" w:cs="Times New Roman"/>
        </w:rPr>
        <w:t>Furthermore</w:t>
      </w:r>
      <w:r w:rsidR="00C802AF">
        <w:rPr>
          <w:rFonts w:ascii="Times New Roman" w:hAnsi="Times New Roman" w:cs="Times New Roman"/>
        </w:rPr>
        <w:t xml:space="preserve">,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Differences in NDVI between two individual years are therefore more likely to reflect weather patterns rather than city-wide efforts towards urban greening. To account for these cyclical patterns, we compare</w:t>
      </w:r>
      <w:r>
        <w:rPr>
          <w:rFonts w:ascii="Times New Roman" w:hAnsi="Times New Roman" w:cs="Times New Roman"/>
        </w:rPr>
        <w:t>d</w:t>
      </w:r>
      <w:r w:rsidR="008929AF">
        <w:rPr>
          <w:rFonts w:ascii="Times New Roman" w:hAnsi="Times New Roman" w:cs="Times New Roman"/>
        </w:rPr>
        <w:t xml:space="preserve"> differences between two 5-year periods. </w:t>
      </w:r>
      <w:r w:rsidR="00933057">
        <w:rPr>
          <w:rFonts w:ascii="Times New Roman" w:hAnsi="Times New Roman" w:cs="Times New Roman"/>
        </w:rPr>
        <w:t xml:space="preserve">While </w:t>
      </w:r>
      <w:r>
        <w:rPr>
          <w:rFonts w:ascii="Times New Roman" w:hAnsi="Times New Roman" w:cs="Times New Roman"/>
        </w:rPr>
        <w:t xml:space="preserve">our exposure definition limits the influence of weather in our estimates of NDVI, the inter-annual variation that we found highlights some </w:t>
      </w:r>
      <w:r w:rsidR="00A75BA5">
        <w:rPr>
          <w:rFonts w:ascii="Times New Roman" w:hAnsi="Times New Roman" w:cs="Times New Roman"/>
        </w:rPr>
        <w:t xml:space="preserve">difficulties </w:t>
      </w:r>
      <w:r w:rsidR="00933057">
        <w:rPr>
          <w:rFonts w:ascii="Times New Roman" w:hAnsi="Times New Roman" w:cs="Times New Roman"/>
        </w:rPr>
        <w:t>with</w:t>
      </w:r>
      <w:r w:rsidR="00A75BA5">
        <w:rPr>
          <w:rFonts w:ascii="Times New Roman" w:hAnsi="Times New Roman" w:cs="Times New Roman"/>
        </w:rPr>
        <w:t xml:space="preserve"> using</w:t>
      </w:r>
      <w:r w:rsidR="00933057">
        <w:rPr>
          <w:rFonts w:ascii="Times New Roman" w:hAnsi="Times New Roman" w:cs="Times New Roman"/>
        </w:rPr>
        <w:t xml:space="preserve"> NDVI </w:t>
      </w:r>
      <w:r w:rsidR="00A75BA5">
        <w:rPr>
          <w:rFonts w:ascii="Times New Roman" w:hAnsi="Times New Roman" w:cs="Times New Roman"/>
        </w:rPr>
        <w:t>for health impact assessments</w:t>
      </w:r>
      <w:r w:rsidR="00933057">
        <w:rPr>
          <w:rFonts w:ascii="Times New Roman" w:hAnsi="Times New Roman" w:cs="Times New Roman"/>
        </w:rPr>
        <w:t xml:space="preserve">. </w:t>
      </w:r>
      <w:r w:rsidR="00A75BA5">
        <w:rPr>
          <w:rFonts w:ascii="Times New Roman" w:hAnsi="Times New Roman" w:cs="Times New Roman"/>
        </w:rPr>
        <w:t xml:space="preserve">Recent efforts to increase greenspace in some cities are likely partially masked in our study by the five-year average. </w:t>
      </w:r>
    </w:p>
    <w:p w14:paraId="7BC7FB77" w14:textId="77777777" w:rsidR="00A04301" w:rsidRDefault="00A04301" w:rsidP="00551D54">
      <w:pPr>
        <w:rPr>
          <w:rFonts w:ascii="Times New Roman" w:hAnsi="Times New Roman" w:cs="Times New Roman"/>
        </w:rPr>
      </w:pPr>
    </w:p>
    <w:p w14:paraId="163F25CB" w14:textId="2D9BF444" w:rsidR="003057CF" w:rsidRPr="00E150CA" w:rsidRDefault="00DA1D37" w:rsidP="00275B6E">
      <w:pPr>
        <w:tabs>
          <w:tab w:val="left" w:pos="8010"/>
        </w:tabs>
        <w:rPr>
          <w:rFonts w:ascii="Times New Roman" w:hAnsi="Times New Roman" w:cs="Times New Roman"/>
        </w:rPr>
      </w:pPr>
      <w:commentRangeStart w:id="10"/>
      <w:commentRangeStart w:id="11"/>
      <w:r>
        <w:rPr>
          <w:rFonts w:ascii="Times New Roman" w:hAnsi="Times New Roman" w:cs="Times New Roman"/>
        </w:rPr>
        <w:t xml:space="preserve">To put our results </w:t>
      </w:r>
      <w:commentRangeEnd w:id="10"/>
      <w:r w:rsidR="009941C7">
        <w:rPr>
          <w:rStyle w:val="CommentReference"/>
        </w:rPr>
        <w:commentReference w:id="10"/>
      </w:r>
      <w:commentRangeEnd w:id="11"/>
      <w:r w:rsidR="009941C7">
        <w:rPr>
          <w:rStyle w:val="CommentReference"/>
        </w:rPr>
        <w:commentReference w:id="11"/>
      </w:r>
      <w:r>
        <w:rPr>
          <w:rFonts w:ascii="Times New Roman" w:hAnsi="Times New Roman" w:cs="Times New Roman"/>
        </w:rPr>
        <w:t xml:space="preserve">into context, we found that observed changes in NDVI were associated with </w:t>
      </w:r>
      <w:r w:rsidR="00A75BA5">
        <w:rPr>
          <w:rFonts w:ascii="Times New Roman" w:hAnsi="Times New Roman" w:cs="Times New Roman"/>
        </w:rPr>
        <w:t xml:space="preserve">5.04 (95% CI: 4.64, 5.19) </w:t>
      </w:r>
      <w:r>
        <w:rPr>
          <w:rFonts w:ascii="Times New Roman" w:hAnsi="Times New Roman" w:cs="Times New Roman"/>
        </w:rPr>
        <w:t>additional deaths per 100,000 to the 2020 population</w:t>
      </w:r>
      <w:r w:rsidR="00757BB7">
        <w:rPr>
          <w:rFonts w:ascii="Times New Roman" w:hAnsi="Times New Roman" w:cs="Times New Roman"/>
        </w:rPr>
        <w:t>, with individual city contributions ranging from 521</w:t>
      </w:r>
      <w:r w:rsidR="00A75BA5">
        <w:rPr>
          <w:rFonts w:ascii="Times New Roman" w:hAnsi="Times New Roman" w:cs="Times New Roman"/>
        </w:rPr>
        <w:t>.82</w:t>
      </w:r>
      <w:r w:rsidR="00757BB7">
        <w:rPr>
          <w:rFonts w:ascii="Times New Roman" w:hAnsi="Times New Roman" w:cs="Times New Roman"/>
        </w:rPr>
        <w:t xml:space="preserve"> </w:t>
      </w:r>
      <w:r w:rsidR="00A75BA5">
        <w:rPr>
          <w:rFonts w:ascii="Times New Roman" w:hAnsi="Times New Roman" w:cs="Times New Roman"/>
        </w:rPr>
        <w:t xml:space="preserve">more </w:t>
      </w:r>
      <w:r w:rsidR="00757BB7">
        <w:rPr>
          <w:rFonts w:ascii="Times New Roman" w:hAnsi="Times New Roman" w:cs="Times New Roman"/>
        </w:rPr>
        <w:t>to 569</w:t>
      </w:r>
      <w:r w:rsidR="00A75BA5">
        <w:rPr>
          <w:rFonts w:ascii="Times New Roman" w:hAnsi="Times New Roman" w:cs="Times New Roman"/>
        </w:rPr>
        <w:t>.84</w:t>
      </w:r>
      <w:r w:rsidR="00757BB7">
        <w:rPr>
          <w:rFonts w:ascii="Times New Roman" w:hAnsi="Times New Roman" w:cs="Times New Roman"/>
        </w:rPr>
        <w:t xml:space="preserve"> </w:t>
      </w:r>
      <w:r w:rsidR="00A75BA5">
        <w:rPr>
          <w:rFonts w:ascii="Times New Roman" w:hAnsi="Times New Roman" w:cs="Times New Roman"/>
        </w:rPr>
        <w:t xml:space="preserve">fewer </w:t>
      </w:r>
      <w:r w:rsidR="00757BB7">
        <w:rPr>
          <w:rFonts w:ascii="Times New Roman" w:hAnsi="Times New Roman" w:cs="Times New Roman"/>
        </w:rPr>
        <w:t>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xml:space="preserve">, the leading environmental risk factor </w:t>
      </w:r>
      <w:r>
        <w:rPr>
          <w:rFonts w:ascii="Times New Roman" w:hAnsi="Times New Roman" w:cs="Times New Roman"/>
        </w:rPr>
        <w:lastRenderedPageBreak/>
        <w:t>contributing to the global burden of disease, was estimated to be between 45-77 premature deaths per 100,000.</w:t>
      </w:r>
      <w:r>
        <w:rPr>
          <w:rFonts w:ascii="Times New Roman" w:hAnsi="Times New Roman" w:cs="Times New Roman"/>
        </w:rPr>
        <w:fldChar w:fldCharType="begin"/>
      </w:r>
      <w:r w:rsidR="00E5782C">
        <w:rPr>
          <w:rFonts w:ascii="Times New Roman" w:hAnsi="Times New Roman" w:cs="Times New Roman"/>
        </w:rPr>
        <w:instrText xml:space="preserve"> ADDIN ZOTERO_ITEM CSL_CITATION {"citationID":"k94PcGHb","properties":{"formattedCitation":"\\super 21\\nosupersub{}","plainCitation":"21","noteIndex":0},"citationItems":[{"id":769,"uris":["http://zotero.org/users/10202395/items/QEUMD6EI"],"itemData":{"id":769,"type":"article-journal","abstract":"Background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00E5782C" w:rsidRPr="00E5782C">
        <w:rPr>
          <w:rFonts w:ascii="Times New Roman" w:hAnsi="Times New Roman" w:cs="Times New Roman"/>
          <w:vertAlign w:val="superscript"/>
        </w:rPr>
        <w:t>21</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w:t>
      </w:r>
      <w:r w:rsidR="00A75BA5">
        <w:rPr>
          <w:rFonts w:ascii="Times New Roman" w:hAnsi="Times New Roman" w:cs="Times New Roman"/>
        </w:rPr>
        <w:t xml:space="preserve">relative </w:t>
      </w:r>
      <w:r w:rsidR="00BC36DD">
        <w:rPr>
          <w:rFonts w:ascii="Times New Roman" w:hAnsi="Times New Roman" w:cs="Times New Roman"/>
        </w:rPr>
        <w:t xml:space="preserve">magnitude of </w:t>
      </w:r>
      <w:r w:rsidR="00A75BA5">
        <w:rPr>
          <w:rFonts w:ascii="Times New Roman" w:hAnsi="Times New Roman" w:cs="Times New Roman"/>
        </w:rPr>
        <w:t xml:space="preserve">the health burden from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 xml:space="preserve">The estimates are not equivalent because the greenspace health </w:t>
      </w:r>
      <w:r w:rsidR="00A75BA5">
        <w:rPr>
          <w:rFonts w:ascii="Times New Roman" w:hAnsi="Times New Roman" w:cs="Times New Roman"/>
        </w:rPr>
        <w:t xml:space="preserve">impact </w:t>
      </w:r>
      <w:r w:rsidR="00643A8D">
        <w:rPr>
          <w:rFonts w:ascii="Times New Roman" w:hAnsi="Times New Roman" w:cs="Times New Roman"/>
        </w:rPr>
        <w:t>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w:t>
      </w:r>
      <w:commentRangeStart w:id="12"/>
      <w:r w:rsidR="00674CE9">
        <w:rPr>
          <w:rFonts w:ascii="Times New Roman" w:hAnsi="Times New Roman" w:cs="Times New Roman"/>
        </w:rPr>
        <w:t>benefit from future studies exploring alternative measurements to NDVI and ideal levels of greenspace for human health.</w:t>
      </w:r>
      <w:commentRangeEnd w:id="12"/>
      <w:r w:rsidR="00AB5D37">
        <w:rPr>
          <w:rStyle w:val="CommentReference"/>
        </w:rPr>
        <w:commentReference w:id="12"/>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4682368A" w:rsidR="007354C6" w:rsidRDefault="00E401D7" w:rsidP="00551D54">
      <w:pPr>
        <w:rPr>
          <w:rFonts w:ascii="Times New Roman" w:hAnsi="Times New Roman" w:cs="Times New Roman"/>
        </w:rPr>
      </w:pPr>
      <w:r>
        <w:rPr>
          <w:rFonts w:ascii="Times New Roman" w:hAnsi="Times New Roman" w:cs="Times New Roman"/>
        </w:rPr>
        <w:t xml:space="preserve">Globally, NDVI has </w:t>
      </w:r>
      <w:r w:rsidR="002D68C9">
        <w:rPr>
          <w:rFonts w:ascii="Times New Roman" w:hAnsi="Times New Roman" w:cs="Times New Roman"/>
        </w:rPr>
        <w:t xml:space="preserve">remained relatively stable </w:t>
      </w:r>
      <w:r>
        <w:rPr>
          <w:rFonts w:ascii="Times New Roman" w:hAnsi="Times New Roman" w:cs="Times New Roman"/>
        </w:rPr>
        <w:t>from 2014-2018 to 2019-2023</w:t>
      </w:r>
      <w:r w:rsidR="002D68C9">
        <w:rPr>
          <w:rFonts w:ascii="Times New Roman" w:hAnsi="Times New Roman" w:cs="Times New Roman"/>
        </w:rPr>
        <w:t xml:space="preserve">. However, urban greenspace in individual cities has increased or decreased by over 20%. Changes in NDVI between these two periods were associated with </w:t>
      </w:r>
      <w:r w:rsidR="000537E1">
        <w:rPr>
          <w:rFonts w:ascii="Times New Roman" w:hAnsi="Times New Roman" w:cs="Times New Roman"/>
        </w:rPr>
        <w:t>5</w:t>
      </w:r>
      <w:r w:rsidR="002D68C9">
        <w:rPr>
          <w:rFonts w:ascii="Times New Roman" w:hAnsi="Times New Roman" w:cs="Times New Roman"/>
        </w:rPr>
        <w:t>.04</w:t>
      </w:r>
      <w:r w:rsidR="000537E1">
        <w:rPr>
          <w:rFonts w:ascii="Times New Roman" w:hAnsi="Times New Roman" w:cs="Times New Roman"/>
        </w:rPr>
        <w:t xml:space="preserve"> more deaths per 100,000 globally, ranging from 569.84 fewer to 521.82</w:t>
      </w:r>
      <w:r w:rsidR="002D68C9">
        <w:rPr>
          <w:rFonts w:ascii="Times New Roman" w:hAnsi="Times New Roman" w:cs="Times New Roman"/>
        </w:rPr>
        <w:t xml:space="preserve"> </w:t>
      </w:r>
      <w:r w:rsidR="000537E1">
        <w:rPr>
          <w:rFonts w:ascii="Times New Roman" w:hAnsi="Times New Roman" w:cs="Times New Roman"/>
        </w:rPr>
        <w:t xml:space="preserve">more deaths per 100,000 across the 1,041 cities. </w:t>
      </w:r>
      <w:r>
        <w:rPr>
          <w:rFonts w:ascii="Times New Roman" w:hAnsi="Times New Roman" w:cs="Times New Roman"/>
        </w:rPr>
        <w:t>Trends in NDVI likely reflect a mix of efforts to increase urban greenspace, weather, and climate change.</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66D6F0A7"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 xml:space="preserve">We acknowledge support from </w:t>
      </w:r>
      <w:proofErr w:type="spellStart"/>
      <w:r w:rsidRPr="007832F1">
        <w:rPr>
          <w:rFonts w:ascii="Times New Roman" w:hAnsi="Times New Roman" w:cs="Times New Roman"/>
          <w:color w:val="000000" w:themeColor="text1"/>
        </w:rPr>
        <w:t>Wellcome</w:t>
      </w:r>
      <w:proofErr w:type="spellEnd"/>
      <w:r w:rsidRPr="007832F1">
        <w:rPr>
          <w:rFonts w:ascii="Times New Roman" w:hAnsi="Times New Roman" w:cs="Times New Roman"/>
          <w:color w:val="000000" w:themeColor="text1"/>
        </w:rPr>
        <w:t xml:space="preserve"> Trust Grant No. 216075/Z/19/Z</w:t>
      </w:r>
      <w:r>
        <w:rPr>
          <w:rFonts w:ascii="Times New Roman" w:hAnsi="Times New Roman" w:cs="Times New Roman"/>
          <w:color w:val="000000" w:themeColor="text1"/>
        </w:rPr>
        <w:t xml:space="preserve">, NASA Grant No. </w:t>
      </w:r>
      <w:r w:rsidRPr="00A55253">
        <w:rPr>
          <w:rFonts w:ascii="Times New Roman" w:hAnsi="Times New Roman" w:cs="Times New Roman"/>
          <w:color w:val="000000" w:themeColor="text1"/>
        </w:rPr>
        <w:t>80NSSC21K0511</w:t>
      </w:r>
      <w:r>
        <w:rPr>
          <w:rFonts w:ascii="Times New Roman" w:hAnsi="Times New Roman" w:cs="Times New Roman"/>
          <w:color w:val="000000" w:themeColor="text1"/>
        </w:rPr>
        <w:t>,</w:t>
      </w:r>
      <w:r w:rsidRPr="007832F1">
        <w:rPr>
          <w:rFonts w:ascii="Times New Roman" w:hAnsi="Times New Roman" w:cs="Times New Roman"/>
          <w:color w:val="000000" w:themeColor="text1"/>
        </w:rPr>
        <w:t xml:space="preserve"> and The George Washington University. </w:t>
      </w:r>
    </w:p>
    <w:p w14:paraId="4737E2E0" w14:textId="77777777" w:rsidR="00843353" w:rsidRDefault="00843353" w:rsidP="00FA2EC9">
      <w:pPr>
        <w:rPr>
          <w:rFonts w:ascii="Times New Roman" w:hAnsi="Times New Roman" w:cs="Times New Roman"/>
          <w:b/>
          <w:bCs/>
        </w:rPr>
      </w:pPr>
    </w:p>
    <w:p w14:paraId="2780F2F6" w14:textId="77777777" w:rsidR="00F9185B" w:rsidRDefault="00F9185B" w:rsidP="00FA2EC9">
      <w:pPr>
        <w:rPr>
          <w:rFonts w:ascii="Times New Roman" w:hAnsi="Times New Roman" w:cs="Times New Roman"/>
          <w:b/>
          <w:bCs/>
        </w:rPr>
      </w:pPr>
    </w:p>
    <w:p w14:paraId="21224C58" w14:textId="77777777" w:rsidR="00F9185B" w:rsidRDefault="00F9185B" w:rsidP="00FA2EC9">
      <w:pPr>
        <w:rPr>
          <w:rFonts w:ascii="Times New Roman" w:hAnsi="Times New Roman" w:cs="Times New Roman"/>
          <w:b/>
          <w:bCs/>
        </w:rPr>
      </w:pPr>
    </w:p>
    <w:p w14:paraId="56FBB62B" w14:textId="77777777" w:rsidR="00F9185B" w:rsidRDefault="00F9185B" w:rsidP="00FA2EC9">
      <w:pPr>
        <w:rPr>
          <w:rFonts w:ascii="Times New Roman" w:hAnsi="Times New Roman" w:cs="Times New Roman"/>
          <w:b/>
          <w:bCs/>
        </w:rPr>
      </w:pPr>
    </w:p>
    <w:p w14:paraId="3493518B" w14:textId="77777777" w:rsidR="00F9185B" w:rsidRDefault="00F9185B" w:rsidP="00FA2EC9">
      <w:pPr>
        <w:rPr>
          <w:rFonts w:ascii="Times New Roman" w:hAnsi="Times New Roman" w:cs="Times New Roman"/>
          <w:b/>
          <w:bCs/>
        </w:rPr>
      </w:pPr>
    </w:p>
    <w:p w14:paraId="6B7CD3A2" w14:textId="77777777" w:rsidR="00F9185B" w:rsidRDefault="00F9185B" w:rsidP="00FA2EC9">
      <w:pPr>
        <w:rPr>
          <w:rFonts w:ascii="Times New Roman" w:hAnsi="Times New Roman" w:cs="Times New Roman"/>
          <w:b/>
          <w:bCs/>
        </w:rPr>
      </w:pPr>
    </w:p>
    <w:p w14:paraId="77C75975" w14:textId="77777777" w:rsidR="00F9185B" w:rsidRDefault="00F9185B" w:rsidP="00FA2EC9">
      <w:pPr>
        <w:rPr>
          <w:rFonts w:ascii="Times New Roman" w:hAnsi="Times New Roman" w:cs="Times New Roman"/>
          <w:b/>
          <w:bCs/>
        </w:rPr>
      </w:pPr>
    </w:p>
    <w:p w14:paraId="02B0603F" w14:textId="77777777" w:rsidR="00F9185B" w:rsidRDefault="00F9185B" w:rsidP="00FA2EC9">
      <w:pPr>
        <w:rPr>
          <w:rFonts w:ascii="Times New Roman" w:hAnsi="Times New Roman" w:cs="Times New Roman"/>
          <w:b/>
          <w:bCs/>
        </w:rPr>
      </w:pPr>
    </w:p>
    <w:p w14:paraId="74CBB941" w14:textId="77777777" w:rsidR="00961489" w:rsidRDefault="00961489" w:rsidP="00FA2EC9">
      <w:pPr>
        <w:rPr>
          <w:rFonts w:ascii="Times New Roman" w:hAnsi="Times New Roman" w:cs="Times New Roman"/>
          <w:b/>
          <w:bCs/>
        </w:rPr>
      </w:pPr>
    </w:p>
    <w:p w14:paraId="2F4D3574" w14:textId="77777777" w:rsidR="00961489" w:rsidRDefault="00961489" w:rsidP="00FA2EC9">
      <w:pPr>
        <w:rPr>
          <w:rFonts w:ascii="Times New Roman" w:hAnsi="Times New Roman" w:cs="Times New Roman"/>
          <w:b/>
          <w:bCs/>
        </w:rPr>
      </w:pPr>
    </w:p>
    <w:p w14:paraId="1D7F1F96" w14:textId="77777777" w:rsidR="00961489" w:rsidRDefault="00961489" w:rsidP="00FA2EC9">
      <w:pPr>
        <w:rPr>
          <w:rFonts w:ascii="Times New Roman" w:hAnsi="Times New Roman" w:cs="Times New Roman"/>
          <w:b/>
          <w:bCs/>
        </w:rPr>
      </w:pPr>
    </w:p>
    <w:p w14:paraId="53D2110A" w14:textId="77777777" w:rsidR="00961489" w:rsidRDefault="00961489" w:rsidP="00FA2EC9">
      <w:pPr>
        <w:rPr>
          <w:rFonts w:ascii="Times New Roman" w:hAnsi="Times New Roman" w:cs="Times New Roman"/>
          <w:b/>
          <w:bCs/>
        </w:rPr>
      </w:pPr>
    </w:p>
    <w:p w14:paraId="14ACF476" w14:textId="77777777" w:rsidR="00961489" w:rsidRDefault="00961489" w:rsidP="00FA2EC9">
      <w:pPr>
        <w:rPr>
          <w:rFonts w:ascii="Times New Roman" w:hAnsi="Times New Roman" w:cs="Times New Roman"/>
          <w:b/>
          <w:bCs/>
        </w:rPr>
      </w:pPr>
    </w:p>
    <w:p w14:paraId="7EB14CA6" w14:textId="77777777" w:rsidR="00961489" w:rsidRDefault="00961489" w:rsidP="00FA2EC9">
      <w:pPr>
        <w:rPr>
          <w:rFonts w:ascii="Times New Roman" w:hAnsi="Times New Roman" w:cs="Times New Roman"/>
          <w:b/>
          <w:bCs/>
        </w:rPr>
      </w:pPr>
    </w:p>
    <w:p w14:paraId="6154B5E7" w14:textId="77777777" w:rsidR="00961489" w:rsidRDefault="00961489" w:rsidP="00FA2EC9">
      <w:pPr>
        <w:rPr>
          <w:rFonts w:ascii="Times New Roman" w:hAnsi="Times New Roman" w:cs="Times New Roman"/>
          <w:b/>
          <w:bCs/>
        </w:rPr>
      </w:pPr>
    </w:p>
    <w:p w14:paraId="6830469C" w14:textId="77777777" w:rsidR="00961489" w:rsidRDefault="00961489" w:rsidP="00FA2EC9">
      <w:pPr>
        <w:rPr>
          <w:rFonts w:ascii="Times New Roman" w:hAnsi="Times New Roman" w:cs="Times New Roman"/>
          <w:b/>
          <w:bCs/>
        </w:rPr>
      </w:pPr>
    </w:p>
    <w:p w14:paraId="4EA71AE0" w14:textId="77777777" w:rsidR="00961489" w:rsidRDefault="00961489" w:rsidP="00FA2EC9">
      <w:pPr>
        <w:rPr>
          <w:rFonts w:ascii="Times New Roman" w:hAnsi="Times New Roman" w:cs="Times New Roman"/>
          <w:b/>
          <w:bCs/>
        </w:rPr>
      </w:pPr>
    </w:p>
    <w:p w14:paraId="29AB6F1F" w14:textId="77777777" w:rsidR="00961489" w:rsidRDefault="00961489" w:rsidP="00FA2EC9">
      <w:pPr>
        <w:rPr>
          <w:rFonts w:ascii="Times New Roman" w:hAnsi="Times New Roman" w:cs="Times New Roman"/>
          <w:b/>
          <w:bCs/>
        </w:rPr>
      </w:pPr>
    </w:p>
    <w:p w14:paraId="4861F35E" w14:textId="77777777" w:rsidR="00961489" w:rsidRDefault="00961489" w:rsidP="00FA2EC9">
      <w:pPr>
        <w:rPr>
          <w:rFonts w:ascii="Times New Roman" w:hAnsi="Times New Roman" w:cs="Times New Roman"/>
          <w:b/>
          <w:bCs/>
        </w:rPr>
      </w:pPr>
    </w:p>
    <w:p w14:paraId="2E7A59BA" w14:textId="77777777" w:rsidR="00F9185B" w:rsidRDefault="00F9185B" w:rsidP="00FA2EC9">
      <w:pPr>
        <w:rPr>
          <w:rFonts w:ascii="Times New Roman" w:hAnsi="Times New Roman" w:cs="Times New Roman"/>
          <w:b/>
          <w:bCs/>
        </w:rPr>
      </w:pPr>
    </w:p>
    <w:p w14:paraId="1BCA0334" w14:textId="77777777" w:rsidR="00F9185B" w:rsidRDefault="00F9185B" w:rsidP="00FA2EC9">
      <w:pPr>
        <w:rPr>
          <w:rFonts w:ascii="Times New Roman" w:hAnsi="Times New Roman" w:cs="Times New Roman"/>
          <w:b/>
          <w:bCs/>
        </w:rPr>
      </w:pPr>
    </w:p>
    <w:p w14:paraId="33D6D1FD" w14:textId="77777777" w:rsidR="00F9185B" w:rsidRDefault="00F9185B" w:rsidP="00FA2EC9">
      <w:pPr>
        <w:rPr>
          <w:rFonts w:ascii="Times New Roman" w:hAnsi="Times New Roman" w:cs="Times New Roman"/>
          <w:b/>
          <w:bCs/>
        </w:rPr>
      </w:pPr>
    </w:p>
    <w:p w14:paraId="3270736F" w14:textId="77777777" w:rsidR="00F9185B" w:rsidRDefault="00F9185B" w:rsidP="00FA2EC9">
      <w:pPr>
        <w:rPr>
          <w:rFonts w:ascii="Times New Roman" w:hAnsi="Times New Roman" w:cs="Times New Roman"/>
          <w:b/>
          <w:bCs/>
        </w:rPr>
      </w:pPr>
    </w:p>
    <w:p w14:paraId="5779ECCE" w14:textId="77777777" w:rsidR="00F9185B" w:rsidRDefault="00F9185B" w:rsidP="00FA2EC9">
      <w:pPr>
        <w:rPr>
          <w:rFonts w:ascii="Times New Roman" w:hAnsi="Times New Roman" w:cs="Times New Roman"/>
          <w:b/>
          <w:bCs/>
        </w:rPr>
      </w:pPr>
    </w:p>
    <w:p w14:paraId="78ED4A51" w14:textId="77777777" w:rsidR="00F9185B" w:rsidRDefault="00F9185B" w:rsidP="00FA2EC9">
      <w:pPr>
        <w:rPr>
          <w:rFonts w:ascii="Times New Roman" w:hAnsi="Times New Roman" w:cs="Times New Roman"/>
          <w:b/>
          <w:bCs/>
        </w:rPr>
      </w:pPr>
    </w:p>
    <w:p w14:paraId="331257F0" w14:textId="77777777" w:rsidR="00F9185B" w:rsidRPr="00E150CA" w:rsidRDefault="00F9185B"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4F46C11B" w14:textId="77777777" w:rsidR="003057CF" w:rsidRPr="00E150CA" w:rsidRDefault="003057CF" w:rsidP="00FA2EC9">
      <w:pPr>
        <w:rPr>
          <w:rFonts w:ascii="Times New Roman" w:hAnsi="Times New Roman" w:cs="Times New Roman"/>
        </w:rPr>
      </w:pPr>
    </w:p>
    <w:p w14:paraId="221C34C3" w14:textId="77777777" w:rsidR="00E5782C" w:rsidRPr="00E5782C" w:rsidRDefault="00C158AD" w:rsidP="00E5782C">
      <w:pPr>
        <w:pStyle w:val="Bibliography"/>
        <w:rPr>
          <w:rFonts w:ascii="Times New Roman" w:hAnsi="Times New Roman" w:cs="Times New Roman"/>
        </w:rPr>
      </w:pPr>
      <w:r w:rsidRPr="00E150CA">
        <w:fldChar w:fldCharType="begin"/>
      </w:r>
      <w:r w:rsidR="00E5782C">
        <w:instrText xml:space="preserve"> ADDIN ZOTERO_BIBL {"uncited":[],"omitted":[],"custom":[]} CSL_BIBLIOGRAPHY </w:instrText>
      </w:r>
      <w:r w:rsidRPr="00E150CA">
        <w:fldChar w:fldCharType="separate"/>
      </w:r>
      <w:r w:rsidR="00E5782C" w:rsidRPr="00E5782C">
        <w:rPr>
          <w:rFonts w:ascii="Times New Roman" w:hAnsi="Times New Roman" w:cs="Times New Roman"/>
        </w:rPr>
        <w:t>1.</w:t>
      </w:r>
      <w:r w:rsidR="00E5782C" w:rsidRPr="00E5782C">
        <w:rPr>
          <w:rFonts w:ascii="Times New Roman" w:hAnsi="Times New Roman" w:cs="Times New Roman"/>
        </w:rPr>
        <w:tab/>
        <w:t xml:space="preserve">Yang BY, Zhao T, Hu LX, et al. Greenspace and human health: An umbrella review. </w:t>
      </w:r>
      <w:r w:rsidR="00E5782C" w:rsidRPr="00E5782C">
        <w:rPr>
          <w:rFonts w:ascii="Times New Roman" w:hAnsi="Times New Roman" w:cs="Times New Roman"/>
          <w:i/>
          <w:iCs/>
        </w:rPr>
        <w:t>The Innovation</w:t>
      </w:r>
      <w:r w:rsidR="00E5782C" w:rsidRPr="00E5782C">
        <w:rPr>
          <w:rFonts w:ascii="Times New Roman" w:hAnsi="Times New Roman" w:cs="Times New Roman"/>
        </w:rPr>
        <w:t>. 2021;2(4):100164. doi:10.1016/j.xinn.2021.100164</w:t>
      </w:r>
    </w:p>
    <w:p w14:paraId="2F20E4F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w:t>
      </w:r>
      <w:r w:rsidRPr="00E5782C">
        <w:rPr>
          <w:rFonts w:ascii="Times New Roman" w:hAnsi="Times New Roman" w:cs="Times New Roman"/>
        </w:rPr>
        <w:tab/>
        <w:t xml:space="preserve">Smith N, Georgiou M, King AC, Tieges Z, Webb S, Chastin S. Urban blue spaces and human health: A systematic review and meta-analysis of quantitative studies. </w:t>
      </w:r>
      <w:r w:rsidRPr="00E5782C">
        <w:rPr>
          <w:rFonts w:ascii="Times New Roman" w:hAnsi="Times New Roman" w:cs="Times New Roman"/>
          <w:i/>
          <w:iCs/>
        </w:rPr>
        <w:t>Cities</w:t>
      </w:r>
      <w:r w:rsidRPr="00E5782C">
        <w:rPr>
          <w:rFonts w:ascii="Times New Roman" w:hAnsi="Times New Roman" w:cs="Times New Roman"/>
        </w:rPr>
        <w:t>. 2021;119:103413. doi:10.1016/j.cities.2021.103413</w:t>
      </w:r>
    </w:p>
    <w:p w14:paraId="1BFDE16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3.</w:t>
      </w:r>
      <w:r w:rsidRPr="00E5782C">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E5782C">
        <w:rPr>
          <w:rFonts w:ascii="Times New Roman" w:hAnsi="Times New Roman" w:cs="Times New Roman"/>
          <w:i/>
          <w:iCs/>
        </w:rPr>
        <w:t>Environment International</w:t>
      </w:r>
      <w:r w:rsidRPr="00E5782C">
        <w:rPr>
          <w:rFonts w:ascii="Times New Roman" w:hAnsi="Times New Roman" w:cs="Times New Roman"/>
        </w:rPr>
        <w:t>. 2019;130:104923. doi:10.1016/j.envint.2019.104923</w:t>
      </w:r>
    </w:p>
    <w:p w14:paraId="75BD134B"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4.</w:t>
      </w:r>
      <w:r w:rsidRPr="00E5782C">
        <w:rPr>
          <w:rFonts w:ascii="Times New Roman" w:hAnsi="Times New Roman" w:cs="Times New Roman"/>
        </w:rPr>
        <w:tab/>
        <w:t xml:space="preserve">Wolf KL, Lam ST, McKeen JK, Richardson GRA, Van Den Bosch M, Bardekjian AC. Urban Trees and Human Health: A Scoping Review. </w:t>
      </w:r>
      <w:r w:rsidRPr="00E5782C">
        <w:rPr>
          <w:rFonts w:ascii="Times New Roman" w:hAnsi="Times New Roman" w:cs="Times New Roman"/>
          <w:i/>
          <w:iCs/>
        </w:rPr>
        <w:t>IJERPH</w:t>
      </w:r>
      <w:r w:rsidRPr="00E5782C">
        <w:rPr>
          <w:rFonts w:ascii="Times New Roman" w:hAnsi="Times New Roman" w:cs="Times New Roman"/>
        </w:rPr>
        <w:t>. 2020;17(12):4371. doi:10.3390/ijerph17124371</w:t>
      </w:r>
    </w:p>
    <w:p w14:paraId="719A0D25"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5.</w:t>
      </w:r>
      <w:r w:rsidRPr="00E5782C">
        <w:rPr>
          <w:rFonts w:ascii="Times New Roman" w:hAnsi="Times New Roman" w:cs="Times New Roman"/>
        </w:rPr>
        <w:tab/>
        <w:t xml:space="preserve">Ampatzidis P, Cintolesi C, Kershaw T. Impact of Blue Space Geometry on Urban Heat Island Mitigation. </w:t>
      </w:r>
      <w:r w:rsidRPr="00E5782C">
        <w:rPr>
          <w:rFonts w:ascii="Times New Roman" w:hAnsi="Times New Roman" w:cs="Times New Roman"/>
          <w:i/>
          <w:iCs/>
        </w:rPr>
        <w:t>Climate</w:t>
      </w:r>
      <w:r w:rsidRPr="00E5782C">
        <w:rPr>
          <w:rFonts w:ascii="Times New Roman" w:hAnsi="Times New Roman" w:cs="Times New Roman"/>
        </w:rPr>
        <w:t>. 2023;11(2):28. doi:10.3390/cli11020028</w:t>
      </w:r>
    </w:p>
    <w:p w14:paraId="3DF729AC"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6.</w:t>
      </w:r>
      <w:r w:rsidRPr="00E5782C">
        <w:rPr>
          <w:rFonts w:ascii="Times New Roman" w:hAnsi="Times New Roman" w:cs="Times New Roman"/>
        </w:rPr>
        <w:tab/>
        <w:t xml:space="preserve">Brückner A, Falkenberg T, Heinzel C, Kistemann T. The Regeneration of Urban Blue Spaces: A Public Health Intervention? Reviewing the Evidence. </w:t>
      </w:r>
      <w:r w:rsidRPr="00E5782C">
        <w:rPr>
          <w:rFonts w:ascii="Times New Roman" w:hAnsi="Times New Roman" w:cs="Times New Roman"/>
          <w:i/>
          <w:iCs/>
        </w:rPr>
        <w:t>Front Public Health</w:t>
      </w:r>
      <w:r w:rsidRPr="00E5782C">
        <w:rPr>
          <w:rFonts w:ascii="Times New Roman" w:hAnsi="Times New Roman" w:cs="Times New Roman"/>
        </w:rPr>
        <w:t>. 2022;9:782101. doi:10.3389/fpubh.2021.782101</w:t>
      </w:r>
    </w:p>
    <w:p w14:paraId="4E066E3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7.</w:t>
      </w:r>
      <w:r w:rsidRPr="00E5782C">
        <w:rPr>
          <w:rFonts w:ascii="Times New Roman" w:hAnsi="Times New Roman" w:cs="Times New Roman"/>
        </w:rPr>
        <w:tab/>
        <w:t xml:space="preserve">Alex Baeumler, Olivia D’Aoust, Maitreyi Das, et al. </w:t>
      </w:r>
      <w:r w:rsidRPr="00E5782C">
        <w:rPr>
          <w:rFonts w:ascii="Times New Roman" w:hAnsi="Times New Roman" w:cs="Times New Roman"/>
          <w:i/>
          <w:iCs/>
        </w:rPr>
        <w:t>Demographic Trends and Urbanization</w:t>
      </w:r>
      <w:r w:rsidRPr="00E5782C">
        <w:rPr>
          <w:rFonts w:ascii="Times New Roman" w:hAnsi="Times New Roman" w:cs="Times New Roman"/>
        </w:rPr>
        <w:t>. World Bank; 2021.</w:t>
      </w:r>
    </w:p>
    <w:p w14:paraId="67C03AA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8.</w:t>
      </w:r>
      <w:r w:rsidRPr="00E5782C">
        <w:rPr>
          <w:rFonts w:ascii="Times New Roman" w:hAnsi="Times New Roman" w:cs="Times New Roman"/>
        </w:rPr>
        <w:tab/>
        <w:t xml:space="preserve">Hoornweg D, Sugar L, Gomez CLT. Cities and Greenhouse Gas Emissions: Moving Forward. </w:t>
      </w:r>
      <w:r w:rsidRPr="00E5782C">
        <w:rPr>
          <w:rFonts w:ascii="Times New Roman" w:hAnsi="Times New Roman" w:cs="Times New Roman"/>
          <w:i/>
          <w:iCs/>
        </w:rPr>
        <w:t>Urbanisation</w:t>
      </w:r>
      <w:r w:rsidRPr="00E5782C">
        <w:rPr>
          <w:rFonts w:ascii="Times New Roman" w:hAnsi="Times New Roman" w:cs="Times New Roman"/>
        </w:rPr>
        <w:t>. 2020;5(1):43-62. doi:10.1177/2455747120923557</w:t>
      </w:r>
    </w:p>
    <w:p w14:paraId="54971BB7"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9.</w:t>
      </w:r>
      <w:r w:rsidRPr="00E5782C">
        <w:rPr>
          <w:rFonts w:ascii="Times New Roman" w:hAnsi="Times New Roman" w:cs="Times New Roman"/>
        </w:rPr>
        <w:tab/>
        <w:t xml:space="preserve">Barboza EP, Cirach M, Khomenko S, et al. Green space and mortality in European cities: a health impact assessment study. </w:t>
      </w:r>
      <w:r w:rsidRPr="00E5782C">
        <w:rPr>
          <w:rFonts w:ascii="Times New Roman" w:hAnsi="Times New Roman" w:cs="Times New Roman"/>
          <w:i/>
          <w:iCs/>
        </w:rPr>
        <w:t>The Lancet Planetary Health</w:t>
      </w:r>
      <w:r w:rsidRPr="00E5782C">
        <w:rPr>
          <w:rFonts w:ascii="Times New Roman" w:hAnsi="Times New Roman" w:cs="Times New Roman"/>
        </w:rPr>
        <w:t>. 2021;5(10):e718-e730. doi:10.1016/S2542-5196(21)00229-1</w:t>
      </w:r>
    </w:p>
    <w:p w14:paraId="440F2FC5"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10.</w:t>
      </w:r>
      <w:r w:rsidRPr="00E5782C">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E5782C">
        <w:rPr>
          <w:rFonts w:ascii="Times New Roman" w:hAnsi="Times New Roman" w:cs="Times New Roman"/>
          <w:i/>
          <w:iCs/>
        </w:rPr>
        <w:t>Front Public Health</w:t>
      </w:r>
      <w:r w:rsidRPr="00E5782C">
        <w:rPr>
          <w:rFonts w:ascii="Times New Roman" w:hAnsi="Times New Roman" w:cs="Times New Roman"/>
        </w:rPr>
        <w:t>. 2022;10:841936. doi:10.3389/fpubh.2022.841936</w:t>
      </w:r>
    </w:p>
    <w:p w14:paraId="15A86ED0"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11.</w:t>
      </w:r>
      <w:r w:rsidRPr="00E5782C">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E5782C">
        <w:rPr>
          <w:rFonts w:ascii="Times New Roman" w:hAnsi="Times New Roman" w:cs="Times New Roman"/>
          <w:i/>
          <w:iCs/>
        </w:rPr>
        <w:t>The Lancet</w:t>
      </w:r>
      <w:r w:rsidRPr="00E5782C">
        <w:rPr>
          <w:rFonts w:ascii="Times New Roman" w:hAnsi="Times New Roman" w:cs="Times New Roman"/>
        </w:rPr>
        <w:t>. 2023;402(10419):2346-2394. doi:10.1016/S0140-6736(23)01859-7</w:t>
      </w:r>
    </w:p>
    <w:p w14:paraId="79AFD7A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lastRenderedPageBreak/>
        <w:t>12.</w:t>
      </w:r>
      <w:r w:rsidRPr="00E5782C">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69F14DC7"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13.</w:t>
      </w:r>
      <w:r w:rsidRPr="00E5782C">
        <w:rPr>
          <w:rFonts w:ascii="Times New Roman" w:hAnsi="Times New Roman" w:cs="Times New Roman"/>
        </w:rPr>
        <w:tab/>
        <w:t xml:space="preserve">Nieuwenhuijsen M, Gascon M, Martinez D, et al. Air Pollution, Noise, Blue Space, and Green Space and Premature Mortality in Barcelona: A Mega Cohort. </w:t>
      </w:r>
      <w:r w:rsidRPr="00E5782C">
        <w:rPr>
          <w:rFonts w:ascii="Times New Roman" w:hAnsi="Times New Roman" w:cs="Times New Roman"/>
          <w:i/>
          <w:iCs/>
        </w:rPr>
        <w:t>IJERPH</w:t>
      </w:r>
      <w:r w:rsidRPr="00E5782C">
        <w:rPr>
          <w:rFonts w:ascii="Times New Roman" w:hAnsi="Times New Roman" w:cs="Times New Roman"/>
        </w:rPr>
        <w:t>. 2018;15(11):2405. doi:10.3390/ijerph15112405</w:t>
      </w:r>
    </w:p>
    <w:p w14:paraId="6941ADF9"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14.</w:t>
      </w:r>
      <w:r w:rsidRPr="00E5782C">
        <w:rPr>
          <w:rFonts w:ascii="Times New Roman" w:hAnsi="Times New Roman" w:cs="Times New Roman"/>
        </w:rPr>
        <w:tab/>
        <w:t xml:space="preserve">Crouse DL, Pinault L, Balram A, et al. Urban greenness and mortality in Canada’s largest cities: a national cohort study. </w:t>
      </w:r>
      <w:r w:rsidRPr="00E5782C">
        <w:rPr>
          <w:rFonts w:ascii="Times New Roman" w:hAnsi="Times New Roman" w:cs="Times New Roman"/>
          <w:i/>
          <w:iCs/>
        </w:rPr>
        <w:t>The Lancet Planetary Health</w:t>
      </w:r>
      <w:r w:rsidRPr="00E5782C">
        <w:rPr>
          <w:rFonts w:ascii="Times New Roman" w:hAnsi="Times New Roman" w:cs="Times New Roman"/>
        </w:rPr>
        <w:t>. 2017;1(7):e289-e297. doi:10.1016/S2542-5196(17)30118-3</w:t>
      </w:r>
    </w:p>
    <w:p w14:paraId="17BC0BC4"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15.</w:t>
      </w:r>
      <w:r w:rsidRPr="00E5782C">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E5782C">
        <w:rPr>
          <w:rFonts w:ascii="Times New Roman" w:hAnsi="Times New Roman" w:cs="Times New Roman"/>
          <w:i/>
          <w:iCs/>
        </w:rPr>
        <w:t>Environment International</w:t>
      </w:r>
      <w:r w:rsidRPr="00E5782C">
        <w:rPr>
          <w:rFonts w:ascii="Times New Roman" w:hAnsi="Times New Roman" w:cs="Times New Roman"/>
        </w:rPr>
        <w:t>. 2019;125:430-436. doi:10.1016/j.envint.2019.01.075</w:t>
      </w:r>
    </w:p>
    <w:p w14:paraId="241C1DAB"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16.</w:t>
      </w:r>
      <w:r w:rsidRPr="00E5782C">
        <w:rPr>
          <w:rFonts w:ascii="Times New Roman" w:hAnsi="Times New Roman" w:cs="Times New Roman"/>
        </w:rPr>
        <w:tab/>
        <w:t>Global Burden of Disease Collaborative Network. Global Burden of Disease Study 2019 (GBD 2019) Reference Life Table. Published online 2021. doi:10.6069/1D4Y-YQ37</w:t>
      </w:r>
    </w:p>
    <w:p w14:paraId="65AAFD30"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17.</w:t>
      </w:r>
      <w:r w:rsidRPr="00E5782C">
        <w:rPr>
          <w:rFonts w:ascii="Times New Roman" w:hAnsi="Times New Roman" w:cs="Times New Roman"/>
        </w:rPr>
        <w:tab/>
        <w:t>WorldPop. Population Counts 2020 UN-Adjusted Constrained 1 Available from: www.worldpop.org/doi/10.5258/SOTON/WP00660.</w:t>
      </w:r>
    </w:p>
    <w:p w14:paraId="6BC012F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18.</w:t>
      </w:r>
      <w:r w:rsidRPr="00E5782C">
        <w:rPr>
          <w:rFonts w:ascii="Times New Roman" w:hAnsi="Times New Roman" w:cs="Times New Roman"/>
        </w:rPr>
        <w:tab/>
        <w:t xml:space="preserve">Rojas-Rueda D, Nieuwenhuijsen MJ, Gascon M, Perez-Leon D, Mudu P. Green spaces and mortality: a systematic review and meta-analysis of cohort studies. </w:t>
      </w:r>
      <w:r w:rsidRPr="00E5782C">
        <w:rPr>
          <w:rFonts w:ascii="Times New Roman" w:hAnsi="Times New Roman" w:cs="Times New Roman"/>
          <w:i/>
          <w:iCs/>
        </w:rPr>
        <w:t>Lancet Planet Health</w:t>
      </w:r>
      <w:r w:rsidRPr="00E5782C">
        <w:rPr>
          <w:rFonts w:ascii="Times New Roman" w:hAnsi="Times New Roman" w:cs="Times New Roman"/>
        </w:rPr>
        <w:t>. 2019;3(11):e469-e477. doi:10.1016/S2542-5196(19)30215-3</w:t>
      </w:r>
    </w:p>
    <w:p w14:paraId="42A5A471"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19.</w:t>
      </w:r>
      <w:r w:rsidRPr="00E5782C">
        <w:rPr>
          <w:rFonts w:ascii="Times New Roman" w:hAnsi="Times New Roman" w:cs="Times New Roman"/>
        </w:rPr>
        <w:tab/>
        <w:t>United Nations Statistics Division. Standard Country or Area Codes for Statistical Use (M49). https://unstats.un.org/unsd/methodology/m49</w:t>
      </w:r>
    </w:p>
    <w:p w14:paraId="67A25ACA"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20.</w:t>
      </w:r>
      <w:r w:rsidRPr="00E5782C">
        <w:rPr>
          <w:rFonts w:ascii="Times New Roman" w:hAnsi="Times New Roman" w:cs="Times New Roman"/>
        </w:rPr>
        <w:tab/>
        <w:t xml:space="preserve">Beck HE, Zimmermann NE, McVicar TR, Vergopolan N, Berg A, Wood EF. Present and future Köppen-Geiger climate classification maps at 1-km resolution. </w:t>
      </w:r>
      <w:r w:rsidRPr="00E5782C">
        <w:rPr>
          <w:rFonts w:ascii="Times New Roman" w:hAnsi="Times New Roman" w:cs="Times New Roman"/>
          <w:i/>
          <w:iCs/>
        </w:rPr>
        <w:t>Scientific Data</w:t>
      </w:r>
      <w:r w:rsidRPr="00E5782C">
        <w:rPr>
          <w:rFonts w:ascii="Times New Roman" w:hAnsi="Times New Roman" w:cs="Times New Roman"/>
        </w:rPr>
        <w:t>. 2018;5:180214. doi:10.1038/sdata.2018.214</w:t>
      </w:r>
    </w:p>
    <w:p w14:paraId="5A81EC1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21.</w:t>
      </w:r>
      <w:r w:rsidRPr="00E5782C">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E5782C">
        <w:rPr>
          <w:rFonts w:ascii="Times New Roman" w:hAnsi="Times New Roman" w:cs="Times New Roman"/>
          <w:i/>
          <w:iCs/>
        </w:rPr>
        <w:t>The Lancet Planetary Health</w:t>
      </w:r>
      <w:r w:rsidRPr="00E5782C">
        <w:rPr>
          <w:rFonts w:ascii="Times New Roman" w:hAnsi="Times New Roman" w:cs="Times New Roman"/>
        </w:rPr>
        <w:t>. 2022;6(2):e139-e146. doi:10.1016/S2542-5196(21)00350-8</w:t>
      </w:r>
    </w:p>
    <w:p w14:paraId="2A603737" w14:textId="32565630"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2093F19E" w14:textId="77777777" w:rsidR="005C5CA4" w:rsidRDefault="005C5CA4" w:rsidP="00FA2EC9">
      <w:pPr>
        <w:rPr>
          <w:rFonts w:ascii="Times New Roman" w:hAnsi="Times New Roman" w:cs="Times New Roman"/>
        </w:rPr>
      </w:pPr>
    </w:p>
    <w:p w14:paraId="6770D7EF" w14:textId="77777777" w:rsidR="00961489" w:rsidRDefault="00961489" w:rsidP="00FA2EC9">
      <w:pPr>
        <w:rPr>
          <w:rFonts w:ascii="Times New Roman" w:hAnsi="Times New Roman" w:cs="Times New Roman"/>
        </w:rPr>
      </w:pPr>
    </w:p>
    <w:p w14:paraId="7747F097" w14:textId="77777777" w:rsidR="00961489" w:rsidRDefault="00961489" w:rsidP="00FA2EC9">
      <w:pPr>
        <w:rPr>
          <w:rFonts w:ascii="Times New Roman" w:hAnsi="Times New Roman" w:cs="Times New Roman"/>
        </w:rPr>
      </w:pPr>
    </w:p>
    <w:p w14:paraId="3774E119" w14:textId="77777777" w:rsidR="00961489" w:rsidRDefault="00961489" w:rsidP="00FA2EC9">
      <w:pPr>
        <w:rPr>
          <w:rFonts w:ascii="Times New Roman" w:hAnsi="Times New Roman" w:cs="Times New Roman"/>
        </w:rPr>
      </w:pPr>
    </w:p>
    <w:p w14:paraId="6E32553F" w14:textId="77777777" w:rsidR="00961489" w:rsidRDefault="00961489" w:rsidP="00FA2EC9">
      <w:pPr>
        <w:rPr>
          <w:rFonts w:ascii="Times New Roman" w:hAnsi="Times New Roman" w:cs="Times New Roman"/>
        </w:rPr>
      </w:pPr>
    </w:p>
    <w:p w14:paraId="1DAD1C3B" w14:textId="77777777" w:rsidR="00961489" w:rsidRDefault="00961489" w:rsidP="00FA2EC9">
      <w:pPr>
        <w:rPr>
          <w:rFonts w:ascii="Times New Roman" w:hAnsi="Times New Roman" w:cs="Times New Roman"/>
        </w:rPr>
      </w:pPr>
    </w:p>
    <w:p w14:paraId="5A5AA1FF" w14:textId="77777777" w:rsidR="005C5CA4" w:rsidRDefault="005C5CA4" w:rsidP="00FA2EC9">
      <w:pPr>
        <w:rPr>
          <w:rFonts w:ascii="Times New Roman" w:hAnsi="Times New Roman" w:cs="Times New Roman"/>
        </w:rPr>
      </w:pPr>
    </w:p>
    <w:p w14:paraId="6540D30B" w14:textId="0E5DDDC9" w:rsidR="000F62BB" w:rsidRDefault="000F62BB" w:rsidP="00FA2EC9">
      <w:pPr>
        <w:rPr>
          <w:ins w:id="13" w:author="Martin, Greta Katherine" w:date="2024-11-01T10:16:00Z" w16du:dateUtc="2024-11-01T14:16:00Z"/>
          <w:rFonts w:ascii="Times New Roman" w:hAnsi="Times New Roman" w:cs="Times New Roman"/>
          <w:b/>
          <w:bCs/>
        </w:rPr>
      </w:pPr>
      <w:r>
        <w:rPr>
          <w:rFonts w:ascii="Times New Roman" w:hAnsi="Times New Roman" w:cs="Times New Roman"/>
          <w:b/>
          <w:bCs/>
          <w:i/>
          <w:iCs/>
          <w:noProof/>
        </w:rPr>
        <w:drawing>
          <wp:anchor distT="0" distB="0" distL="114300" distR="114300" simplePos="0" relativeHeight="251665408" behindDoc="1" locked="0" layoutInCell="1" allowOverlap="1" wp14:anchorId="5BD76BFE" wp14:editId="0BB50EEA">
            <wp:simplePos x="0" y="0"/>
            <wp:positionH relativeFrom="column">
              <wp:posOffset>-254000</wp:posOffset>
            </wp:positionH>
            <wp:positionV relativeFrom="paragraph">
              <wp:posOffset>243840</wp:posOffset>
            </wp:positionV>
            <wp:extent cx="5943600" cy="3403600"/>
            <wp:effectExtent l="0" t="0" r="0" b="0"/>
            <wp:wrapTight wrapText="bothSides">
              <wp:wrapPolygon edited="0">
                <wp:start x="0" y="0"/>
                <wp:lineTo x="0" y="21509"/>
                <wp:lineTo x="21553" y="21509"/>
                <wp:lineTo x="21553" y="0"/>
                <wp:lineTo x="0" y="0"/>
              </wp:wrapPolygon>
            </wp:wrapTight>
            <wp:docPr id="856203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03847" name="Picture 856203847"/>
                    <pic:cNvPicPr/>
                  </pic:nvPicPr>
                  <pic:blipFill rotWithShape="1">
                    <a:blip r:embed="rId16"/>
                    <a:srcRect t="4377" b="3999"/>
                    <a:stretch/>
                  </pic:blipFill>
                  <pic:spPr bwMode="auto">
                    <a:xfrm>
                      <a:off x="0" y="0"/>
                      <a:ext cx="5943600" cy="340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73B">
        <w:rPr>
          <w:rFonts w:ascii="Times New Roman" w:hAnsi="Times New Roman" w:cs="Times New Roman"/>
          <w:b/>
          <w:bCs/>
        </w:rPr>
        <w:t>Supplemental Material</w:t>
      </w:r>
    </w:p>
    <w:p w14:paraId="626D0994" w14:textId="62AAC737" w:rsidR="000F62BB" w:rsidRDefault="000F62BB" w:rsidP="00FA2EC9">
      <w:pPr>
        <w:rPr>
          <w:rFonts w:ascii="Times New Roman" w:hAnsi="Times New Roman" w:cs="Times New Roman"/>
          <w:b/>
          <w:bCs/>
        </w:rPr>
      </w:pPr>
    </w:p>
    <w:p w14:paraId="7627891A" w14:textId="42121919" w:rsidR="00107C0A" w:rsidRDefault="000F62BB" w:rsidP="00FA2EC9">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6432" behindDoc="1" locked="0" layoutInCell="1" allowOverlap="1" wp14:anchorId="14442407" wp14:editId="2CD589BF">
            <wp:simplePos x="0" y="0"/>
            <wp:positionH relativeFrom="column">
              <wp:posOffset>-162560</wp:posOffset>
            </wp:positionH>
            <wp:positionV relativeFrom="paragraph">
              <wp:posOffset>432435</wp:posOffset>
            </wp:positionV>
            <wp:extent cx="5943600" cy="3362960"/>
            <wp:effectExtent l="0" t="0" r="0" b="2540"/>
            <wp:wrapTight wrapText="bothSides">
              <wp:wrapPolygon edited="0">
                <wp:start x="0" y="0"/>
                <wp:lineTo x="0" y="21535"/>
                <wp:lineTo x="21554" y="21535"/>
                <wp:lineTo x="21554" y="0"/>
                <wp:lineTo x="0" y="0"/>
              </wp:wrapPolygon>
            </wp:wrapTight>
            <wp:docPr id="198928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4551" name="Picture 1989284551"/>
                    <pic:cNvPicPr/>
                  </pic:nvPicPr>
                  <pic:blipFill rotWithShape="1">
                    <a:blip r:embed="rId17"/>
                    <a:srcRect t="4375" b="5094"/>
                    <a:stretch/>
                  </pic:blipFill>
                  <pic:spPr bwMode="auto">
                    <a:xfrm>
                      <a:off x="0" y="0"/>
                      <a:ext cx="5943600" cy="336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228D" w:rsidRPr="00F0025E">
        <w:rPr>
          <w:rFonts w:ascii="Times New Roman" w:hAnsi="Times New Roman" w:cs="Times New Roman"/>
          <w:b/>
          <w:bCs/>
          <w:i/>
          <w:iCs/>
        </w:rPr>
        <w:t>Figure S</w:t>
      </w:r>
      <w:r>
        <w:rPr>
          <w:rFonts w:ascii="Times New Roman" w:hAnsi="Times New Roman" w:cs="Times New Roman"/>
          <w:b/>
          <w:bCs/>
          <w:i/>
          <w:iCs/>
        </w:rPr>
        <w:t>1</w:t>
      </w:r>
      <w:r w:rsidR="0092228D" w:rsidRPr="00F0025E">
        <w:rPr>
          <w:rFonts w:ascii="Times New Roman" w:hAnsi="Times New Roman" w:cs="Times New Roman"/>
          <w:b/>
          <w:bCs/>
          <w:i/>
          <w:iCs/>
        </w:rPr>
        <w:t xml:space="preserve">. </w:t>
      </w:r>
      <w:r w:rsidR="0092228D"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0092228D" w:rsidRPr="00F0025E">
        <w:rPr>
          <w:rFonts w:ascii="Times New Roman" w:hAnsi="Times New Roman" w:cs="Times New Roman"/>
          <w:i/>
          <w:iCs/>
        </w:rPr>
        <w:t>by</w:t>
      </w:r>
      <w:r w:rsidR="00030DAE">
        <w:rPr>
          <w:rFonts w:ascii="Times New Roman" w:hAnsi="Times New Roman" w:cs="Times New Roman"/>
          <w:i/>
          <w:iCs/>
        </w:rPr>
        <w:t xml:space="preserve"> United Nations Statistical Division sub-regional </w:t>
      </w:r>
      <w:r w:rsidR="0092228D" w:rsidRPr="00F0025E">
        <w:rPr>
          <w:rFonts w:ascii="Times New Roman" w:hAnsi="Times New Roman" w:cs="Times New Roman"/>
          <w:i/>
          <w:iCs/>
        </w:rPr>
        <w:t>classification</w:t>
      </w:r>
      <w:r>
        <w:rPr>
          <w:rFonts w:ascii="Times New Roman" w:hAnsi="Times New Roman" w:cs="Times New Roman"/>
          <w:i/>
          <w:iCs/>
        </w:rPr>
        <w:t>s</w:t>
      </w:r>
      <w:r w:rsidR="0092228D" w:rsidRPr="00F0025E">
        <w:rPr>
          <w:rFonts w:ascii="Times New Roman" w:hAnsi="Times New Roman" w:cs="Times New Roman"/>
          <w:i/>
          <w:iCs/>
        </w:rPr>
        <w:t>.</w:t>
      </w:r>
      <w:r w:rsidR="0092228D" w:rsidRPr="00F0025E">
        <w:rPr>
          <w:rFonts w:ascii="Times New Roman" w:hAnsi="Times New Roman" w:cs="Times New Roman"/>
          <w:b/>
          <w:bCs/>
          <w:i/>
          <w:iCs/>
        </w:rPr>
        <w:t xml:space="preserve"> </w:t>
      </w:r>
    </w:p>
    <w:p w14:paraId="30716772" w14:textId="1E78D762" w:rsidR="00F0025E" w:rsidDel="000F62BB" w:rsidRDefault="00F0025E" w:rsidP="00FA2EC9">
      <w:pPr>
        <w:rPr>
          <w:del w:id="14" w:author="Martin, Greta Katherine" w:date="2024-11-01T10:20:00Z" w16du:dateUtc="2024-11-01T14:20:00Z"/>
          <w:rFonts w:ascii="Times New Roman" w:hAnsi="Times New Roman" w:cs="Times New Roman"/>
          <w:b/>
          <w:bCs/>
          <w:i/>
          <w:iCs/>
        </w:rPr>
      </w:pPr>
    </w:p>
    <w:p w14:paraId="15A6C815" w14:textId="0240DB13" w:rsidR="000F62BB" w:rsidRDefault="000F62BB" w:rsidP="00FA2EC9">
      <w:pPr>
        <w:rPr>
          <w:ins w:id="15" w:author="Martin, Greta Katherine" w:date="2024-11-01T10:17:00Z" w16du:dateUtc="2024-11-01T14:17:00Z"/>
          <w:rFonts w:ascii="Times New Roman" w:hAnsi="Times New Roman" w:cs="Times New Roman"/>
          <w:b/>
          <w:bCs/>
          <w:i/>
          <w:iCs/>
        </w:rPr>
      </w:pPr>
    </w:p>
    <w:p w14:paraId="55FF5886" w14:textId="77777777" w:rsidR="000F62BB" w:rsidDel="000F62BB" w:rsidRDefault="000F62BB" w:rsidP="00FA2EC9">
      <w:pPr>
        <w:rPr>
          <w:del w:id="16" w:author="Martin, Greta Katherine" w:date="2024-11-01T10:20:00Z" w16du:dateUtc="2024-11-01T14:20:00Z"/>
          <w:rFonts w:ascii="Times New Roman" w:hAnsi="Times New Roman" w:cs="Times New Roman"/>
          <w:b/>
          <w:bCs/>
          <w:i/>
          <w:iCs/>
        </w:rPr>
      </w:pPr>
    </w:p>
    <w:p w14:paraId="51EFEAC0" w14:textId="77777777" w:rsidR="000F62BB" w:rsidDel="000F62BB" w:rsidRDefault="000F62BB" w:rsidP="00FA2EC9">
      <w:pPr>
        <w:rPr>
          <w:del w:id="17" w:author="Martin, Greta Katherine" w:date="2024-11-01T10:20:00Z" w16du:dateUtc="2024-11-01T14:20:00Z"/>
          <w:rFonts w:ascii="Times New Roman" w:hAnsi="Times New Roman" w:cs="Times New Roman"/>
          <w:b/>
          <w:bCs/>
          <w:i/>
          <w:iCs/>
        </w:rPr>
      </w:pPr>
    </w:p>
    <w:p w14:paraId="34CE6F11" w14:textId="77777777" w:rsidR="000F62BB" w:rsidDel="000F62BB" w:rsidRDefault="000F62BB" w:rsidP="00FA2EC9">
      <w:pPr>
        <w:rPr>
          <w:del w:id="18" w:author="Martin, Greta Katherine" w:date="2024-11-01T10:20:00Z" w16du:dateUtc="2024-11-01T14:20:00Z"/>
          <w:rFonts w:ascii="Times New Roman" w:hAnsi="Times New Roman" w:cs="Times New Roman"/>
          <w:b/>
          <w:bCs/>
          <w:i/>
          <w:iCs/>
        </w:rPr>
      </w:pPr>
    </w:p>
    <w:p w14:paraId="67F9DE50" w14:textId="77777777" w:rsidR="000F62BB" w:rsidDel="000F62BB" w:rsidRDefault="000F62BB" w:rsidP="00FA2EC9">
      <w:pPr>
        <w:rPr>
          <w:del w:id="19" w:author="Martin, Greta Katherine" w:date="2024-11-01T10:20:00Z" w16du:dateUtc="2024-11-01T14:20:00Z"/>
          <w:rFonts w:ascii="Times New Roman" w:hAnsi="Times New Roman" w:cs="Times New Roman"/>
          <w:b/>
          <w:bCs/>
          <w:i/>
          <w:iCs/>
        </w:rPr>
      </w:pPr>
    </w:p>
    <w:p w14:paraId="63D75B84" w14:textId="77777777" w:rsidR="000F62BB" w:rsidDel="000F62BB" w:rsidRDefault="000F62BB" w:rsidP="00FA2EC9">
      <w:pPr>
        <w:rPr>
          <w:del w:id="20" w:author="Martin, Greta Katherine" w:date="2024-11-01T10:20:00Z" w16du:dateUtc="2024-11-01T14:20:00Z"/>
          <w:rFonts w:ascii="Times New Roman" w:hAnsi="Times New Roman" w:cs="Times New Roman"/>
          <w:b/>
          <w:bCs/>
          <w:i/>
          <w:iCs/>
        </w:rPr>
      </w:pPr>
    </w:p>
    <w:p w14:paraId="1730D667" w14:textId="77777777" w:rsidR="000F62BB" w:rsidDel="000F62BB" w:rsidRDefault="000F62BB" w:rsidP="00FA2EC9">
      <w:pPr>
        <w:rPr>
          <w:del w:id="21" w:author="Martin, Greta Katherine" w:date="2024-11-01T10:20:00Z" w16du:dateUtc="2024-11-01T14:20:00Z"/>
          <w:rFonts w:ascii="Times New Roman" w:hAnsi="Times New Roman" w:cs="Times New Roman"/>
          <w:b/>
          <w:bCs/>
          <w:i/>
          <w:iCs/>
        </w:rPr>
      </w:pPr>
    </w:p>
    <w:p w14:paraId="035A5CBE" w14:textId="09858CE5" w:rsidR="000F62BB" w:rsidRDefault="000F62BB" w:rsidP="000F62BB">
      <w:pPr>
        <w:rPr>
          <w:ins w:id="22" w:author="Martin, Greta Katherine" w:date="2024-11-01T11:29:00Z" w16du:dateUtc="2024-11-01T15:29:00Z"/>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2</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Pr="00F0025E">
        <w:rPr>
          <w:rFonts w:ascii="Times New Roman" w:hAnsi="Times New Roman" w:cs="Times New Roman"/>
          <w:i/>
          <w:iCs/>
        </w:rPr>
        <w:t xml:space="preserve">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65F36D39" w14:textId="666B1922" w:rsidR="00182372" w:rsidRDefault="002E78EC" w:rsidP="000F62BB">
      <w:pPr>
        <w:rPr>
          <w:rFonts w:ascii="Times New Roman" w:hAnsi="Times New Roman" w:cs="Times New Roman"/>
          <w:b/>
          <w:bCs/>
          <w:i/>
          <w:iCs/>
        </w:rPr>
      </w:pPr>
      <w:r w:rsidRPr="00BA0784">
        <w:rPr>
          <w:rFonts w:ascii="Times New Roman" w:hAnsi="Times New Roman" w:cs="Times New Roman"/>
          <w:b/>
          <w:bCs/>
          <w:i/>
          <w:iCs/>
          <w:noProof/>
        </w:rPr>
        <w:lastRenderedPageBreak/>
        <w:drawing>
          <wp:anchor distT="0" distB="0" distL="114300" distR="114300" simplePos="0" relativeHeight="251667456" behindDoc="1" locked="0" layoutInCell="1" allowOverlap="1" wp14:anchorId="24674C92" wp14:editId="4E62B95A">
            <wp:simplePos x="0" y="0"/>
            <wp:positionH relativeFrom="column">
              <wp:posOffset>-396240</wp:posOffset>
            </wp:positionH>
            <wp:positionV relativeFrom="paragraph">
              <wp:posOffset>0</wp:posOffset>
            </wp:positionV>
            <wp:extent cx="6753860" cy="4251960"/>
            <wp:effectExtent l="0" t="0" r="2540" b="2540"/>
            <wp:wrapTight wrapText="bothSides">
              <wp:wrapPolygon edited="0">
                <wp:start x="0" y="0"/>
                <wp:lineTo x="0" y="21548"/>
                <wp:lineTo x="21568" y="21548"/>
                <wp:lineTo x="21568" y="0"/>
                <wp:lineTo x="0" y="0"/>
              </wp:wrapPolygon>
            </wp:wrapTight>
            <wp:docPr id="1106650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50255" name="Picture 1106650255"/>
                    <pic:cNvPicPr/>
                  </pic:nvPicPr>
                  <pic:blipFill>
                    <a:blip r:embed="rId18"/>
                    <a:stretch>
                      <a:fillRect/>
                    </a:stretch>
                  </pic:blipFill>
                  <pic:spPr>
                    <a:xfrm>
                      <a:off x="0" y="0"/>
                      <a:ext cx="6753860" cy="4251960"/>
                    </a:xfrm>
                    <a:prstGeom prst="rect">
                      <a:avLst/>
                    </a:prstGeom>
                  </pic:spPr>
                </pic:pic>
              </a:graphicData>
            </a:graphic>
            <wp14:sizeRelH relativeFrom="page">
              <wp14:pctWidth>0</wp14:pctWidth>
            </wp14:sizeRelH>
            <wp14:sizeRelV relativeFrom="page">
              <wp14:pctHeight>0</wp14:pctHeight>
            </wp14:sizeRelV>
          </wp:anchor>
        </w:drawing>
      </w:r>
      <w:r w:rsidRPr="00414DD2">
        <w:rPr>
          <w:rFonts w:ascii="Times New Roman" w:hAnsi="Times New Roman" w:cs="Times New Roman"/>
          <w:b/>
          <w:bCs/>
          <w:i/>
          <w:iCs/>
        </w:rPr>
        <w:t>Figure S3.</w:t>
      </w:r>
      <w:r>
        <w:rPr>
          <w:rFonts w:ascii="Times New Roman" w:hAnsi="Times New Roman" w:cs="Times New Roman"/>
          <w:i/>
          <w:iCs/>
        </w:rPr>
        <w:t xml:space="preserve"> Percent change in annual population-weighted greenest season Normalized Difference Vegetation Index (NDVI) from 2014-2023</w:t>
      </w:r>
      <w:r w:rsidR="00BA0784">
        <w:rPr>
          <w:rFonts w:ascii="Times New Roman" w:hAnsi="Times New Roman" w:cs="Times New Roman"/>
          <w:i/>
          <w:iCs/>
        </w:rPr>
        <w:t xml:space="preserve"> by geographic region. </w:t>
      </w:r>
      <w:r w:rsidR="00BA0784">
        <w:rPr>
          <w:rFonts w:ascii="Times New Roman" w:hAnsi="Times New Roman" w:cs="Times New Roman"/>
          <w:i/>
          <w:iCs/>
        </w:rPr>
        <w:t xml:space="preserve">Each thin line represents an individual city within the geographic region, while each thick line shows the average NDVI for all cities in that region, colored by climate </w:t>
      </w:r>
      <w:r w:rsidR="00BA0784">
        <w:rPr>
          <w:rFonts w:ascii="Times New Roman" w:hAnsi="Times New Roman" w:cs="Times New Roman"/>
          <w:i/>
          <w:iCs/>
        </w:rPr>
        <w:t>classification</w:t>
      </w:r>
      <w:r w:rsidR="00BA0784">
        <w:rPr>
          <w:rFonts w:ascii="Times New Roman" w:hAnsi="Times New Roman" w:cs="Times New Roman"/>
          <w:i/>
          <w:iCs/>
        </w:rPr>
        <w:t>.</w:t>
      </w:r>
    </w:p>
    <w:p w14:paraId="49F3B78A" w14:textId="4C0843E8" w:rsidR="00182372" w:rsidRDefault="00182372" w:rsidP="000F62BB">
      <w:pPr>
        <w:rPr>
          <w:rFonts w:ascii="Times New Roman" w:hAnsi="Times New Roman" w:cs="Times New Roman"/>
          <w:b/>
          <w:bCs/>
          <w:i/>
          <w:iCs/>
        </w:rPr>
      </w:pPr>
    </w:p>
    <w:p w14:paraId="78F6AF95" w14:textId="5DCF022B" w:rsidR="00182372" w:rsidRDefault="00182372" w:rsidP="000F62BB">
      <w:pPr>
        <w:rPr>
          <w:rFonts w:ascii="Times New Roman" w:hAnsi="Times New Roman" w:cs="Times New Roman"/>
          <w:b/>
          <w:bCs/>
          <w:i/>
          <w:iCs/>
        </w:rPr>
      </w:pPr>
    </w:p>
    <w:p w14:paraId="3A0DBF22" w14:textId="0FE71031" w:rsidR="00182372" w:rsidRDefault="00182372" w:rsidP="000F62BB">
      <w:pPr>
        <w:rPr>
          <w:rFonts w:ascii="Times New Roman" w:hAnsi="Times New Roman" w:cs="Times New Roman"/>
          <w:b/>
          <w:bCs/>
          <w:i/>
          <w:iCs/>
        </w:rPr>
      </w:pPr>
    </w:p>
    <w:p w14:paraId="56810867" w14:textId="1D993881" w:rsidR="00182372" w:rsidRDefault="00182372" w:rsidP="000F62BB">
      <w:pPr>
        <w:rPr>
          <w:rFonts w:ascii="Times New Roman" w:hAnsi="Times New Roman" w:cs="Times New Roman"/>
          <w:b/>
          <w:bCs/>
          <w:i/>
          <w:iCs/>
        </w:rPr>
      </w:pPr>
    </w:p>
    <w:p w14:paraId="4EF730CD" w14:textId="445776E0" w:rsidR="00182372" w:rsidRDefault="00182372" w:rsidP="000F62BB">
      <w:pPr>
        <w:rPr>
          <w:rFonts w:ascii="Times New Roman" w:hAnsi="Times New Roman" w:cs="Times New Roman"/>
          <w:b/>
          <w:bCs/>
          <w:i/>
          <w:iCs/>
        </w:rPr>
      </w:pPr>
    </w:p>
    <w:p w14:paraId="410EFDDF" w14:textId="0AE146C1" w:rsidR="00182372" w:rsidRDefault="00182372" w:rsidP="000F62BB">
      <w:pPr>
        <w:rPr>
          <w:rFonts w:ascii="Times New Roman" w:hAnsi="Times New Roman" w:cs="Times New Roman"/>
          <w:b/>
          <w:bCs/>
          <w:i/>
          <w:iCs/>
        </w:rPr>
      </w:pPr>
    </w:p>
    <w:p w14:paraId="416E1832" w14:textId="3C295752" w:rsidR="00182372" w:rsidRDefault="00182372" w:rsidP="000F62BB">
      <w:pPr>
        <w:rPr>
          <w:rFonts w:ascii="Times New Roman" w:hAnsi="Times New Roman" w:cs="Times New Roman"/>
          <w:b/>
          <w:bCs/>
          <w:i/>
          <w:iCs/>
        </w:rPr>
      </w:pPr>
    </w:p>
    <w:p w14:paraId="0536CD36" w14:textId="55DE8B6B" w:rsidR="00182372" w:rsidRDefault="00182372" w:rsidP="000F62BB">
      <w:pPr>
        <w:rPr>
          <w:rFonts w:ascii="Times New Roman" w:hAnsi="Times New Roman" w:cs="Times New Roman"/>
          <w:b/>
          <w:bCs/>
          <w:i/>
          <w:iCs/>
        </w:rPr>
      </w:pPr>
    </w:p>
    <w:p w14:paraId="09C3CB83" w14:textId="77777777" w:rsidR="00182372" w:rsidRDefault="00182372" w:rsidP="000F62BB">
      <w:pPr>
        <w:rPr>
          <w:rFonts w:ascii="Times New Roman" w:hAnsi="Times New Roman" w:cs="Times New Roman"/>
          <w:b/>
          <w:bCs/>
          <w:i/>
          <w:iCs/>
        </w:rPr>
      </w:pPr>
    </w:p>
    <w:p w14:paraId="70C60DAC" w14:textId="51E8CCF3" w:rsidR="00182372" w:rsidRDefault="00182372" w:rsidP="000F62BB">
      <w:pPr>
        <w:rPr>
          <w:rFonts w:ascii="Times New Roman" w:hAnsi="Times New Roman" w:cs="Times New Roman"/>
          <w:b/>
          <w:bCs/>
          <w:i/>
          <w:iCs/>
        </w:rPr>
      </w:pPr>
    </w:p>
    <w:p w14:paraId="2B4DC7A4" w14:textId="05A583D6" w:rsidR="00182372" w:rsidRDefault="00182372" w:rsidP="000F62BB">
      <w:pPr>
        <w:rPr>
          <w:rFonts w:ascii="Times New Roman" w:hAnsi="Times New Roman" w:cs="Times New Roman"/>
          <w:b/>
          <w:bCs/>
          <w:i/>
          <w:iCs/>
        </w:rPr>
      </w:pPr>
    </w:p>
    <w:p w14:paraId="67FA13E8" w14:textId="2C734DB9" w:rsidR="00182372" w:rsidRDefault="00182372" w:rsidP="000F62BB">
      <w:pPr>
        <w:rPr>
          <w:rFonts w:ascii="Times New Roman" w:hAnsi="Times New Roman" w:cs="Times New Roman"/>
          <w:b/>
          <w:bCs/>
          <w:i/>
          <w:iCs/>
        </w:rPr>
      </w:pPr>
    </w:p>
    <w:p w14:paraId="013C9961" w14:textId="77777777" w:rsidR="00182372" w:rsidRDefault="00182372" w:rsidP="000F62BB">
      <w:pPr>
        <w:rPr>
          <w:rFonts w:ascii="Times New Roman" w:hAnsi="Times New Roman" w:cs="Times New Roman"/>
          <w:b/>
          <w:bCs/>
          <w:i/>
          <w:iCs/>
        </w:rPr>
      </w:pPr>
    </w:p>
    <w:p w14:paraId="5D4FD634" w14:textId="77777777" w:rsidR="00182372" w:rsidRDefault="00182372" w:rsidP="000F62BB">
      <w:pPr>
        <w:rPr>
          <w:rFonts w:ascii="Times New Roman" w:hAnsi="Times New Roman" w:cs="Times New Roman"/>
          <w:b/>
          <w:bCs/>
          <w:i/>
          <w:iCs/>
        </w:rPr>
      </w:pPr>
    </w:p>
    <w:p w14:paraId="061F54D2" w14:textId="77777777" w:rsidR="000F62BB" w:rsidRDefault="000F62BB" w:rsidP="00FA2EC9">
      <w:pPr>
        <w:rPr>
          <w:rFonts w:ascii="Times New Roman" w:hAnsi="Times New Roman" w:cs="Times New Roman"/>
          <w:b/>
          <w:bCs/>
          <w:i/>
          <w:iCs/>
        </w:rPr>
      </w:pPr>
    </w:p>
    <w:p w14:paraId="1232E0D9" w14:textId="70A919F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9"/>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4A17672F"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Pr>
          <w:rFonts w:ascii="Times New Roman" w:hAnsi="Times New Roman" w:cs="Times New Roman"/>
          <w:i/>
          <w:iCs/>
        </w:rPr>
        <w:t>Population-weighted greenest season 2019-2023 average NDVI by geographic region.</w:t>
      </w:r>
    </w:p>
    <w:p w14:paraId="2CB93979" w14:textId="74EE63A3" w:rsidR="00D10072" w:rsidRDefault="00DF421B"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78714CA9" wp14:editId="798C5948">
            <wp:extent cx="5943600" cy="5943600"/>
            <wp:effectExtent l="0" t="0" r="0" b="0"/>
            <wp:docPr id="126181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2235" name="Picture 1261812235"/>
                    <pic:cNvPicPr/>
                  </pic:nvPicPr>
                  <pic:blipFill>
                    <a:blip r:embed="rId20"/>
                    <a:stretch>
                      <a:fillRect/>
                    </a:stretch>
                  </pic:blipFill>
                  <pic:spPr>
                    <a:xfrm>
                      <a:off x="0" y="0"/>
                      <a:ext cx="5943600" cy="5943600"/>
                    </a:xfrm>
                    <a:prstGeom prst="rect">
                      <a:avLst/>
                    </a:prstGeom>
                  </pic:spPr>
                </pic:pic>
              </a:graphicData>
            </a:graphic>
          </wp:inline>
        </w:drawing>
      </w:r>
    </w:p>
    <w:p w14:paraId="62913AF7" w14:textId="08FFC696"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Pr>
          <w:rFonts w:ascii="Times New Roman" w:hAnsi="Times New Roman" w:cs="Times New Roman"/>
          <w:i/>
          <w:iCs/>
        </w:rPr>
        <w:t xml:space="preserve">Population-weighted greenest season 2019-2023 average NDVI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p>
    <w:p w14:paraId="04A35DDA" w14:textId="075FC63F" w:rsidR="006E57BE" w:rsidRDefault="006E57BE" w:rsidP="00FA2EC9">
      <w:pPr>
        <w:rPr>
          <w:rFonts w:ascii="Times New Roman" w:hAnsi="Times New Roman" w:cs="Times New Roman"/>
          <w:b/>
          <w:bCs/>
        </w:rPr>
      </w:pP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1DB150C5"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1:15:00Z" w:initials="GM">
    <w:p w14:paraId="1CC687AD" w14:textId="77777777" w:rsidR="003807BC" w:rsidRDefault="003807BC" w:rsidP="003807BC">
      <w:r>
        <w:rPr>
          <w:rStyle w:val="CommentReference"/>
        </w:rPr>
        <w:annotationRef/>
      </w:r>
      <w:r>
        <w:rPr>
          <w:color w:val="000000"/>
          <w:sz w:val="20"/>
          <w:szCs w:val="20"/>
        </w:rPr>
        <w:t>300 word max, no structure required</w:t>
      </w:r>
    </w:p>
  </w:comment>
  <w:comment w:id="1" w:author="Martin, Greta Katherine" w:date="2024-10-30T13:52:00Z" w:initials="GM">
    <w:p w14:paraId="6849693F" w14:textId="77777777" w:rsidR="006279CF" w:rsidRDefault="006279CF" w:rsidP="006279CF">
      <w:r>
        <w:rPr>
          <w:rStyle w:val="CommentReference"/>
        </w:rPr>
        <w:annotationRef/>
      </w:r>
      <w:r>
        <w:rPr>
          <w:color w:val="000000"/>
          <w:sz w:val="20"/>
          <w:szCs w:val="20"/>
        </w:rPr>
        <w:t>Shorten intro/methods</w:t>
      </w:r>
    </w:p>
  </w:comment>
  <w:comment w:id="2" w:author="Martin, Greta Katherine" w:date="2024-10-30T13:53:00Z" w:initials="GM">
    <w:p w14:paraId="5980CC7E" w14:textId="77777777" w:rsidR="00B60C02" w:rsidRDefault="00B60C02" w:rsidP="00B60C02">
      <w:r>
        <w:rPr>
          <w:rStyle w:val="CommentReference"/>
        </w:rPr>
        <w:annotationRef/>
      </w:r>
      <w:r>
        <w:rPr>
          <w:color w:val="000000"/>
          <w:sz w:val="20"/>
          <w:szCs w:val="20"/>
        </w:rPr>
        <w:t>Every sentence of results should have a numeric result and be ordered to match the results section</w:t>
      </w:r>
    </w:p>
  </w:comment>
  <w:comment w:id="3" w:author="Martin, Greta Katherine" w:date="2024-10-28T10:52:00Z" w:initials="GM">
    <w:p w14:paraId="5F07BEA8" w14:textId="7293FFBE" w:rsidR="00834FE1" w:rsidRDefault="00834FE1" w:rsidP="00834FE1">
      <w:r>
        <w:rPr>
          <w:rStyle w:val="CommentReference"/>
        </w:rPr>
        <w:annotationRef/>
      </w:r>
      <w:r>
        <w:rPr>
          <w:color w:val="000000"/>
          <w:sz w:val="20"/>
          <w:szCs w:val="20"/>
        </w:rPr>
        <w:t>I moved this up here as suggested but it feels a little specific for intro?</w:t>
      </w:r>
    </w:p>
  </w:comment>
  <w:comment w:id="6" w:author="Anenberg, Susan Casper" w:date="2024-10-28T06:44:00Z" w:initials="ASC">
    <w:p w14:paraId="04628A7C" w14:textId="44976054"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7" w:author="Martin, Greta Katherine" w:date="2024-10-29T18:57:00Z" w:initials="GM">
    <w:p w14:paraId="02CC7AFF" w14:textId="77777777" w:rsidR="005A20F8" w:rsidRDefault="005A20F8" w:rsidP="005A20F8">
      <w:r>
        <w:rPr>
          <w:rStyle w:val="CommentReference"/>
        </w:rPr>
        <w:annotationRef/>
      </w:r>
      <w:r>
        <w:rPr>
          <w:color w:val="000000"/>
          <w:sz w:val="20"/>
          <w:szCs w:val="20"/>
        </w:rPr>
        <w:t>I think this is true of urban greenspace (not change in greenspace/associated mortality)</w:t>
      </w:r>
    </w:p>
  </w:comment>
  <w:comment w:id="8" w:author="Martin, Greta Katherine" w:date="2024-10-30T13:46:00Z" w:initials="GM">
    <w:p w14:paraId="0CDD915F" w14:textId="77777777" w:rsidR="00B211B9" w:rsidRDefault="00B211B9" w:rsidP="00B211B9">
      <w:r>
        <w:rPr>
          <w:rStyle w:val="CommentReference"/>
        </w:rPr>
        <w:annotationRef/>
      </w:r>
      <w:r>
        <w:rPr>
          <w:color w:val="000000"/>
          <w:sz w:val="20"/>
          <w:szCs w:val="20"/>
        </w:rPr>
        <w:t>Compare results from this analysis to numeric results from N. America/Euro study of NDVI HIA</w:t>
      </w:r>
    </w:p>
  </w:comment>
  <w:comment w:id="9" w:author="Martin, Greta Katherine" w:date="2024-10-30T13:46:00Z" w:initials="GM">
    <w:p w14:paraId="0D595679" w14:textId="77777777" w:rsidR="003578BC" w:rsidRDefault="003578BC" w:rsidP="003578BC">
      <w:r>
        <w:rPr>
          <w:rStyle w:val="CommentReference"/>
        </w:rPr>
        <w:annotationRef/>
      </w:r>
      <w:r>
        <w:rPr>
          <w:color w:val="000000"/>
          <w:sz w:val="20"/>
          <w:szCs w:val="20"/>
        </w:rPr>
        <w:t>1 or 2 sentences comparing to LCD results</w:t>
      </w:r>
    </w:p>
  </w:comment>
  <w:comment w:id="10" w:author="Martin, Greta Katherine" w:date="2024-10-30T13:50:00Z" w:initials="GM">
    <w:p w14:paraId="216EAD96" w14:textId="77777777" w:rsidR="009941C7" w:rsidRDefault="009941C7" w:rsidP="009941C7">
      <w:r>
        <w:rPr>
          <w:rStyle w:val="CommentReference"/>
        </w:rPr>
        <w:annotationRef/>
      </w:r>
      <w:r>
        <w:rPr>
          <w:color w:val="000000"/>
          <w:sz w:val="20"/>
          <w:szCs w:val="20"/>
        </w:rPr>
        <w:t>Regional average? City comparison? Change from 2 time periods rather than absolute?</w:t>
      </w:r>
    </w:p>
  </w:comment>
  <w:comment w:id="11" w:author="Martin, Greta Katherine" w:date="2024-10-30T13:50:00Z" w:initials="GM">
    <w:p w14:paraId="63862D11" w14:textId="77777777" w:rsidR="009941C7" w:rsidRDefault="009941C7" w:rsidP="009941C7">
      <w:r>
        <w:rPr>
          <w:rStyle w:val="CommentReference"/>
        </w:rPr>
        <w:annotationRef/>
      </w:r>
      <w:r>
        <w:rPr>
          <w:color w:val="000000"/>
          <w:sz w:val="20"/>
          <w:szCs w:val="20"/>
        </w:rPr>
        <w:t>Lower priority</w:t>
      </w:r>
    </w:p>
  </w:comment>
  <w:comment w:id="12" w:author="Martin, Greta Katherine" w:date="2024-10-30T13:48:00Z" w:initials="GM">
    <w:p w14:paraId="53D831BC" w14:textId="0082BAFA" w:rsidR="00AB5D37" w:rsidRDefault="00AB5D37" w:rsidP="00AB5D37">
      <w:r>
        <w:rPr>
          <w:rStyle w:val="CommentReference"/>
        </w:rPr>
        <w:annotationRef/>
      </w:r>
      <w:r>
        <w:rPr>
          <w:color w:val="000000"/>
          <w:sz w:val="20"/>
          <w:szCs w:val="20"/>
        </w:rPr>
        <w:t>Paragraph on advantages of this study— consistent methodology to compare cities around the world and 5 year aves rather than individual years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C687AD" w15:done="0"/>
  <w15:commentEx w15:paraId="6849693F" w15:done="0"/>
  <w15:commentEx w15:paraId="5980CC7E" w15:done="0"/>
  <w15:commentEx w15:paraId="5F07BEA8" w15:done="0"/>
  <w15:commentEx w15:paraId="04628A7C" w15:done="0"/>
  <w15:commentEx w15:paraId="02CC7AFF" w15:paraIdParent="04628A7C" w15:done="0"/>
  <w15:commentEx w15:paraId="0CDD915F" w15:done="0"/>
  <w15:commentEx w15:paraId="0D595679" w15:paraIdParent="0CDD915F" w15:done="0"/>
  <w15:commentEx w15:paraId="216EAD96" w15:done="0"/>
  <w15:commentEx w15:paraId="63862D11" w15:paraIdParent="216EAD96" w15:done="0"/>
  <w15:commentEx w15:paraId="53D831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00D415" w16cex:dateUtc="2024-10-28T15:15:00Z"/>
  <w16cex:commentExtensible w16cex:durableId="4B8847BE" w16cex:dateUtc="2024-10-30T17:52:00Z"/>
  <w16cex:commentExtensible w16cex:durableId="6D396D68" w16cex:dateUtc="2024-10-30T17:53:00Z"/>
  <w16cex:commentExtensible w16cex:durableId="32A04438" w16cex:dateUtc="2024-10-28T14:52:00Z"/>
  <w16cex:commentExtensible w16cex:durableId="3EF15FBE" w16cex:dateUtc="2024-10-29T22:57:00Z"/>
  <w16cex:commentExtensible w16cex:durableId="43B1A12F" w16cex:dateUtc="2024-10-30T17:46:00Z"/>
  <w16cex:commentExtensible w16cex:durableId="5C94C9B2" w16cex:dateUtc="2024-10-30T17:46:00Z"/>
  <w16cex:commentExtensible w16cex:durableId="61ADC763" w16cex:dateUtc="2024-10-30T17:50:00Z"/>
  <w16cex:commentExtensible w16cex:durableId="4EEE4967" w16cex:dateUtc="2024-10-30T17:50:00Z"/>
  <w16cex:commentExtensible w16cex:durableId="51098043" w16cex:dateUtc="2024-10-30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C687AD" w16cid:durableId="1500D415"/>
  <w16cid:commentId w16cid:paraId="6849693F" w16cid:durableId="4B8847BE"/>
  <w16cid:commentId w16cid:paraId="5980CC7E" w16cid:durableId="6D396D68"/>
  <w16cid:commentId w16cid:paraId="5F07BEA8" w16cid:durableId="32A04438"/>
  <w16cid:commentId w16cid:paraId="04628A7C" w16cid:durableId="2AC9B149"/>
  <w16cid:commentId w16cid:paraId="02CC7AFF" w16cid:durableId="3EF15FBE"/>
  <w16cid:commentId w16cid:paraId="0CDD915F" w16cid:durableId="43B1A12F"/>
  <w16cid:commentId w16cid:paraId="0D595679" w16cid:durableId="5C94C9B2"/>
  <w16cid:commentId w16cid:paraId="216EAD96" w16cid:durableId="61ADC763"/>
  <w16cid:commentId w16cid:paraId="63862D11" w16cid:durableId="4EEE4967"/>
  <w16cid:commentId w16cid:paraId="53D831BC" w16cid:durableId="5109804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10CDC"/>
    <w:rsid w:val="0001515D"/>
    <w:rsid w:val="00015676"/>
    <w:rsid w:val="000231D0"/>
    <w:rsid w:val="00024A18"/>
    <w:rsid w:val="00030DAE"/>
    <w:rsid w:val="00031679"/>
    <w:rsid w:val="0003208C"/>
    <w:rsid w:val="00035747"/>
    <w:rsid w:val="00037559"/>
    <w:rsid w:val="000440D9"/>
    <w:rsid w:val="00045A4F"/>
    <w:rsid w:val="000500FA"/>
    <w:rsid w:val="00051E49"/>
    <w:rsid w:val="00052ACC"/>
    <w:rsid w:val="0005328A"/>
    <w:rsid w:val="000537E1"/>
    <w:rsid w:val="00055F86"/>
    <w:rsid w:val="00057CCA"/>
    <w:rsid w:val="00060081"/>
    <w:rsid w:val="000626A4"/>
    <w:rsid w:val="00064A1A"/>
    <w:rsid w:val="000736DF"/>
    <w:rsid w:val="000753B7"/>
    <w:rsid w:val="0007761B"/>
    <w:rsid w:val="00077823"/>
    <w:rsid w:val="00083DB1"/>
    <w:rsid w:val="00085BF5"/>
    <w:rsid w:val="00085E43"/>
    <w:rsid w:val="00090A79"/>
    <w:rsid w:val="00091884"/>
    <w:rsid w:val="000A3562"/>
    <w:rsid w:val="000A4F94"/>
    <w:rsid w:val="000B0248"/>
    <w:rsid w:val="000B11D9"/>
    <w:rsid w:val="000B6E75"/>
    <w:rsid w:val="000C081F"/>
    <w:rsid w:val="000C6488"/>
    <w:rsid w:val="000C6A15"/>
    <w:rsid w:val="000C6DEB"/>
    <w:rsid w:val="000D568A"/>
    <w:rsid w:val="000F34B8"/>
    <w:rsid w:val="000F62BB"/>
    <w:rsid w:val="00105A15"/>
    <w:rsid w:val="00107C0A"/>
    <w:rsid w:val="00107F48"/>
    <w:rsid w:val="001135F2"/>
    <w:rsid w:val="00120B9A"/>
    <w:rsid w:val="00123848"/>
    <w:rsid w:val="00132283"/>
    <w:rsid w:val="00141172"/>
    <w:rsid w:val="001470F7"/>
    <w:rsid w:val="00153D90"/>
    <w:rsid w:val="00154804"/>
    <w:rsid w:val="001607E3"/>
    <w:rsid w:val="0016141A"/>
    <w:rsid w:val="00165BFB"/>
    <w:rsid w:val="00167925"/>
    <w:rsid w:val="00171935"/>
    <w:rsid w:val="0017376A"/>
    <w:rsid w:val="00173BD9"/>
    <w:rsid w:val="00180E9E"/>
    <w:rsid w:val="00182372"/>
    <w:rsid w:val="001835C0"/>
    <w:rsid w:val="00185717"/>
    <w:rsid w:val="00187996"/>
    <w:rsid w:val="00194ED0"/>
    <w:rsid w:val="0019782A"/>
    <w:rsid w:val="001A3B3D"/>
    <w:rsid w:val="001A41E6"/>
    <w:rsid w:val="001B040E"/>
    <w:rsid w:val="001B327B"/>
    <w:rsid w:val="001C5BE1"/>
    <w:rsid w:val="001C60F2"/>
    <w:rsid w:val="001D035D"/>
    <w:rsid w:val="001D435E"/>
    <w:rsid w:val="001D6941"/>
    <w:rsid w:val="001D78AB"/>
    <w:rsid w:val="001E50F9"/>
    <w:rsid w:val="001F36CB"/>
    <w:rsid w:val="001F69F2"/>
    <w:rsid w:val="00202B9E"/>
    <w:rsid w:val="0020576C"/>
    <w:rsid w:val="0022043E"/>
    <w:rsid w:val="00220EF2"/>
    <w:rsid w:val="00223AB8"/>
    <w:rsid w:val="00225861"/>
    <w:rsid w:val="00227D90"/>
    <w:rsid w:val="00230F0F"/>
    <w:rsid w:val="002355C4"/>
    <w:rsid w:val="00236953"/>
    <w:rsid w:val="0024097C"/>
    <w:rsid w:val="00241086"/>
    <w:rsid w:val="002509BF"/>
    <w:rsid w:val="002512BB"/>
    <w:rsid w:val="00256D82"/>
    <w:rsid w:val="00265E16"/>
    <w:rsid w:val="00271908"/>
    <w:rsid w:val="00275B6E"/>
    <w:rsid w:val="00286C54"/>
    <w:rsid w:val="002874D4"/>
    <w:rsid w:val="002931D7"/>
    <w:rsid w:val="00294AF3"/>
    <w:rsid w:val="00294BE0"/>
    <w:rsid w:val="002A65F5"/>
    <w:rsid w:val="002B0627"/>
    <w:rsid w:val="002B1989"/>
    <w:rsid w:val="002B66B7"/>
    <w:rsid w:val="002B6F7A"/>
    <w:rsid w:val="002B7A9A"/>
    <w:rsid w:val="002C31C3"/>
    <w:rsid w:val="002C67A4"/>
    <w:rsid w:val="002D68C9"/>
    <w:rsid w:val="002D77F9"/>
    <w:rsid w:val="002D7D8E"/>
    <w:rsid w:val="002E78EC"/>
    <w:rsid w:val="002F18D4"/>
    <w:rsid w:val="002F21BE"/>
    <w:rsid w:val="003057CF"/>
    <w:rsid w:val="00310609"/>
    <w:rsid w:val="00310B46"/>
    <w:rsid w:val="0031206C"/>
    <w:rsid w:val="00325681"/>
    <w:rsid w:val="00325F51"/>
    <w:rsid w:val="00330023"/>
    <w:rsid w:val="0033781C"/>
    <w:rsid w:val="00337DBF"/>
    <w:rsid w:val="00337F2F"/>
    <w:rsid w:val="00346D63"/>
    <w:rsid w:val="00346FF4"/>
    <w:rsid w:val="003508BE"/>
    <w:rsid w:val="00354BDF"/>
    <w:rsid w:val="003578BC"/>
    <w:rsid w:val="00362015"/>
    <w:rsid w:val="0036229A"/>
    <w:rsid w:val="00373D6B"/>
    <w:rsid w:val="003771C7"/>
    <w:rsid w:val="003774C2"/>
    <w:rsid w:val="00377F9E"/>
    <w:rsid w:val="003807BC"/>
    <w:rsid w:val="003A1BDD"/>
    <w:rsid w:val="003A24BE"/>
    <w:rsid w:val="003A4C10"/>
    <w:rsid w:val="003A6EB2"/>
    <w:rsid w:val="003C2F7C"/>
    <w:rsid w:val="003C3846"/>
    <w:rsid w:val="003C57E4"/>
    <w:rsid w:val="003C7B28"/>
    <w:rsid w:val="003D44E1"/>
    <w:rsid w:val="003E6DFB"/>
    <w:rsid w:val="003E788D"/>
    <w:rsid w:val="003F212E"/>
    <w:rsid w:val="003F6681"/>
    <w:rsid w:val="00402760"/>
    <w:rsid w:val="00402A60"/>
    <w:rsid w:val="00411349"/>
    <w:rsid w:val="00411F45"/>
    <w:rsid w:val="00414DD2"/>
    <w:rsid w:val="004169F7"/>
    <w:rsid w:val="004201BC"/>
    <w:rsid w:val="00420610"/>
    <w:rsid w:val="004234E5"/>
    <w:rsid w:val="00432318"/>
    <w:rsid w:val="004339B3"/>
    <w:rsid w:val="00435203"/>
    <w:rsid w:val="0043528C"/>
    <w:rsid w:val="00435A59"/>
    <w:rsid w:val="00435EC8"/>
    <w:rsid w:val="00436152"/>
    <w:rsid w:val="00441531"/>
    <w:rsid w:val="0044736A"/>
    <w:rsid w:val="00447748"/>
    <w:rsid w:val="004616FD"/>
    <w:rsid w:val="0047751C"/>
    <w:rsid w:val="00477C3C"/>
    <w:rsid w:val="004804D9"/>
    <w:rsid w:val="004817DF"/>
    <w:rsid w:val="004821B9"/>
    <w:rsid w:val="00482BCF"/>
    <w:rsid w:val="00484172"/>
    <w:rsid w:val="004902E4"/>
    <w:rsid w:val="004905C4"/>
    <w:rsid w:val="0049174D"/>
    <w:rsid w:val="004A13B2"/>
    <w:rsid w:val="004A1A47"/>
    <w:rsid w:val="004A1F08"/>
    <w:rsid w:val="004A429B"/>
    <w:rsid w:val="004A6A1E"/>
    <w:rsid w:val="004B4DE1"/>
    <w:rsid w:val="004C2D43"/>
    <w:rsid w:val="004C41CE"/>
    <w:rsid w:val="004C72A3"/>
    <w:rsid w:val="004D4795"/>
    <w:rsid w:val="004E0137"/>
    <w:rsid w:val="004E411D"/>
    <w:rsid w:val="004E4DEF"/>
    <w:rsid w:val="004E6D40"/>
    <w:rsid w:val="004E7988"/>
    <w:rsid w:val="004F24B5"/>
    <w:rsid w:val="004F7FF4"/>
    <w:rsid w:val="00505E9F"/>
    <w:rsid w:val="00507D1B"/>
    <w:rsid w:val="00514A17"/>
    <w:rsid w:val="005160DC"/>
    <w:rsid w:val="00522757"/>
    <w:rsid w:val="005246F9"/>
    <w:rsid w:val="00531C5E"/>
    <w:rsid w:val="00532E20"/>
    <w:rsid w:val="00533BBB"/>
    <w:rsid w:val="00540752"/>
    <w:rsid w:val="0054585B"/>
    <w:rsid w:val="00551D54"/>
    <w:rsid w:val="005548B0"/>
    <w:rsid w:val="00560272"/>
    <w:rsid w:val="0056135D"/>
    <w:rsid w:val="00562949"/>
    <w:rsid w:val="00567C37"/>
    <w:rsid w:val="00575730"/>
    <w:rsid w:val="00584822"/>
    <w:rsid w:val="00593670"/>
    <w:rsid w:val="00595315"/>
    <w:rsid w:val="005974F8"/>
    <w:rsid w:val="00597DB0"/>
    <w:rsid w:val="005A15AF"/>
    <w:rsid w:val="005A1DF9"/>
    <w:rsid w:val="005A20F8"/>
    <w:rsid w:val="005B2BD0"/>
    <w:rsid w:val="005B31D0"/>
    <w:rsid w:val="005B4852"/>
    <w:rsid w:val="005C0060"/>
    <w:rsid w:val="005C5CA4"/>
    <w:rsid w:val="005D4B56"/>
    <w:rsid w:val="005D506E"/>
    <w:rsid w:val="005E52ED"/>
    <w:rsid w:val="005F0FBD"/>
    <w:rsid w:val="005F2425"/>
    <w:rsid w:val="005F46DB"/>
    <w:rsid w:val="006036D8"/>
    <w:rsid w:val="0060540D"/>
    <w:rsid w:val="00605D6C"/>
    <w:rsid w:val="00613582"/>
    <w:rsid w:val="0062156B"/>
    <w:rsid w:val="006279CF"/>
    <w:rsid w:val="00630632"/>
    <w:rsid w:val="00632344"/>
    <w:rsid w:val="00632B39"/>
    <w:rsid w:val="00643A8D"/>
    <w:rsid w:val="00655B0E"/>
    <w:rsid w:val="00661721"/>
    <w:rsid w:val="00661877"/>
    <w:rsid w:val="0067050F"/>
    <w:rsid w:val="006707EF"/>
    <w:rsid w:val="00670DFF"/>
    <w:rsid w:val="00670F3D"/>
    <w:rsid w:val="00674CE9"/>
    <w:rsid w:val="00675556"/>
    <w:rsid w:val="00675FFE"/>
    <w:rsid w:val="00676859"/>
    <w:rsid w:val="006816E2"/>
    <w:rsid w:val="00686C7C"/>
    <w:rsid w:val="00690B4F"/>
    <w:rsid w:val="00693A67"/>
    <w:rsid w:val="006A4AC4"/>
    <w:rsid w:val="006B257F"/>
    <w:rsid w:val="006B4603"/>
    <w:rsid w:val="006B51CC"/>
    <w:rsid w:val="006C1F22"/>
    <w:rsid w:val="006C4295"/>
    <w:rsid w:val="006C67EB"/>
    <w:rsid w:val="006D07C8"/>
    <w:rsid w:val="006D6CF3"/>
    <w:rsid w:val="006D7B2F"/>
    <w:rsid w:val="006E0341"/>
    <w:rsid w:val="006E2604"/>
    <w:rsid w:val="006E2A12"/>
    <w:rsid w:val="006E388F"/>
    <w:rsid w:val="006E45F4"/>
    <w:rsid w:val="006E4C2C"/>
    <w:rsid w:val="006E54D2"/>
    <w:rsid w:val="006E57BE"/>
    <w:rsid w:val="006F2027"/>
    <w:rsid w:val="006F53BA"/>
    <w:rsid w:val="006F5CBD"/>
    <w:rsid w:val="00701667"/>
    <w:rsid w:val="00701FCC"/>
    <w:rsid w:val="007028CD"/>
    <w:rsid w:val="00702E03"/>
    <w:rsid w:val="00703441"/>
    <w:rsid w:val="007050D7"/>
    <w:rsid w:val="007071A1"/>
    <w:rsid w:val="007075FE"/>
    <w:rsid w:val="00712FD7"/>
    <w:rsid w:val="00717770"/>
    <w:rsid w:val="00732271"/>
    <w:rsid w:val="00733950"/>
    <w:rsid w:val="007354C6"/>
    <w:rsid w:val="00736C52"/>
    <w:rsid w:val="00744A00"/>
    <w:rsid w:val="00747437"/>
    <w:rsid w:val="00747622"/>
    <w:rsid w:val="00750D2E"/>
    <w:rsid w:val="00750E9F"/>
    <w:rsid w:val="00751D10"/>
    <w:rsid w:val="00751D3A"/>
    <w:rsid w:val="00752FF8"/>
    <w:rsid w:val="00753B4F"/>
    <w:rsid w:val="00757BB7"/>
    <w:rsid w:val="0077127F"/>
    <w:rsid w:val="0077465E"/>
    <w:rsid w:val="00775F83"/>
    <w:rsid w:val="00777B76"/>
    <w:rsid w:val="0078361F"/>
    <w:rsid w:val="0078403A"/>
    <w:rsid w:val="007923E0"/>
    <w:rsid w:val="007978FB"/>
    <w:rsid w:val="007A0072"/>
    <w:rsid w:val="007A26CC"/>
    <w:rsid w:val="007B17C1"/>
    <w:rsid w:val="007B6224"/>
    <w:rsid w:val="007B64A8"/>
    <w:rsid w:val="007B6666"/>
    <w:rsid w:val="007C1063"/>
    <w:rsid w:val="007C10CC"/>
    <w:rsid w:val="007C200E"/>
    <w:rsid w:val="007C220F"/>
    <w:rsid w:val="007C245E"/>
    <w:rsid w:val="007C4BA3"/>
    <w:rsid w:val="007C4D8D"/>
    <w:rsid w:val="007C5E9E"/>
    <w:rsid w:val="007C73A9"/>
    <w:rsid w:val="007D27A1"/>
    <w:rsid w:val="007D366C"/>
    <w:rsid w:val="007D7DC3"/>
    <w:rsid w:val="007E09D3"/>
    <w:rsid w:val="007E0BEF"/>
    <w:rsid w:val="007E27F5"/>
    <w:rsid w:val="007F7B32"/>
    <w:rsid w:val="00801A67"/>
    <w:rsid w:val="008056D3"/>
    <w:rsid w:val="00812492"/>
    <w:rsid w:val="00825A98"/>
    <w:rsid w:val="00827425"/>
    <w:rsid w:val="0083426C"/>
    <w:rsid w:val="00834FE1"/>
    <w:rsid w:val="0083671F"/>
    <w:rsid w:val="00837AAA"/>
    <w:rsid w:val="00837BA6"/>
    <w:rsid w:val="00841A64"/>
    <w:rsid w:val="00841C08"/>
    <w:rsid w:val="00843353"/>
    <w:rsid w:val="008433FB"/>
    <w:rsid w:val="008443E7"/>
    <w:rsid w:val="00845DBB"/>
    <w:rsid w:val="00847BEB"/>
    <w:rsid w:val="00847D77"/>
    <w:rsid w:val="00855772"/>
    <w:rsid w:val="0086582F"/>
    <w:rsid w:val="008659CD"/>
    <w:rsid w:val="00866A5E"/>
    <w:rsid w:val="00867BD2"/>
    <w:rsid w:val="00870A86"/>
    <w:rsid w:val="0087108D"/>
    <w:rsid w:val="008721AB"/>
    <w:rsid w:val="008772E9"/>
    <w:rsid w:val="0088371A"/>
    <w:rsid w:val="00887357"/>
    <w:rsid w:val="008902D6"/>
    <w:rsid w:val="008929AF"/>
    <w:rsid w:val="008950EF"/>
    <w:rsid w:val="008A1B17"/>
    <w:rsid w:val="008A652B"/>
    <w:rsid w:val="008D30B4"/>
    <w:rsid w:val="008E053E"/>
    <w:rsid w:val="008F0486"/>
    <w:rsid w:val="008F1458"/>
    <w:rsid w:val="00910DED"/>
    <w:rsid w:val="00920049"/>
    <w:rsid w:val="0092228D"/>
    <w:rsid w:val="009270AB"/>
    <w:rsid w:val="00930C07"/>
    <w:rsid w:val="009326B9"/>
    <w:rsid w:val="00932CD4"/>
    <w:rsid w:val="00933057"/>
    <w:rsid w:val="00933741"/>
    <w:rsid w:val="00933932"/>
    <w:rsid w:val="0093536B"/>
    <w:rsid w:val="00936E04"/>
    <w:rsid w:val="009372E8"/>
    <w:rsid w:val="00943466"/>
    <w:rsid w:val="00952099"/>
    <w:rsid w:val="0095452D"/>
    <w:rsid w:val="00961489"/>
    <w:rsid w:val="00971272"/>
    <w:rsid w:val="0099266F"/>
    <w:rsid w:val="00992BCB"/>
    <w:rsid w:val="00993AEA"/>
    <w:rsid w:val="009941C7"/>
    <w:rsid w:val="009942AC"/>
    <w:rsid w:val="009A5438"/>
    <w:rsid w:val="009B65D4"/>
    <w:rsid w:val="009B6734"/>
    <w:rsid w:val="009B7B4B"/>
    <w:rsid w:val="009B7FB9"/>
    <w:rsid w:val="009C6E24"/>
    <w:rsid w:val="009C70D8"/>
    <w:rsid w:val="009D595E"/>
    <w:rsid w:val="009D59E2"/>
    <w:rsid w:val="009E5260"/>
    <w:rsid w:val="009E573D"/>
    <w:rsid w:val="009E57CF"/>
    <w:rsid w:val="009F23F4"/>
    <w:rsid w:val="009F72FF"/>
    <w:rsid w:val="00A0060E"/>
    <w:rsid w:val="00A014FF"/>
    <w:rsid w:val="00A01D20"/>
    <w:rsid w:val="00A0269B"/>
    <w:rsid w:val="00A04301"/>
    <w:rsid w:val="00A04320"/>
    <w:rsid w:val="00A06A27"/>
    <w:rsid w:val="00A07A0D"/>
    <w:rsid w:val="00A10D1B"/>
    <w:rsid w:val="00A26064"/>
    <w:rsid w:val="00A3377F"/>
    <w:rsid w:val="00A36392"/>
    <w:rsid w:val="00A37A37"/>
    <w:rsid w:val="00A40822"/>
    <w:rsid w:val="00A43575"/>
    <w:rsid w:val="00A459D8"/>
    <w:rsid w:val="00A47834"/>
    <w:rsid w:val="00A53DA2"/>
    <w:rsid w:val="00A625BD"/>
    <w:rsid w:val="00A6681F"/>
    <w:rsid w:val="00A706D9"/>
    <w:rsid w:val="00A70F65"/>
    <w:rsid w:val="00A71F12"/>
    <w:rsid w:val="00A7210E"/>
    <w:rsid w:val="00A75BA5"/>
    <w:rsid w:val="00A77558"/>
    <w:rsid w:val="00A82B15"/>
    <w:rsid w:val="00A877AC"/>
    <w:rsid w:val="00A92750"/>
    <w:rsid w:val="00A95BD7"/>
    <w:rsid w:val="00A96C86"/>
    <w:rsid w:val="00AA3F0D"/>
    <w:rsid w:val="00AA5506"/>
    <w:rsid w:val="00AB3750"/>
    <w:rsid w:val="00AB4188"/>
    <w:rsid w:val="00AB5D37"/>
    <w:rsid w:val="00AB7DA9"/>
    <w:rsid w:val="00AC0A44"/>
    <w:rsid w:val="00AC5493"/>
    <w:rsid w:val="00AC6C82"/>
    <w:rsid w:val="00AD0485"/>
    <w:rsid w:val="00AD473B"/>
    <w:rsid w:val="00AD75A9"/>
    <w:rsid w:val="00AE765C"/>
    <w:rsid w:val="00AF0AB2"/>
    <w:rsid w:val="00AF3074"/>
    <w:rsid w:val="00AF358C"/>
    <w:rsid w:val="00AF3FCC"/>
    <w:rsid w:val="00AF52BD"/>
    <w:rsid w:val="00AF54A8"/>
    <w:rsid w:val="00B044FF"/>
    <w:rsid w:val="00B1144D"/>
    <w:rsid w:val="00B1621C"/>
    <w:rsid w:val="00B211B9"/>
    <w:rsid w:val="00B30178"/>
    <w:rsid w:val="00B31CD1"/>
    <w:rsid w:val="00B3437F"/>
    <w:rsid w:val="00B356A6"/>
    <w:rsid w:val="00B37183"/>
    <w:rsid w:val="00B40700"/>
    <w:rsid w:val="00B42539"/>
    <w:rsid w:val="00B439D8"/>
    <w:rsid w:val="00B44137"/>
    <w:rsid w:val="00B52B55"/>
    <w:rsid w:val="00B559F0"/>
    <w:rsid w:val="00B56686"/>
    <w:rsid w:val="00B60C02"/>
    <w:rsid w:val="00B723B6"/>
    <w:rsid w:val="00B86455"/>
    <w:rsid w:val="00B96663"/>
    <w:rsid w:val="00BA0784"/>
    <w:rsid w:val="00BA124C"/>
    <w:rsid w:val="00BA22DC"/>
    <w:rsid w:val="00BA3573"/>
    <w:rsid w:val="00BA621B"/>
    <w:rsid w:val="00BB0A5D"/>
    <w:rsid w:val="00BB75C8"/>
    <w:rsid w:val="00BC36DD"/>
    <w:rsid w:val="00BC4AFA"/>
    <w:rsid w:val="00BC4D0B"/>
    <w:rsid w:val="00BC651B"/>
    <w:rsid w:val="00BC6708"/>
    <w:rsid w:val="00BE036F"/>
    <w:rsid w:val="00BE604A"/>
    <w:rsid w:val="00BE60DF"/>
    <w:rsid w:val="00BE6189"/>
    <w:rsid w:val="00BF17AB"/>
    <w:rsid w:val="00C06B07"/>
    <w:rsid w:val="00C109BF"/>
    <w:rsid w:val="00C10A8E"/>
    <w:rsid w:val="00C10B1F"/>
    <w:rsid w:val="00C10E7C"/>
    <w:rsid w:val="00C11524"/>
    <w:rsid w:val="00C158AD"/>
    <w:rsid w:val="00C1696B"/>
    <w:rsid w:val="00C2130A"/>
    <w:rsid w:val="00C228BD"/>
    <w:rsid w:val="00C24FFE"/>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B3595"/>
    <w:rsid w:val="00CC77EE"/>
    <w:rsid w:val="00CC782D"/>
    <w:rsid w:val="00CD7109"/>
    <w:rsid w:val="00CE07A8"/>
    <w:rsid w:val="00CE55BE"/>
    <w:rsid w:val="00CE7C15"/>
    <w:rsid w:val="00CF2476"/>
    <w:rsid w:val="00CF3D70"/>
    <w:rsid w:val="00CF3EEC"/>
    <w:rsid w:val="00CF4379"/>
    <w:rsid w:val="00D024F3"/>
    <w:rsid w:val="00D0577D"/>
    <w:rsid w:val="00D05F03"/>
    <w:rsid w:val="00D10072"/>
    <w:rsid w:val="00D10EF1"/>
    <w:rsid w:val="00D11EF4"/>
    <w:rsid w:val="00D2161E"/>
    <w:rsid w:val="00D3001E"/>
    <w:rsid w:val="00D3065F"/>
    <w:rsid w:val="00D322C2"/>
    <w:rsid w:val="00D350FF"/>
    <w:rsid w:val="00D37869"/>
    <w:rsid w:val="00D3799D"/>
    <w:rsid w:val="00D50D3C"/>
    <w:rsid w:val="00D51280"/>
    <w:rsid w:val="00D51E22"/>
    <w:rsid w:val="00D527BF"/>
    <w:rsid w:val="00D57F4C"/>
    <w:rsid w:val="00D670DD"/>
    <w:rsid w:val="00D81AD7"/>
    <w:rsid w:val="00D85548"/>
    <w:rsid w:val="00D87B88"/>
    <w:rsid w:val="00D87E31"/>
    <w:rsid w:val="00D90D9F"/>
    <w:rsid w:val="00D95A79"/>
    <w:rsid w:val="00DA1D37"/>
    <w:rsid w:val="00DA7A83"/>
    <w:rsid w:val="00DB1517"/>
    <w:rsid w:val="00DB4DCA"/>
    <w:rsid w:val="00DB6B2F"/>
    <w:rsid w:val="00DD0531"/>
    <w:rsid w:val="00DD06C6"/>
    <w:rsid w:val="00DD1521"/>
    <w:rsid w:val="00DD5C68"/>
    <w:rsid w:val="00DD7949"/>
    <w:rsid w:val="00DD7A83"/>
    <w:rsid w:val="00DE5536"/>
    <w:rsid w:val="00DF337C"/>
    <w:rsid w:val="00DF421B"/>
    <w:rsid w:val="00E01C87"/>
    <w:rsid w:val="00E03410"/>
    <w:rsid w:val="00E144F5"/>
    <w:rsid w:val="00E150CA"/>
    <w:rsid w:val="00E16E03"/>
    <w:rsid w:val="00E238E3"/>
    <w:rsid w:val="00E26B4F"/>
    <w:rsid w:val="00E30742"/>
    <w:rsid w:val="00E319B6"/>
    <w:rsid w:val="00E401D7"/>
    <w:rsid w:val="00E457AE"/>
    <w:rsid w:val="00E467F5"/>
    <w:rsid w:val="00E5782C"/>
    <w:rsid w:val="00E63418"/>
    <w:rsid w:val="00E63731"/>
    <w:rsid w:val="00E74A19"/>
    <w:rsid w:val="00E83875"/>
    <w:rsid w:val="00E83E43"/>
    <w:rsid w:val="00E8527A"/>
    <w:rsid w:val="00E85AF5"/>
    <w:rsid w:val="00E91D7B"/>
    <w:rsid w:val="00E928D9"/>
    <w:rsid w:val="00E93033"/>
    <w:rsid w:val="00E93D78"/>
    <w:rsid w:val="00E953AA"/>
    <w:rsid w:val="00EA100A"/>
    <w:rsid w:val="00EA130A"/>
    <w:rsid w:val="00EA3427"/>
    <w:rsid w:val="00EA6880"/>
    <w:rsid w:val="00EB2752"/>
    <w:rsid w:val="00EB2E8E"/>
    <w:rsid w:val="00EB3004"/>
    <w:rsid w:val="00EB390E"/>
    <w:rsid w:val="00EB7037"/>
    <w:rsid w:val="00EB77D4"/>
    <w:rsid w:val="00EC6CB2"/>
    <w:rsid w:val="00EC78C9"/>
    <w:rsid w:val="00ED2483"/>
    <w:rsid w:val="00ED662B"/>
    <w:rsid w:val="00EE0D06"/>
    <w:rsid w:val="00EE198F"/>
    <w:rsid w:val="00EE1D87"/>
    <w:rsid w:val="00EE4043"/>
    <w:rsid w:val="00EE4DB7"/>
    <w:rsid w:val="00EE5CD0"/>
    <w:rsid w:val="00EF26BC"/>
    <w:rsid w:val="00EF3256"/>
    <w:rsid w:val="00EF4425"/>
    <w:rsid w:val="00EF5AD7"/>
    <w:rsid w:val="00F0025E"/>
    <w:rsid w:val="00F00C39"/>
    <w:rsid w:val="00F20AF5"/>
    <w:rsid w:val="00F23DBF"/>
    <w:rsid w:val="00F27553"/>
    <w:rsid w:val="00F33DE4"/>
    <w:rsid w:val="00F359A0"/>
    <w:rsid w:val="00F37DF7"/>
    <w:rsid w:val="00F450F7"/>
    <w:rsid w:val="00F50FD4"/>
    <w:rsid w:val="00F51C2B"/>
    <w:rsid w:val="00F52217"/>
    <w:rsid w:val="00F533A8"/>
    <w:rsid w:val="00F56239"/>
    <w:rsid w:val="00F66727"/>
    <w:rsid w:val="00F71C0C"/>
    <w:rsid w:val="00F73B7D"/>
    <w:rsid w:val="00F75556"/>
    <w:rsid w:val="00F75F1A"/>
    <w:rsid w:val="00F82B6B"/>
    <w:rsid w:val="00F82E36"/>
    <w:rsid w:val="00F83BE8"/>
    <w:rsid w:val="00F856B5"/>
    <w:rsid w:val="00F8735D"/>
    <w:rsid w:val="00F9161A"/>
    <w:rsid w:val="00F9185B"/>
    <w:rsid w:val="00FA2EC9"/>
    <w:rsid w:val="00FA4C3C"/>
    <w:rsid w:val="00FA4E0D"/>
    <w:rsid w:val="00FA5762"/>
    <w:rsid w:val="00FA738D"/>
    <w:rsid w:val="00FB004F"/>
    <w:rsid w:val="00FB426E"/>
    <w:rsid w:val="00FB6951"/>
    <w:rsid w:val="00FC5E9D"/>
    <w:rsid w:val="00FC67E2"/>
    <w:rsid w:val="00FD27B4"/>
    <w:rsid w:val="00FE03FB"/>
    <w:rsid w:val="00FE16BF"/>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ettings" Target="setting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mailto:sanenberg@gwu.edu" TargetMode="Externa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856</TotalTime>
  <Pages>19</Pages>
  <Words>10906</Words>
  <Characters>62167</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204</cp:revision>
  <dcterms:created xsi:type="dcterms:W3CDTF">2024-10-28T12:41:00Z</dcterms:created>
  <dcterms:modified xsi:type="dcterms:W3CDTF">2024-11-02T19:55:00Z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id="Voo7lTPk"/&gt;&lt;style id="http://www.zotero.org/styles/american-medical-association" hasBibliography="1" bibliographyStyleHasBeenSet="1"/&gt;&lt;prefs&gt;&lt;pref name="fieldType" value="Field"/&gt;&lt;/prefs&gt;&lt;/data&gt;</vt:lpwstr>
  </property>
</Properties>
</file>