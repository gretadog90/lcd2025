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2B354D8C" w:rsidR="00F73B7D" w:rsidRDefault="00E319B6" w:rsidP="00551D54">
      <w:pPr>
        <w:rPr>
          <w:rFonts w:ascii="Times New Roman" w:hAnsi="Times New Roman" w:cs="Times New Roman"/>
        </w:rPr>
      </w:pPr>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33216468"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341DA5A9" w14:textId="77777777" w:rsidR="003807BC" w:rsidRDefault="003807BC" w:rsidP="00551D54">
      <w:pPr>
        <w:rPr>
          <w:rFonts w:ascii="Times New Roman" w:hAnsi="Times New Roman" w:cs="Times New Roman"/>
        </w:rPr>
      </w:pPr>
    </w:p>
    <w:p w14:paraId="08ABD8A6" w14:textId="77777777" w:rsidR="003807BC" w:rsidRDefault="003807BC" w:rsidP="00551D54">
      <w:pPr>
        <w:rPr>
          <w:rFonts w:ascii="Times New Roman" w:hAnsi="Times New Roman" w:cs="Times New Roman"/>
        </w:rPr>
      </w:pPr>
    </w:p>
    <w:p w14:paraId="7F14AAE9" w14:textId="77777777" w:rsidR="003807BC" w:rsidRDefault="003807BC" w:rsidP="00551D54">
      <w:pPr>
        <w:rPr>
          <w:rFonts w:ascii="Times New Roman" w:hAnsi="Times New Roman" w:cs="Times New Roman"/>
        </w:rPr>
      </w:pPr>
    </w:p>
    <w:p w14:paraId="34644DD7" w14:textId="77777777" w:rsidR="003807BC" w:rsidRDefault="003807BC" w:rsidP="00551D54">
      <w:pPr>
        <w:rPr>
          <w:rFonts w:ascii="Times New Roman" w:hAnsi="Times New Roman" w:cs="Times New Roman"/>
        </w:rPr>
      </w:pPr>
    </w:p>
    <w:p w14:paraId="79CCBFBC" w14:textId="77777777" w:rsidR="003807BC" w:rsidRDefault="003807BC" w:rsidP="00551D54">
      <w:pPr>
        <w:rPr>
          <w:rFonts w:ascii="Times New Roman" w:hAnsi="Times New Roman" w:cs="Times New Roman"/>
        </w:rPr>
      </w:pPr>
    </w:p>
    <w:p w14:paraId="0B721462" w14:textId="77777777" w:rsidR="003807BC" w:rsidRDefault="003807BC" w:rsidP="00551D54">
      <w:pPr>
        <w:rPr>
          <w:rFonts w:ascii="Times New Roman" w:hAnsi="Times New Roman" w:cs="Times New Roman"/>
        </w:rPr>
      </w:pPr>
    </w:p>
    <w:p w14:paraId="11C9C87D" w14:textId="77777777" w:rsidR="00F73B7D" w:rsidRDefault="00F73B7D" w:rsidP="00551D54">
      <w:pPr>
        <w:rPr>
          <w:rFonts w:ascii="Times New Roman" w:hAnsi="Times New Roman" w:cs="Times New Roman"/>
        </w:rPr>
      </w:pPr>
    </w:p>
    <w:p w14:paraId="5569D4B7" w14:textId="77777777" w:rsidR="00F73B7D" w:rsidRDefault="00F73B7D" w:rsidP="00551D54">
      <w:pPr>
        <w:rPr>
          <w:rFonts w:ascii="Times New Roman" w:hAnsi="Times New Roman" w:cs="Times New Roman"/>
        </w:rPr>
      </w:pPr>
    </w:p>
    <w:p w14:paraId="4F8E4E1A" w14:textId="77777777" w:rsidR="00F73B7D" w:rsidRPr="00E150CA" w:rsidRDefault="00F73B7D"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1"/>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1"/>
      <w:r w:rsidR="00834FE1">
        <w:rPr>
          <w:rStyle w:val="CommentReference"/>
        </w:rPr>
        <w:commentReference w:id="1"/>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D8B3FE3"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2"/>
      <w:commentRangeStart w:id="3"/>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2"/>
      <w:r w:rsidR="00AD0485">
        <w:rPr>
          <w:rStyle w:val="CommentReference"/>
        </w:rPr>
        <w:commentReference w:id="2"/>
      </w:r>
      <w:commentRangeEnd w:id="3"/>
      <w:r w:rsidR="00867BD2">
        <w:rPr>
          <w:rStyle w:val="CommentReference"/>
        </w:rPr>
        <w:commentReference w:id="3"/>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251CEECA"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1A41E6">
        <w:rPr>
          <w:rFonts w:ascii="Times New Roman" w:hAnsi="Times New Roman" w:cs="Times New Roman"/>
        </w:rPr>
        <w:t xml:space="preserve"> (</w:t>
      </w:r>
      <w:r w:rsidR="00AF0AB2">
        <w:rPr>
          <w:rFonts w:ascii="Times New Roman" w:hAnsi="Times New Roman" w:cs="Times New Roman"/>
        </w:rPr>
        <w:t>Fig. S1</w:t>
      </w:r>
      <w:r w:rsidR="001A41E6">
        <w:rPr>
          <w:rFonts w:ascii="Times New Roman" w:hAnsi="Times New Roman" w:cs="Times New Roman"/>
        </w:rPr>
        <w:t>)</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B801EA0"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3CBD27E3" w14:textId="77777777" w:rsidR="0047751C" w:rsidRDefault="0047751C" w:rsidP="00551D54">
      <w:pPr>
        <w:rPr>
          <w:rFonts w:ascii="Times New Roman" w:hAnsi="Times New Roman" w:cs="Times New Roman"/>
        </w:rPr>
      </w:pPr>
    </w:p>
    <w:p w14:paraId="2F87ED76" w14:textId="71065C58"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992BCB">
        <w:rPr>
          <w:rFonts w:ascii="Times New Roman" w:hAnsi="Times New Roman" w:cs="Times New Roman"/>
        </w:rPr>
        <w:t>1</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 xml:space="preserve">Peak season NDVI is correlated with geographic region (Fig. S4)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with regional city 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3D1F10DA"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A96C86">
        <w:rPr>
          <w:rFonts w:ascii="Times New Roman" w:hAnsi="Times New Roman" w:cs="Times New Roman"/>
        </w:rPr>
        <w:t xml:space="preserve"> (Fig. 1)</w:t>
      </w:r>
      <w:r w:rsidR="00560272">
        <w:rPr>
          <w:rFonts w:ascii="Times New Roman" w:hAnsi="Times New Roman" w:cs="Times New Roman"/>
        </w:rPr>
        <w:t>. Regional city averages across the two 5-year periods were also relatively stable. NDVI changed by more than 0.01 in only four geographic regions: Melanesia (-0.015), South</w:t>
      </w:r>
      <w:r w:rsidR="00D11EF4">
        <w:rPr>
          <w:rFonts w:ascii="Times New Roman" w:hAnsi="Times New Roman" w:cs="Times New Roman"/>
        </w:rPr>
        <w:t>-</w:t>
      </w:r>
      <w:r w:rsidR="00560272">
        <w:rPr>
          <w:rFonts w:ascii="Times New Roman" w:hAnsi="Times New Roman" w:cs="Times New Roman"/>
        </w:rPr>
        <w:t>eas</w:t>
      </w:r>
      <w:r w:rsidR="00D11EF4">
        <w:rPr>
          <w:rFonts w:ascii="Times New Roman" w:hAnsi="Times New Roman" w:cs="Times New Roman"/>
        </w:rPr>
        <w:t>tern</w:t>
      </w:r>
      <w:r w:rsidR="00560272">
        <w:rPr>
          <w:rFonts w:ascii="Times New Roman" w:hAnsi="Times New Roman" w:cs="Times New Roman"/>
        </w:rPr>
        <w:t xml:space="preserve"> Asia (</w:t>
      </w:r>
      <w:r w:rsidR="00D11EF4">
        <w:rPr>
          <w:rFonts w:ascii="Times New Roman" w:hAnsi="Times New Roman" w:cs="Times New Roman"/>
        </w:rPr>
        <w:t>-0.019</w:t>
      </w:r>
      <w:r w:rsidR="00560272">
        <w:rPr>
          <w:rFonts w:ascii="Times New Roman" w:hAnsi="Times New Roman" w:cs="Times New Roman"/>
        </w:rPr>
        <w:t>), Sub-Saharan Africa (</w:t>
      </w:r>
      <w:r w:rsidR="00FC5E9D">
        <w:rPr>
          <w:rFonts w:ascii="Times New Roman" w:hAnsi="Times New Roman" w:cs="Times New Roman"/>
        </w:rPr>
        <w:t>-0.012</w:t>
      </w:r>
      <w:r w:rsidR="00560272">
        <w:rPr>
          <w:rFonts w:ascii="Times New Roman" w:hAnsi="Times New Roman" w:cs="Times New Roman"/>
        </w:rPr>
        <w:t>) and Eastern Asia (</w:t>
      </w:r>
      <w:r w:rsidR="00132283">
        <w:rPr>
          <w:rFonts w:ascii="Times New Roman" w:hAnsi="Times New Roman" w:cs="Times New Roman"/>
        </w:rPr>
        <w:t>+0.014</w:t>
      </w:r>
      <w:r w:rsidR="00560272">
        <w:rPr>
          <w:rFonts w:ascii="Times New Roman" w:hAnsi="Times New Roman" w:cs="Times New Roman"/>
        </w:rPr>
        <w:t>).  However, th</w:t>
      </w:r>
      <w:r w:rsidR="005F46DB">
        <w:rPr>
          <w:rFonts w:ascii="Times New Roman" w:hAnsi="Times New Roman" w:cs="Times New Roman"/>
        </w:rPr>
        <w:t xml:space="preserve">ese </w:t>
      </w:r>
      <w:r w:rsidR="00560272">
        <w:rPr>
          <w:rFonts w:ascii="Times New Roman" w:hAnsi="Times New Roman" w:cs="Times New Roman"/>
        </w:rPr>
        <w:t xml:space="preserve">relatively small global </w:t>
      </w:r>
      <w:r w:rsidR="005F46DB">
        <w:rPr>
          <w:rFonts w:ascii="Times New Roman" w:hAnsi="Times New Roman" w:cs="Times New Roman"/>
        </w:rPr>
        <w:t xml:space="preserve">and regional </w:t>
      </w:r>
      <w:r w:rsidR="00560272">
        <w:rPr>
          <w:rFonts w:ascii="Times New Roman" w:hAnsi="Times New Roman" w:cs="Times New Roman"/>
        </w:rPr>
        <w:t>change</w:t>
      </w:r>
      <w:r w:rsidR="005F46DB">
        <w:rPr>
          <w:rFonts w:ascii="Times New Roman" w:hAnsi="Times New Roman" w:cs="Times New Roman"/>
        </w:rPr>
        <w:t>s</w:t>
      </w:r>
      <w:r w:rsidR="00560272">
        <w:rPr>
          <w:rFonts w:ascii="Times New Roman" w:hAnsi="Times New Roman" w:cs="Times New Roman"/>
        </w:rPr>
        <w:t xml:space="preserve"> mask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0F9964C0"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9F23F4">
        <w:rPr>
          <w:rFonts w:ascii="Times New Roman" w:hAnsi="Times New Roman" w:cs="Times New Roman"/>
          <w:b/>
          <w:bCs/>
          <w:i/>
          <w:iCs/>
        </w:rPr>
        <w:t>1</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6DA5503D" w14:textId="77777777" w:rsidR="006707EF" w:rsidRPr="00AC5493" w:rsidRDefault="006707EF" w:rsidP="00AC5493">
      <w:pPr>
        <w:rPr>
          <w:rFonts w:ascii="Times New Roman" w:hAnsi="Times New Roman" w:cs="Times New Roman"/>
        </w:rPr>
      </w:pPr>
    </w:p>
    <w:p w14:paraId="0D3E9584" w14:textId="77777777" w:rsidR="008443E7" w:rsidRDefault="008443E7" w:rsidP="003771C7">
      <w:pPr>
        <w:rPr>
          <w:rFonts w:ascii="Times New Roman" w:hAnsi="Times New Roman" w:cs="Times New Roman"/>
        </w:rPr>
      </w:pPr>
    </w:p>
    <w:p w14:paraId="68FB2AF5" w14:textId="4F623476" w:rsidR="004902E4" w:rsidRDefault="009E57CF" w:rsidP="003771C7">
      <w:pPr>
        <w:rPr>
          <w:rFonts w:ascii="Times New Roman" w:hAnsi="Times New Roman" w:cs="Times New Roman"/>
        </w:rPr>
      </w:pPr>
      <w:r>
        <w:rPr>
          <w:rFonts w:ascii="Times New Roman" w:hAnsi="Times New Roman" w:cs="Times New Roman"/>
        </w:rPr>
        <w:lastRenderedPageBreak/>
        <w:t>While regional mean population-weighted peak season NDVI</w:t>
      </w:r>
      <w:r w:rsidRPr="009E57CF">
        <w:rPr>
          <w:rFonts w:ascii="Times New Roman" w:hAnsi="Times New Roman" w:cs="Times New Roman"/>
        </w:rPr>
        <w:t xml:space="preserve"> </w:t>
      </w:r>
      <w:r>
        <w:rPr>
          <w:rFonts w:ascii="Times New Roman" w:hAnsi="Times New Roman" w:cs="Times New Roman"/>
        </w:rPr>
        <w:t xml:space="preserve">was relatively stable between the two periods, there was a large spread </w:t>
      </w:r>
      <w:r w:rsidR="00180E9E">
        <w:rPr>
          <w:rFonts w:ascii="Times New Roman" w:hAnsi="Times New Roman" w:cs="Times New Roman"/>
        </w:rPr>
        <w:t>within each</w:t>
      </w:r>
      <w:r>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(Fig. 2</w:t>
      </w:r>
      <w:r w:rsidR="00171935">
        <w:rPr>
          <w:rFonts w:ascii="Times New Roman" w:hAnsi="Times New Roman" w:cs="Times New Roman"/>
        </w:rPr>
        <w:t>A</w:t>
      </w:r>
      <w:r w:rsidR="0087108D">
        <w:rPr>
          <w:rFonts w:ascii="Times New Roman" w:hAnsi="Times New Roman" w:cs="Times New Roman"/>
        </w:rPr>
        <w:t>)</w:t>
      </w:r>
      <w:r w:rsidR="00E16E03">
        <w:rPr>
          <w:rFonts w:ascii="Times New Roman" w:hAnsi="Times New Roman" w:cs="Times New Roman"/>
        </w:rPr>
        <w:t>. 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sidR="00EB7037">
        <w:rPr>
          <w:rFonts w:ascii="Times New Roman" w:hAnsi="Times New Roman" w:cs="Times New Roman"/>
        </w:rPr>
        <w:t xml:space="preserve"> Every region had cities that became greener and others that became less green from 2014-2018 to 2019-2023.</w:t>
      </w:r>
    </w:p>
    <w:p w14:paraId="083DCD71" w14:textId="2FCC9B9B" w:rsidR="00CB3595" w:rsidRDefault="00CB3595" w:rsidP="003771C7">
      <w:pPr>
        <w:rPr>
          <w:rFonts w:ascii="Times New Roman" w:hAnsi="Times New Roman" w:cs="Times New Roman"/>
        </w:rPr>
      </w:pPr>
    </w:p>
    <w:p w14:paraId="04355BBF" w14:textId="39DCB6A1" w:rsidR="003771C7" w:rsidRDefault="003771C7" w:rsidP="003771C7">
      <w:pPr>
        <w:rPr>
          <w:rFonts w:ascii="Times New Roman" w:hAnsi="Times New Roman" w:cs="Times New Roman"/>
        </w:rPr>
      </w:pPr>
      <w:r>
        <w:rPr>
          <w:rFonts w:ascii="Times New Roman" w:hAnsi="Times New Roman" w:cs="Times New Roman"/>
        </w:rPr>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average of 5</w:t>
      </w:r>
      <w:r w:rsidR="002874D4">
        <w:rPr>
          <w:rFonts w:ascii="Times New Roman" w:hAnsi="Times New Roman" w:cs="Times New Roman"/>
        </w:rPr>
        <w:t>.04</w:t>
      </w:r>
      <w:r w:rsidR="0033781C">
        <w:rPr>
          <w:rFonts w:ascii="Times New Roman" w:hAnsi="Times New Roman" w:cs="Times New Roman"/>
        </w:rPr>
        <w:t xml:space="preserve"> (95% CI: 4.64, 5.19)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w:t>
      </w:r>
      <w:r w:rsidR="00171935">
        <w:rPr>
          <w:rFonts w:ascii="Times New Roman" w:hAnsi="Times New Roman" w:cs="Times New Roman"/>
        </w:rPr>
        <w:t>2B</w:t>
      </w:r>
      <w:r>
        <w:rPr>
          <w:rFonts w:ascii="Times New Roman" w:hAnsi="Times New Roman" w:cs="Times New Roman"/>
        </w:rPr>
        <w:t>).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Eastern Asia had a</w:t>
      </w:r>
      <w:r w:rsidR="00B96663">
        <w:rPr>
          <w:rFonts w:ascii="Times New Roman" w:hAnsi="Times New Roman" w:cs="Times New Roman"/>
        </w:rPr>
        <w:t xml:space="preserve"> median </w:t>
      </w:r>
      <w:r w:rsidR="00E928D9">
        <w:rPr>
          <w:rFonts w:ascii="Times New Roman" w:hAnsi="Times New Roman" w:cs="Times New Roman"/>
        </w:rPr>
        <w:t xml:space="preserve">reduction </w:t>
      </w:r>
      <w:r w:rsidR="009D59E2">
        <w:rPr>
          <w:rFonts w:ascii="Times New Roman" w:hAnsi="Times New Roman" w:cs="Times New Roman"/>
        </w:rPr>
        <w:t>of 1</w:t>
      </w:r>
      <w:r w:rsidR="00B96663">
        <w:rPr>
          <w:rFonts w:ascii="Times New Roman" w:hAnsi="Times New Roman" w:cs="Times New Roman"/>
        </w:rPr>
        <w:t>10.56</w:t>
      </w:r>
      <w:r w:rsidR="009D59E2">
        <w:rPr>
          <w:rFonts w:ascii="Times New Roman" w:hAnsi="Times New Roman" w:cs="Times New Roman"/>
        </w:rPr>
        <w:t xml:space="preserve">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ranging from 324</w:t>
      </w:r>
      <w:r w:rsidR="008A652B">
        <w:rPr>
          <w:rFonts w:ascii="Times New Roman" w:hAnsi="Times New Roman" w:cs="Times New Roman"/>
        </w:rPr>
        <w:t>.82</w:t>
      </w:r>
      <w:r w:rsidR="004234E5">
        <w:rPr>
          <w:rFonts w:ascii="Times New Roman" w:hAnsi="Times New Roman" w:cs="Times New Roman"/>
        </w:rPr>
        <w:t xml:space="preserve">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w:t>
      </w:r>
      <w:r w:rsidR="008A652B">
        <w:rPr>
          <w:rFonts w:ascii="Times New Roman" w:hAnsi="Times New Roman" w:cs="Times New Roman"/>
        </w:rPr>
        <w:t>.92</w:t>
      </w:r>
      <w:r w:rsidR="004234E5">
        <w:rPr>
          <w:rFonts w:ascii="Times New Roman" w:hAnsi="Times New Roman" w:cs="Times New Roman"/>
        </w:rPr>
        <w:t xml:space="preserve">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w:t>
      </w:r>
      <w:r w:rsidR="00B96663">
        <w:rPr>
          <w:rFonts w:ascii="Times New Roman" w:hAnsi="Times New Roman" w:cs="Times New Roman"/>
        </w:rPr>
        <w:t xml:space="preserve">medians </w:t>
      </w:r>
      <w:r w:rsidR="00841C08">
        <w:rPr>
          <w:rFonts w:ascii="Times New Roman" w:hAnsi="Times New Roman" w:cs="Times New Roman"/>
        </w:rPr>
        <w:t>of 141</w:t>
      </w:r>
      <w:r w:rsidR="008A652B">
        <w:rPr>
          <w:rFonts w:ascii="Times New Roman" w:hAnsi="Times New Roman" w:cs="Times New Roman"/>
        </w:rPr>
        <w:t>.</w:t>
      </w:r>
      <w:r w:rsidR="00B96663">
        <w:rPr>
          <w:rFonts w:ascii="Times New Roman" w:hAnsi="Times New Roman" w:cs="Times New Roman"/>
        </w:rPr>
        <w:t>93</w:t>
      </w:r>
      <w:r w:rsidR="00841C08">
        <w:rPr>
          <w:rFonts w:ascii="Times New Roman" w:hAnsi="Times New Roman" w:cs="Times New Roman"/>
        </w:rPr>
        <w:t xml:space="preserve"> and </w:t>
      </w:r>
      <w:r w:rsidR="00B96663">
        <w:rPr>
          <w:rFonts w:ascii="Times New Roman" w:hAnsi="Times New Roman" w:cs="Times New Roman"/>
        </w:rPr>
        <w:t>80.61</w:t>
      </w:r>
      <w:r w:rsidR="00841C08">
        <w:rPr>
          <w:rFonts w:ascii="Times New Roman" w:hAnsi="Times New Roman" w:cs="Times New Roman"/>
        </w:rPr>
        <w:t xml:space="preserve">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-regional variation existed for these regions as well- ranging from 521</w:t>
      </w:r>
      <w:r w:rsidR="008A652B">
        <w:rPr>
          <w:rFonts w:ascii="Times New Roman" w:hAnsi="Times New Roman" w:cs="Times New Roman"/>
        </w:rPr>
        <w:t>.82</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87</w:t>
      </w:r>
      <w:r w:rsidR="008A652B">
        <w:rPr>
          <w:rFonts w:ascii="Times New Roman" w:hAnsi="Times New Roman" w:cs="Times New Roman"/>
        </w:rPr>
        <w:t>.83</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South-eastern Asia and from 511</w:t>
      </w:r>
      <w:r w:rsidR="008A652B">
        <w:rPr>
          <w:rFonts w:ascii="Times New Roman" w:hAnsi="Times New Roman" w:cs="Times New Roman"/>
        </w:rPr>
        <w:t>.89</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212</w:t>
      </w:r>
      <w:r w:rsidR="008A652B">
        <w:rPr>
          <w:rFonts w:ascii="Times New Roman" w:hAnsi="Times New Roman" w:cs="Times New Roman"/>
        </w:rPr>
        <w:t>.01</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679E4526" w:rsidR="007C73A9" w:rsidRDefault="007C73A9" w:rsidP="00551D54">
      <w:pPr>
        <w:rPr>
          <w:rFonts w:ascii="Times New Roman" w:hAnsi="Times New Roman" w:cs="Times New Roman"/>
        </w:rPr>
      </w:pPr>
    </w:p>
    <w:p w14:paraId="1904F4FD" w14:textId="6E0C0891" w:rsidR="005B2BD0" w:rsidRDefault="005B2BD0" w:rsidP="00551D54">
      <w:pPr>
        <w:rPr>
          <w:rFonts w:ascii="Times New Roman" w:hAnsi="Times New Roman" w:cs="Times New Roman"/>
          <w:i/>
          <w:iCs/>
        </w:rPr>
      </w:pPr>
    </w:p>
    <w:p w14:paraId="199095B6" w14:textId="3D5C9582"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6356FFC0" w:rsidR="004902E4" w:rsidRDefault="00702E03" w:rsidP="00551D54">
      <w:pPr>
        <w:rPr>
          <w:rFonts w:ascii="Times New Roman" w:hAnsi="Times New Roman" w:cs="Times New Roman"/>
          <w:b/>
          <w:bCs/>
          <w:i/>
          <w:iCs/>
        </w:rPr>
      </w:pPr>
      <w:r>
        <w:rPr>
          <w:rFonts w:ascii="Times New Roman" w:hAnsi="Times New Roman" w:cs="Times New Roman"/>
          <w:noProof/>
        </w:rPr>
        <w:lastRenderedPageBreak/>
        <w:drawing>
          <wp:anchor distT="0" distB="0" distL="114300" distR="114300" simplePos="0" relativeHeight="251660288" behindDoc="1" locked="0" layoutInCell="1" allowOverlap="1" wp14:anchorId="2263EB61" wp14:editId="2BC52FBD">
            <wp:simplePos x="0" y="0"/>
            <wp:positionH relativeFrom="column">
              <wp:posOffset>345440</wp:posOffset>
            </wp:positionH>
            <wp:positionV relativeFrom="paragraph">
              <wp:posOffset>0</wp:posOffset>
            </wp:positionV>
            <wp:extent cx="5527040" cy="5527040"/>
            <wp:effectExtent l="0" t="0" r="0" b="0"/>
            <wp:wrapTight wrapText="bothSides">
              <wp:wrapPolygon edited="0">
                <wp:start x="99" y="0"/>
                <wp:lineTo x="0" y="298"/>
                <wp:lineTo x="0" y="744"/>
                <wp:lineTo x="6551" y="794"/>
                <wp:lineTo x="3722" y="993"/>
                <wp:lineTo x="3722" y="1390"/>
                <wp:lineTo x="6551" y="1588"/>
                <wp:lineTo x="3623" y="1588"/>
                <wp:lineTo x="3524" y="1688"/>
                <wp:lineTo x="3921" y="2382"/>
                <wp:lineTo x="3921" y="2779"/>
                <wp:lineTo x="4169" y="3176"/>
                <wp:lineTo x="4467" y="3176"/>
                <wp:lineTo x="3474" y="3474"/>
                <wp:lineTo x="3524" y="3772"/>
                <wp:lineTo x="6551" y="3971"/>
                <wp:lineTo x="3623" y="4020"/>
                <wp:lineTo x="1787" y="4318"/>
                <wp:lineTo x="1737" y="5013"/>
                <wp:lineTo x="3077" y="5559"/>
                <wp:lineTo x="3722" y="5559"/>
                <wp:lineTo x="3276" y="5956"/>
                <wp:lineTo x="3375" y="6254"/>
                <wp:lineTo x="744" y="6452"/>
                <wp:lineTo x="744" y="6800"/>
                <wp:lineTo x="4268" y="7147"/>
                <wp:lineTo x="4268" y="7246"/>
                <wp:lineTo x="4517" y="7941"/>
                <wp:lineTo x="2879" y="8289"/>
                <wp:lineTo x="2978" y="9232"/>
                <wp:lineTo x="7743" y="9529"/>
                <wp:lineTo x="7346" y="9778"/>
                <wp:lineTo x="7395" y="9877"/>
                <wp:lineTo x="8686" y="10324"/>
                <wp:lineTo x="0" y="10770"/>
                <wp:lineTo x="0" y="11267"/>
                <wp:lineTo x="3673" y="11912"/>
                <wp:lineTo x="3524" y="12706"/>
                <wp:lineTo x="3574" y="13252"/>
                <wp:lineTo x="4517" y="13500"/>
                <wp:lineTo x="3474" y="13798"/>
                <wp:lineTo x="3425" y="15088"/>
                <wp:lineTo x="1688" y="15485"/>
                <wp:lineTo x="1737" y="15833"/>
                <wp:lineTo x="3921" y="16031"/>
                <wp:lineTo x="3276" y="16180"/>
                <wp:lineTo x="3276" y="16676"/>
                <wp:lineTo x="1439" y="17074"/>
                <wp:lineTo x="695" y="17272"/>
                <wp:lineTo x="695" y="17719"/>
                <wp:lineTo x="4864" y="18265"/>
                <wp:lineTo x="6551" y="18265"/>
                <wp:lineTo x="4616" y="18463"/>
                <wp:lineTo x="4616" y="18811"/>
                <wp:lineTo x="6551" y="19059"/>
                <wp:lineTo x="3077" y="19059"/>
                <wp:lineTo x="2879" y="19108"/>
                <wp:lineTo x="2978" y="20002"/>
                <wp:lineTo x="6055" y="20647"/>
                <wp:lineTo x="6651" y="20647"/>
                <wp:lineTo x="6651" y="20945"/>
                <wp:lineTo x="10572" y="21392"/>
                <wp:lineTo x="13004" y="21491"/>
                <wp:lineTo x="13202" y="21491"/>
                <wp:lineTo x="17520" y="21392"/>
                <wp:lineTo x="20746" y="21094"/>
                <wp:lineTo x="20697" y="20647"/>
                <wp:lineTo x="20945" y="20647"/>
                <wp:lineTo x="21491" y="20101"/>
                <wp:lineTo x="21540" y="11018"/>
                <wp:lineTo x="19307" y="10324"/>
                <wp:lineTo x="21292" y="9926"/>
                <wp:lineTo x="21441" y="9629"/>
                <wp:lineTo x="21292" y="9529"/>
                <wp:lineTo x="21491" y="9182"/>
                <wp:lineTo x="21540" y="149"/>
                <wp:lineTo x="447" y="0"/>
                <wp:lineTo x="99" y="0"/>
              </wp:wrapPolygon>
            </wp:wrapTight>
            <wp:docPr id="14690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2318" name="Picture 1469002318"/>
                    <pic:cNvPicPr/>
                  </pic:nvPicPr>
                  <pic:blipFill>
                    <a:blip r:embed="rId11"/>
                    <a:stretch>
                      <a:fillRect/>
                    </a:stretch>
                  </pic:blipFill>
                  <pic:spPr>
                    <a:xfrm>
                      <a:off x="0" y="0"/>
                      <a:ext cx="5527040" cy="5527040"/>
                    </a:xfrm>
                    <a:prstGeom prst="rect">
                      <a:avLst/>
                    </a:prstGeom>
                  </pic:spPr>
                </pic:pic>
              </a:graphicData>
            </a:graphic>
            <wp14:sizeRelH relativeFrom="page">
              <wp14:pctWidth>0</wp14:pctWidth>
            </wp14:sizeRelH>
            <wp14:sizeRelV relativeFrom="page">
              <wp14:pctHeight>0</wp14:pctHeight>
            </wp14:sizeRelV>
          </wp:anchor>
        </w:drawing>
      </w: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77777777" w:rsidR="004902E4" w:rsidRDefault="004902E4" w:rsidP="00551D54">
      <w:pPr>
        <w:rPr>
          <w:rFonts w:ascii="Times New Roman" w:hAnsi="Times New Roman" w:cs="Times New Roman"/>
          <w:b/>
          <w:bCs/>
          <w:i/>
          <w:iCs/>
        </w:rPr>
      </w:pPr>
    </w:p>
    <w:p w14:paraId="44EAF2DA" w14:textId="77777777" w:rsidR="004902E4" w:rsidRDefault="004902E4" w:rsidP="00551D54">
      <w:pPr>
        <w:rPr>
          <w:rFonts w:ascii="Times New Roman" w:hAnsi="Times New Roman" w:cs="Times New Roman"/>
          <w:b/>
          <w:bCs/>
          <w:i/>
          <w:iCs/>
        </w:rPr>
      </w:pPr>
    </w:p>
    <w:p w14:paraId="58FC3A85" w14:textId="77777777" w:rsidR="004902E4" w:rsidRDefault="004902E4" w:rsidP="00551D54">
      <w:pPr>
        <w:rPr>
          <w:rFonts w:ascii="Times New Roman" w:hAnsi="Times New Roman" w:cs="Times New Roman"/>
          <w:b/>
          <w:bCs/>
          <w:i/>
          <w:iCs/>
        </w:rPr>
      </w:pPr>
    </w:p>
    <w:p w14:paraId="32B731F7" w14:textId="7777777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4FC98395" w14:textId="77777777" w:rsidR="004902E4" w:rsidRDefault="004902E4" w:rsidP="00551D54">
      <w:pPr>
        <w:rPr>
          <w:rFonts w:ascii="Times New Roman" w:hAnsi="Times New Roman" w:cs="Times New Roman"/>
          <w:b/>
          <w:bCs/>
          <w:i/>
          <w:iCs/>
        </w:rPr>
      </w:pPr>
    </w:p>
    <w:p w14:paraId="62C5D35A" w14:textId="77777777" w:rsidR="004902E4" w:rsidRDefault="004902E4" w:rsidP="00551D54">
      <w:pPr>
        <w:rPr>
          <w:rFonts w:ascii="Times New Roman" w:hAnsi="Times New Roman" w:cs="Times New Roman"/>
          <w:b/>
          <w:bCs/>
          <w:i/>
          <w:iCs/>
        </w:rPr>
      </w:pPr>
    </w:p>
    <w:p w14:paraId="427BBE80" w14:textId="77777777" w:rsidR="004902E4" w:rsidRDefault="004902E4" w:rsidP="00551D54">
      <w:pPr>
        <w:rPr>
          <w:rFonts w:ascii="Times New Roman" w:hAnsi="Times New Roman" w:cs="Times New Roman"/>
          <w:b/>
          <w:bCs/>
          <w:i/>
          <w:iCs/>
        </w:rPr>
      </w:pPr>
    </w:p>
    <w:p w14:paraId="034629F9" w14:textId="324DDB84" w:rsidR="004902E4" w:rsidRDefault="004902E4" w:rsidP="00551D54">
      <w:pPr>
        <w:rPr>
          <w:rFonts w:ascii="Times New Roman" w:hAnsi="Times New Roman" w:cs="Times New Roman"/>
          <w:b/>
          <w:bCs/>
          <w:i/>
          <w:iCs/>
        </w:rPr>
      </w:pPr>
    </w:p>
    <w:p w14:paraId="2A8846C4" w14:textId="77777777" w:rsidR="00702E03" w:rsidRDefault="00702E03" w:rsidP="00551D54">
      <w:pPr>
        <w:rPr>
          <w:rFonts w:ascii="Times New Roman" w:hAnsi="Times New Roman" w:cs="Times New Roman"/>
          <w:b/>
          <w:bCs/>
          <w:i/>
          <w:iCs/>
        </w:rPr>
      </w:pPr>
    </w:p>
    <w:p w14:paraId="29DF1BEC" w14:textId="77777777" w:rsidR="00702E03" w:rsidRDefault="00702E03" w:rsidP="00551D54">
      <w:pPr>
        <w:rPr>
          <w:rFonts w:ascii="Times New Roman" w:hAnsi="Times New Roman" w:cs="Times New Roman"/>
          <w:b/>
          <w:bCs/>
          <w:i/>
          <w:iCs/>
        </w:rPr>
      </w:pPr>
    </w:p>
    <w:p w14:paraId="5E091CCD" w14:textId="77777777" w:rsidR="00702E03" w:rsidRDefault="00702E03" w:rsidP="00551D54">
      <w:pPr>
        <w:rPr>
          <w:rFonts w:ascii="Times New Roman" w:hAnsi="Times New Roman" w:cs="Times New Roman"/>
          <w:b/>
          <w:bCs/>
          <w:i/>
          <w:iCs/>
        </w:rPr>
      </w:pPr>
    </w:p>
    <w:p w14:paraId="649F9268" w14:textId="77777777" w:rsidR="00702E03" w:rsidRDefault="00702E03"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77777777"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3B81166E"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91884">
        <w:rPr>
          <w:rFonts w:ascii="Times New Roman" w:hAnsi="Times New Roman" w:cs="Times New Roman"/>
          <w:b/>
          <w:bCs/>
          <w:i/>
          <w:iCs/>
        </w:rPr>
        <w:t>2</w:t>
      </w:r>
      <w:r w:rsidRPr="0049174D">
        <w:rPr>
          <w:rFonts w:ascii="Times New Roman" w:hAnsi="Times New Roman" w:cs="Times New Roman"/>
          <w:b/>
          <w:bCs/>
          <w:i/>
          <w:iCs/>
        </w:rPr>
        <w:t>.</w:t>
      </w:r>
      <w:r w:rsidRPr="0049174D">
        <w:rPr>
          <w:rFonts w:ascii="Times New Roman" w:hAnsi="Times New Roman" w:cs="Times New Roman"/>
          <w:i/>
          <w:iCs/>
        </w:rPr>
        <w:t xml:space="preserve"> </w:t>
      </w:r>
      <w:r w:rsidR="00A014FF">
        <w:rPr>
          <w:rFonts w:ascii="Times New Roman" w:hAnsi="Times New Roman" w:cs="Times New Roman"/>
          <w:i/>
          <w:iCs/>
        </w:rPr>
        <w:t>Percent change in population-weighted greenest season Normalized Difference Vegetation Index from 2014-2018 to 2019-2023 (panel A) and the associated c</w:t>
      </w:r>
      <w:r w:rsidR="003A6EB2">
        <w:rPr>
          <w:rFonts w:ascii="Times New Roman" w:hAnsi="Times New Roman" w:cs="Times New Roman"/>
          <w:i/>
          <w:iCs/>
        </w:rPr>
        <w:t>hange</w:t>
      </w:r>
      <w:r w:rsidR="00A014FF">
        <w:rPr>
          <w:rFonts w:ascii="Times New Roman" w:hAnsi="Times New Roman" w:cs="Times New Roman"/>
          <w:i/>
          <w:iCs/>
        </w:rPr>
        <w:t>s</w:t>
      </w:r>
      <w:r w:rsidR="003A6EB2">
        <w:rPr>
          <w:rFonts w:ascii="Times New Roman" w:hAnsi="Times New Roman" w:cs="Times New Roman"/>
          <w:i/>
          <w:iCs/>
        </w:rPr>
        <w:t xml:space="preserve"> in </w:t>
      </w:r>
      <w:r w:rsidR="001A3B3D">
        <w:rPr>
          <w:rFonts w:ascii="Times New Roman" w:hAnsi="Times New Roman" w:cs="Times New Roman"/>
          <w:i/>
          <w:iCs/>
        </w:rPr>
        <w:t xml:space="preserve">all-cause </w:t>
      </w:r>
      <w:r w:rsidR="003A6EB2">
        <w:rPr>
          <w:rFonts w:ascii="Times New Roman" w:hAnsi="Times New Roman" w:cs="Times New Roman"/>
          <w:i/>
          <w:iCs/>
        </w:rPr>
        <w:t xml:space="preserve">mortality </w:t>
      </w:r>
      <w:r w:rsidR="001A3B3D">
        <w:rPr>
          <w:rFonts w:ascii="Times New Roman" w:hAnsi="Times New Roman" w:cs="Times New Roman"/>
          <w:i/>
          <w:iCs/>
        </w:rPr>
        <w:t>per 100,000 population</w:t>
      </w:r>
      <w:r w:rsidR="00A014FF">
        <w:rPr>
          <w:rFonts w:ascii="Times New Roman" w:hAnsi="Times New Roman" w:cs="Times New Roman"/>
          <w:i/>
          <w:iCs/>
        </w:rPr>
        <w:t xml:space="preserve"> to the 2020 population (panel B)</w:t>
      </w:r>
      <w:r w:rsidR="001A3B3D">
        <w:rPr>
          <w:rFonts w:ascii="Times New Roman" w:hAnsi="Times New Roman" w:cs="Times New Roman"/>
          <w:i/>
          <w:iCs/>
        </w:rPr>
        <w:t xml:space="preserve">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415CF2A2" w14:textId="77777777" w:rsidR="008443E7" w:rsidRDefault="008443E7" w:rsidP="00551D54">
      <w:pPr>
        <w:rPr>
          <w:rFonts w:ascii="Times New Roman" w:hAnsi="Times New Roman" w:cs="Times New Roman"/>
          <w:i/>
          <w:iCs/>
        </w:rPr>
      </w:pPr>
    </w:p>
    <w:p w14:paraId="4D8609CC" w14:textId="5827D4B2" w:rsidR="008443E7" w:rsidRDefault="00B40700"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77777777"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7777777" w:rsidR="00D10EF1" w:rsidRDefault="00D10EF1" w:rsidP="00551D54">
      <w:pPr>
        <w:rPr>
          <w:rFonts w:ascii="Times New Roman" w:hAnsi="Times New Roman" w:cs="Times New Roman"/>
        </w:rPr>
      </w:pPr>
    </w:p>
    <w:p w14:paraId="7B69F0DA" w14:textId="77777777"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764CDCA5" w14:textId="77777777" w:rsidR="00D10EF1" w:rsidRDefault="00D10EF1" w:rsidP="00551D54">
      <w:pPr>
        <w:rPr>
          <w:rFonts w:ascii="Times New Roman" w:hAnsi="Times New Roman" w:cs="Times New Roman"/>
        </w:rPr>
      </w:pPr>
    </w:p>
    <w:p w14:paraId="579A19B5" w14:textId="77777777" w:rsidR="00D10EF1" w:rsidRDefault="00D10EF1" w:rsidP="00551D54">
      <w:pPr>
        <w:rPr>
          <w:rFonts w:ascii="Times New Roman" w:hAnsi="Times New Roman" w:cs="Times New Roman"/>
        </w:rPr>
      </w:pPr>
    </w:p>
    <w:p w14:paraId="1D33D652" w14:textId="77777777" w:rsidR="00D10EF1" w:rsidRDefault="00D10EF1" w:rsidP="00551D54">
      <w:pPr>
        <w:rPr>
          <w:rFonts w:ascii="Times New Roman" w:hAnsi="Times New Roman" w:cs="Times New Roman"/>
        </w:rPr>
      </w:pPr>
    </w:p>
    <w:p w14:paraId="73EFCB39" w14:textId="77777777" w:rsidR="00D10EF1" w:rsidRDefault="00D10EF1" w:rsidP="00551D54">
      <w:pPr>
        <w:rPr>
          <w:rFonts w:ascii="Times New Roman" w:hAnsi="Times New Roman" w:cs="Times New Roman"/>
        </w:rPr>
      </w:pPr>
    </w:p>
    <w:p w14:paraId="2673E61F" w14:textId="77777777" w:rsidR="00D10EF1" w:rsidRDefault="00D10EF1" w:rsidP="00551D54">
      <w:pPr>
        <w:rPr>
          <w:rFonts w:ascii="Times New Roman" w:hAnsi="Times New Roman" w:cs="Times New Roman"/>
        </w:rPr>
      </w:pPr>
    </w:p>
    <w:p w14:paraId="16D52F36" w14:textId="77777777" w:rsidR="00D10EF1" w:rsidRDefault="00D10EF1" w:rsidP="00551D54">
      <w:pPr>
        <w:rPr>
          <w:rFonts w:ascii="Times New Roman" w:hAnsi="Times New Roman" w:cs="Times New Roman"/>
        </w:rPr>
      </w:pPr>
    </w:p>
    <w:p w14:paraId="691FF889" w14:textId="77777777" w:rsidR="00D10EF1" w:rsidRDefault="00D10EF1" w:rsidP="00551D54">
      <w:pPr>
        <w:rPr>
          <w:rFonts w:ascii="Times New Roman" w:hAnsi="Times New Roman" w:cs="Times New Roman"/>
        </w:rPr>
      </w:pPr>
    </w:p>
    <w:p w14:paraId="58742804"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114E12E" w14:textId="64E3ECD0" w:rsidR="00D10EF1" w:rsidRPr="00D57F4C" w:rsidRDefault="00D10EF1" w:rsidP="00D10EF1">
      <w:pPr>
        <w:rPr>
          <w:rFonts w:ascii="Times New Roman" w:hAnsi="Times New Roman" w:cs="Times New Roman"/>
          <w:i/>
          <w:iCs/>
        </w:rPr>
      </w:pPr>
      <w:r w:rsidRPr="00D57F4C">
        <w:rPr>
          <w:rFonts w:ascii="Times New Roman" w:hAnsi="Times New Roman" w:cs="Times New Roman"/>
          <w:b/>
          <w:bCs/>
          <w:i/>
          <w:iCs/>
        </w:rPr>
        <w:t xml:space="preserve">Figure 4. </w:t>
      </w:r>
      <w:r>
        <w:rPr>
          <w:rFonts w:ascii="Times New Roman" w:hAnsi="Times New Roman" w:cs="Times New Roman"/>
          <w:i/>
          <w:iCs/>
        </w:rPr>
        <w:t>Changes in population-weighted peak season NDVI from 2014-2018 to 2019-2023 (panel A) and 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 xml:space="preserve">per 100,000 population </w:t>
      </w:r>
      <w:r>
        <w:rPr>
          <w:rFonts w:ascii="Times New Roman" w:hAnsi="Times New Roman" w:cs="Times New Roman"/>
          <w:i/>
          <w:iCs/>
        </w:rPr>
        <w:t>to the 2020 population (panel B)</w:t>
      </w:r>
      <w:r>
        <w:rPr>
          <w:rFonts w:ascii="Times New Roman" w:hAnsi="Times New Roman" w:cs="Times New Roman"/>
          <w:i/>
          <w:iCs/>
        </w:rPr>
        <w:t xml:space="preserve"> for 1,041 cities globally </w:t>
      </w:r>
      <w:r w:rsidRPr="00D57F4C">
        <w:rPr>
          <w:rFonts w:ascii="Times New Roman" w:hAnsi="Times New Roman" w:cs="Times New Roman"/>
          <w:i/>
          <w:iCs/>
        </w:rPr>
        <w:t xml:space="preserve">by </w:t>
      </w:r>
      <w:proofErr w:type="spellStart"/>
      <w:r w:rsidRPr="00D57F4C">
        <w:rPr>
          <w:rFonts w:ascii="Times New Roman" w:hAnsi="Times New Roman" w:cs="Times New Roman"/>
          <w:i/>
          <w:iCs/>
        </w:rPr>
        <w:t>Köppen</w:t>
      </w:r>
      <w:proofErr w:type="spellEnd"/>
      <w:r w:rsidRPr="00D57F4C">
        <w:rPr>
          <w:rFonts w:ascii="Times New Roman" w:hAnsi="Times New Roman" w:cs="Times New Roman"/>
          <w:i/>
          <w:iCs/>
        </w:rPr>
        <w:t xml:space="preserve">-Geiger climate classification. </w:t>
      </w:r>
      <w:r>
        <w:rPr>
          <w:rFonts w:ascii="Times New Roman" w:hAnsi="Times New Roman" w:cs="Times New Roman"/>
          <w:i/>
          <w:iCs/>
        </w:rPr>
        <w:t>Density reflects the frequency of city-level values for a given change in mortality. One city</w:t>
      </w:r>
      <w:r>
        <w:rPr>
          <w:rFonts w:ascii="Times New Roman" w:hAnsi="Times New Roman" w:cs="Times New Roman"/>
          <w:i/>
          <w:iCs/>
        </w:rPr>
        <w:t xml:space="preserve"> </w:t>
      </w:r>
      <w:r>
        <w:rPr>
          <w:rFonts w:ascii="Times New Roman" w:hAnsi="Times New Roman" w:cs="Times New Roman"/>
          <w:i/>
          <w:iCs/>
        </w:rPr>
        <w:t>classified as “Polar” was dropped from the figure</w:t>
      </w:r>
      <w:r>
        <w:rPr>
          <w:rFonts w:ascii="Times New Roman" w:hAnsi="Times New Roman" w:cs="Times New Roman"/>
          <w:i/>
          <w:iCs/>
        </w:rPr>
        <w:t xml:space="preserve"> (El Alto, Bolivia, </w:t>
      </w:r>
      <w:r>
        <w:rPr>
          <w:rFonts w:ascii="Times New Roman" w:hAnsi="Times New Roman" w:cs="Times New Roman"/>
          <w:i/>
          <w:iCs/>
        </w:rPr>
        <w:t xml:space="preserve">0.01 </w:t>
      </w:r>
      <w:r w:rsidR="002509BF">
        <w:rPr>
          <w:rFonts w:ascii="Times New Roman" w:hAnsi="Times New Roman" w:cs="Times New Roman"/>
          <w:i/>
          <w:iCs/>
        </w:rPr>
        <w:t xml:space="preserve">decrease in </w:t>
      </w:r>
      <w:r>
        <w:rPr>
          <w:rFonts w:ascii="Times New Roman" w:hAnsi="Times New Roman" w:cs="Times New Roman"/>
          <w:i/>
          <w:iCs/>
        </w:rPr>
        <w:t xml:space="preserve">NDVI, 112.69 </w:t>
      </w:r>
      <w:r w:rsidR="002509BF">
        <w:rPr>
          <w:rFonts w:ascii="Times New Roman" w:hAnsi="Times New Roman" w:cs="Times New Roman"/>
          <w:i/>
          <w:iCs/>
        </w:rPr>
        <w:t>more</w:t>
      </w:r>
      <w:r w:rsidR="002509BF">
        <w:rPr>
          <w:rFonts w:ascii="Times New Roman" w:hAnsi="Times New Roman" w:cs="Times New Roman"/>
          <w:i/>
          <w:iCs/>
        </w:rPr>
        <w:t xml:space="preserve"> </w:t>
      </w:r>
      <w:r>
        <w:rPr>
          <w:rFonts w:ascii="Times New Roman" w:hAnsi="Times New Roman" w:cs="Times New Roman"/>
          <w:i/>
          <w:iCs/>
        </w:rPr>
        <w:t>deaths per 100,000 population).</w:t>
      </w:r>
    </w:p>
    <w:p w14:paraId="7E8A3CC1" w14:textId="77777777" w:rsidR="00D10EF1" w:rsidRDefault="00D10EF1" w:rsidP="00551D54">
      <w:pPr>
        <w:rPr>
          <w:rFonts w:ascii="Times New Roman" w:hAnsi="Times New Roman" w:cs="Times New Roman"/>
        </w:rPr>
      </w:pPr>
    </w:p>
    <w:p w14:paraId="4343B97A" w14:textId="48433E80" w:rsidR="0049174D" w:rsidRDefault="00165BFB"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w:t>
      </w:r>
      <w:r w:rsidR="0056135D">
        <w:rPr>
          <w:rFonts w:ascii="Times New Roman" w:hAnsi="Times New Roman" w:cs="Times New Roman"/>
        </w:rPr>
        <w:t xml:space="preserve"> (median change &lt;0.00)</w:t>
      </w:r>
      <w:r>
        <w:rPr>
          <w:rFonts w:ascii="Times New Roman" w:hAnsi="Times New Roman" w:cs="Times New Roman"/>
        </w:rPr>
        <w:t xml:space="preserve">,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w:t>
      </w:r>
      <w:r w:rsidR="009C70D8">
        <w:rPr>
          <w:rFonts w:ascii="Times New Roman" w:hAnsi="Times New Roman" w:cs="Times New Roman"/>
        </w:rPr>
        <w:t>3</w:t>
      </w:r>
      <w:r>
        <w:rPr>
          <w:rFonts w:ascii="Times New Roman" w:hAnsi="Times New Roman" w:cs="Times New Roman"/>
        </w:rPr>
        <w:t>).</w:t>
      </w:r>
      <w:r w:rsidR="009C70D8">
        <w:rPr>
          <w:rFonts w:ascii="Times New Roman" w:hAnsi="Times New Roman" w:cs="Times New Roman"/>
        </w:rPr>
        <w:t xml:space="preserve"> </w:t>
      </w:r>
      <w:r w:rsidR="00FA4E0D">
        <w:rPr>
          <w:rFonts w:ascii="Times New Roman" w:hAnsi="Times New Roman" w:cs="Times New Roman"/>
        </w:rPr>
        <w:t xml:space="preserve">The median change in mortality associated with changes in </w:t>
      </w:r>
      <w:r w:rsidR="00FA4E0D">
        <w:rPr>
          <w:rFonts w:ascii="Times New Roman" w:hAnsi="Times New Roman" w:cs="Times New Roman"/>
        </w:rPr>
        <w:lastRenderedPageBreak/>
        <w:t xml:space="preserve">NDVI was 0.20 fewer deaths </w:t>
      </w:r>
      <w:r w:rsidR="0056135D">
        <w:rPr>
          <w:rFonts w:ascii="Times New Roman" w:hAnsi="Times New Roman" w:cs="Times New Roman"/>
        </w:rPr>
        <w:t xml:space="preserve">per 100,000 </w:t>
      </w:r>
      <w:r w:rsidR="00FA4E0D">
        <w:rPr>
          <w:rFonts w:ascii="Times New Roman" w:hAnsi="Times New Roman" w:cs="Times New Roman"/>
        </w:rPr>
        <w:t xml:space="preserve">(range: 300.80 fewer to 288.27 more) among arid cities. </w:t>
      </w:r>
      <w:r w:rsidR="00E467F5">
        <w:rPr>
          <w:rFonts w:ascii="Times New Roman" w:hAnsi="Times New Roman" w:cs="Times New Roman"/>
        </w:rPr>
        <w:t xml:space="preserve">Temperate cities were similarly fairly evenly distributed between </w:t>
      </w:r>
      <w:r w:rsidR="001A41E6">
        <w:rPr>
          <w:rFonts w:ascii="Times New Roman" w:hAnsi="Times New Roman" w:cs="Times New Roman"/>
        </w:rPr>
        <w:t xml:space="preserve">those with fewer </w:t>
      </w:r>
      <w:r w:rsidR="00E467F5">
        <w:rPr>
          <w:rFonts w:ascii="Times New Roman" w:hAnsi="Times New Roman" w:cs="Times New Roman"/>
        </w:rPr>
        <w:t xml:space="preserve">and </w:t>
      </w:r>
      <w:r w:rsidR="008056D3">
        <w:rPr>
          <w:rFonts w:ascii="Times New Roman" w:hAnsi="Times New Roman" w:cs="Times New Roman"/>
        </w:rPr>
        <w:t>more</w:t>
      </w:r>
      <w:r w:rsidR="008056D3">
        <w:rPr>
          <w:rFonts w:ascii="Times New Roman" w:hAnsi="Times New Roman" w:cs="Times New Roman"/>
        </w:rPr>
        <w:t xml:space="preserve"> </w:t>
      </w:r>
      <w:r w:rsidR="00E467F5">
        <w:rPr>
          <w:rFonts w:ascii="Times New Roman" w:hAnsi="Times New Roman" w:cs="Times New Roman"/>
        </w:rPr>
        <w:t xml:space="preserve">deaths associated with changes in NDVI between the two time </w:t>
      </w:r>
      <w:proofErr w:type="gramStart"/>
      <w:r w:rsidR="008056D3">
        <w:rPr>
          <w:rFonts w:ascii="Times New Roman" w:hAnsi="Times New Roman" w:cs="Times New Roman"/>
        </w:rPr>
        <w:t>periods</w:t>
      </w:r>
      <w:r w:rsidR="005C5CA4">
        <w:rPr>
          <w:rFonts w:ascii="Times New Roman" w:hAnsi="Times New Roman" w:cs="Times New Roman"/>
        </w:rPr>
        <w:t>,</w:t>
      </w:r>
      <w:r w:rsidR="008056D3">
        <w:rPr>
          <w:rFonts w:ascii="Times New Roman" w:hAnsi="Times New Roman" w:cs="Times New Roman"/>
        </w:rPr>
        <w:t xml:space="preserve"> but</w:t>
      </w:r>
      <w:proofErr w:type="gramEnd"/>
      <w:r w:rsidR="00E467F5">
        <w:rPr>
          <w:rFonts w:ascii="Times New Roman" w:hAnsi="Times New Roman" w:cs="Times New Roman"/>
        </w:rPr>
        <w:t xml:space="preserve"> had a much larger spread than arid cities. </w:t>
      </w:r>
      <w:r w:rsidR="000C081F">
        <w:rPr>
          <w:rFonts w:ascii="Times New Roman" w:hAnsi="Times New Roman" w:cs="Times New Roman"/>
        </w:rPr>
        <w:t xml:space="preserve">Temperate cities had a median change of 4.94 more deaths per 100,000 (range: 490.92 fewer to 351,33 more).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 xml:space="preserve">time periods </w:t>
      </w:r>
      <w:r w:rsidR="000C081F">
        <w:rPr>
          <w:rFonts w:ascii="Times New Roman" w:hAnsi="Times New Roman" w:cs="Times New Roman"/>
        </w:rPr>
        <w:t xml:space="preserve">(median change -0.01) </w:t>
      </w:r>
      <w:r w:rsidR="00C36EA4">
        <w:rPr>
          <w:rFonts w:ascii="Times New Roman" w:hAnsi="Times New Roman" w:cs="Times New Roman"/>
        </w:rPr>
        <w:t xml:space="preserve">and had </w:t>
      </w:r>
      <w:r w:rsidR="000C081F">
        <w:rPr>
          <w:rFonts w:ascii="Times New Roman" w:hAnsi="Times New Roman" w:cs="Times New Roman"/>
        </w:rPr>
        <w:t>greater</w:t>
      </w:r>
      <w:r w:rsidR="000C081F">
        <w:rPr>
          <w:rFonts w:ascii="Times New Roman" w:hAnsi="Times New Roman" w:cs="Times New Roman"/>
        </w:rPr>
        <w:t xml:space="preserve"> </w:t>
      </w:r>
      <w:r w:rsidR="00C36EA4">
        <w:rPr>
          <w:rFonts w:ascii="Times New Roman" w:hAnsi="Times New Roman" w:cs="Times New Roman"/>
        </w:rPr>
        <w:t>associated deaths</w:t>
      </w:r>
      <w:r w:rsidR="000C081F">
        <w:rPr>
          <w:rFonts w:ascii="Times New Roman" w:hAnsi="Times New Roman" w:cs="Times New Roman"/>
        </w:rPr>
        <w:t>, with a median of</w:t>
      </w:r>
      <w:r w:rsidR="00EF4425">
        <w:rPr>
          <w:rFonts w:ascii="Times New Roman" w:hAnsi="Times New Roman" w:cs="Times New Roman"/>
        </w:rPr>
        <w:t xml:space="preserve"> </w:t>
      </w:r>
      <w:r w:rsidR="000C081F">
        <w:rPr>
          <w:rFonts w:ascii="Times New Roman" w:hAnsi="Times New Roman" w:cs="Times New Roman"/>
        </w:rPr>
        <w:t>67 more deaths per 100,000 (range: 256.15 fewer to 521.82 more)</w:t>
      </w:r>
      <w:r w:rsidR="00C36EA4">
        <w:rPr>
          <w:rFonts w:ascii="Times New Roman" w:hAnsi="Times New Roman" w:cs="Times New Roman"/>
        </w:rPr>
        <w:t>.</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w:t>
      </w:r>
      <w:r w:rsidR="00EF4425">
        <w:rPr>
          <w:rFonts w:ascii="Times New Roman" w:hAnsi="Times New Roman" w:cs="Times New Roman"/>
        </w:rPr>
        <w:t xml:space="preserve">(median change: 0.01) </w:t>
      </w:r>
      <w:r w:rsidR="00E74A19">
        <w:rPr>
          <w:rFonts w:ascii="Times New Roman" w:hAnsi="Times New Roman" w:cs="Times New Roman"/>
        </w:rPr>
        <w:t xml:space="preserve">and </w:t>
      </w:r>
      <w:r w:rsidR="0078403A">
        <w:rPr>
          <w:rFonts w:ascii="Times New Roman" w:hAnsi="Times New Roman" w:cs="Times New Roman"/>
        </w:rPr>
        <w:t>had</w:t>
      </w:r>
      <w:r w:rsidR="0078403A">
        <w:rPr>
          <w:rFonts w:ascii="Times New Roman" w:hAnsi="Times New Roman" w:cs="Times New Roman"/>
        </w:rPr>
        <w:t xml:space="preserve"> </w:t>
      </w:r>
      <w:r w:rsidR="0078403A">
        <w:rPr>
          <w:rFonts w:ascii="Times New Roman" w:hAnsi="Times New Roman" w:cs="Times New Roman"/>
        </w:rPr>
        <w:t xml:space="preserve">a median of 57.39 </w:t>
      </w:r>
      <w:r w:rsidR="00EF4425">
        <w:rPr>
          <w:rFonts w:ascii="Times New Roman" w:hAnsi="Times New Roman" w:cs="Times New Roman"/>
        </w:rPr>
        <w:t xml:space="preserve">fewer </w:t>
      </w:r>
      <w:r w:rsidR="0078403A">
        <w:rPr>
          <w:rFonts w:ascii="Times New Roman" w:hAnsi="Times New Roman" w:cs="Times New Roman"/>
        </w:rPr>
        <w:t xml:space="preserve">associated </w:t>
      </w:r>
      <w:r w:rsidR="00ED2483">
        <w:rPr>
          <w:rFonts w:ascii="Times New Roman" w:hAnsi="Times New Roman" w:cs="Times New Roman"/>
        </w:rPr>
        <w:t>deaths per 100,000</w:t>
      </w:r>
      <w:r w:rsidR="0078403A">
        <w:rPr>
          <w:rFonts w:ascii="Times New Roman" w:hAnsi="Times New Roman" w:cs="Times New Roman"/>
        </w:rPr>
        <w:t xml:space="preserve"> (range: 569.84 fewer to 343.40 more)</w:t>
      </w:r>
      <w:r w:rsidR="00ED2483">
        <w:rPr>
          <w:rFonts w:ascii="Times New Roman" w:hAnsi="Times New Roman" w:cs="Times New Roman"/>
        </w:rPr>
        <w:t>.</w:t>
      </w:r>
      <w:r w:rsidR="008659CD">
        <w:rPr>
          <w:rFonts w:ascii="Times New Roman" w:hAnsi="Times New Roman" w:cs="Times New Roman"/>
        </w:rPr>
        <w:t xml:space="preserve"> </w:t>
      </w:r>
      <w:r w:rsidR="00185717">
        <w:rPr>
          <w:rFonts w:ascii="Times New Roman" w:hAnsi="Times New Roman" w:cs="Times New Roman"/>
        </w:rPr>
        <w:t>The</w:t>
      </w:r>
      <w:r w:rsidR="008659CD">
        <w:rPr>
          <w:rFonts w:ascii="Times New Roman" w:hAnsi="Times New Roman" w:cs="Times New Roman"/>
        </w:rPr>
        <w:t xml:space="preserve"> spread across all climate classifications spanned</w:t>
      </w:r>
      <w:r w:rsidR="00185717">
        <w:rPr>
          <w:rFonts w:ascii="Times New Roman" w:hAnsi="Times New Roman" w:cs="Times New Roman"/>
        </w:rPr>
        <w:t xml:space="preserve"> reduced and</w:t>
      </w:r>
      <w:r w:rsidR="008659CD">
        <w:rPr>
          <w:rFonts w:ascii="Times New Roman" w:hAnsi="Times New Roman" w:cs="Times New Roman"/>
        </w:rPr>
        <w:t xml:space="preserve"> </w:t>
      </w:r>
      <w:r w:rsidR="00185717">
        <w:rPr>
          <w:rFonts w:ascii="Times New Roman" w:hAnsi="Times New Roman" w:cs="Times New Roman"/>
        </w:rPr>
        <w:t>additional</w:t>
      </w:r>
      <w:r w:rsidR="00185717">
        <w:rPr>
          <w:rFonts w:ascii="Times New Roman" w:hAnsi="Times New Roman" w:cs="Times New Roman"/>
        </w:rPr>
        <w:t xml:space="preserve"> </w:t>
      </w:r>
      <w:r w:rsidR="008659CD">
        <w:rPr>
          <w:rFonts w:ascii="Times New Roman" w:hAnsi="Times New Roman" w:cs="Times New Roman"/>
        </w:rPr>
        <w:t xml:space="preserve">deaths.  </w:t>
      </w: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3F41EA7B" w:rsidR="00551D54" w:rsidRPr="00E150CA" w:rsidDel="006D7B2F" w:rsidRDefault="00551D54" w:rsidP="00551D54">
      <w:pPr>
        <w:rPr>
          <w:del w:id="4" w:author="Martin, Greta Katherine" w:date="2024-10-29T11:30:00Z" w16du:dateUtc="2024-10-29T15:30:00Z"/>
          <w:rFonts w:ascii="Times New Roman" w:hAnsi="Times New Roman" w:cs="Times New Roman"/>
          <w:i/>
          <w:iCs/>
          <w:color w:val="156082" w:themeColor="accent1"/>
        </w:rPr>
      </w:pPr>
      <w:del w:id="5" w:author="Martin, Greta Katherine" w:date="2024-10-29T11:30:00Z" w16du:dateUtc="2024-10-29T15:30:00Z">
        <w:r w:rsidRPr="00E150CA" w:rsidDel="006D7B2F">
          <w:rPr>
            <w:rFonts w:ascii="Times New Roman" w:hAnsi="Times New Roman" w:cs="Times New Roman"/>
            <w:i/>
            <w:iCs/>
            <w:color w:val="156082" w:themeColor="accent1"/>
          </w:rPr>
          <w:delText>This should discuss the significance of the results and compare them with previous work using relevant references.</w:delText>
        </w:r>
      </w:del>
    </w:p>
    <w:p w14:paraId="7F0F4C41" w14:textId="77777777" w:rsidR="003057CF" w:rsidRDefault="003057CF" w:rsidP="00551D54">
      <w:pPr>
        <w:rPr>
          <w:rFonts w:ascii="Times New Roman" w:hAnsi="Times New Roman" w:cs="Times New Roman"/>
        </w:rPr>
      </w:pPr>
    </w:p>
    <w:p w14:paraId="130A7BAD" w14:textId="1DF7B918" w:rsidR="00613582" w:rsidRDefault="00613582" w:rsidP="00551D54">
      <w:pPr>
        <w:rPr>
          <w:ins w:id="6" w:author="Anenberg, Susan Casper" w:date="2024-10-28T06:48:00Z"/>
          <w:rFonts w:ascii="Times New Roman" w:hAnsi="Times New Roman" w:cs="Times New Roman"/>
        </w:rPr>
      </w:pPr>
      <w:commentRangeStart w:id="7"/>
      <w:r>
        <w:rPr>
          <w:rFonts w:ascii="Times New Roman" w:hAnsi="Times New Roman" w:cs="Times New Roman"/>
        </w:rPr>
        <w:t xml:space="preserve">We found that urban greenspace varies greatly across global cities and </w:t>
      </w:r>
      <w:commentRangeStart w:id="8"/>
      <w:r>
        <w:rPr>
          <w:rFonts w:ascii="Times New Roman" w:hAnsi="Times New Roman" w:cs="Times New Roman"/>
        </w:rPr>
        <w:t xml:space="preserve">is related to region </w:t>
      </w:r>
      <w:commentRangeEnd w:id="8"/>
      <w:r w:rsidR="00085BF5">
        <w:rPr>
          <w:rStyle w:val="CommentReference"/>
        </w:rPr>
        <w:commentReference w:id="8"/>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w:t>
      </w:r>
      <w:ins w:id="9" w:author="Martin, Greta Katherine" w:date="2024-10-29T11:10:00Z" w16du:dateUtc="2024-10-29T15:10:00Z">
        <w:r w:rsidR="000011F2">
          <w:rPr>
            <w:rFonts w:ascii="Times New Roman" w:hAnsi="Times New Roman" w:cs="Times New Roman"/>
          </w:rPr>
          <w:t xml:space="preserve"> </w:t>
        </w:r>
      </w:ins>
      <w:del w:id="10" w:author="Martin, Greta Katherine" w:date="2024-10-29T11:10:00Z" w16du:dateUtc="2024-10-29T15:10:00Z">
        <w:r w:rsidR="004E7988" w:rsidDel="000011F2">
          <w:rPr>
            <w:rFonts w:ascii="Times New Roman" w:hAnsi="Times New Roman" w:cs="Times New Roman"/>
          </w:rPr>
          <w:delText>-</w:delText>
        </w:r>
      </w:del>
      <w:r w:rsidR="004E7988">
        <w:rPr>
          <w:rFonts w:ascii="Times New Roman" w:hAnsi="Times New Roman" w:cs="Times New Roman"/>
        </w:rPr>
        <w:t>season NDVI from year to year, resulting in narrower estimates of the associated health impact. We estimate that changes in NDVI from 2014-2018 to 2019-2023 were associated with 5 additional deaths per 100,000 across the 1,041 cities.</w:t>
      </w:r>
      <w:commentRangeEnd w:id="7"/>
      <w:r w:rsidR="005B31D0">
        <w:rPr>
          <w:rStyle w:val="CommentReference"/>
        </w:rPr>
        <w:commentReference w:id="7"/>
      </w:r>
    </w:p>
    <w:p w14:paraId="0A4D8CE0" w14:textId="5C221636" w:rsidR="003774C2" w:rsidRDefault="003774C2" w:rsidP="00551D54">
      <w:pPr>
        <w:rPr>
          <w:ins w:id="11"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12"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13"/>
      <w:r w:rsidR="00933057">
        <w:rPr>
          <w:rFonts w:ascii="Times New Roman" w:hAnsi="Times New Roman" w:cs="Times New Roman"/>
        </w:rPr>
        <w:t xml:space="preserve"> does not affect our health impact assessment, which uses similar exposure definitions,</w:t>
      </w:r>
      <w:commentRangeEnd w:id="13"/>
      <w:r w:rsidR="00286C54">
        <w:rPr>
          <w:rStyle w:val="CommentReference"/>
        </w:rPr>
        <w:commentReference w:id="13"/>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14"/>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14"/>
      <w:r w:rsidR="00286C54">
        <w:rPr>
          <w:rStyle w:val="CommentReference"/>
        </w:rPr>
        <w:commentReference w:id="14"/>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xml:space="preserve">. In 2019, the mortality burden from </w:t>
      </w:r>
      <w:r>
        <w:rPr>
          <w:rFonts w:ascii="Times New Roman" w:hAnsi="Times New Roman" w:cs="Times New Roman"/>
        </w:rPr>
        <w:lastRenderedPageBreak/>
        <w:t>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1899005D" w:rsidR="007354C6" w:rsidRDefault="007354C6" w:rsidP="00551D54">
      <w:pPr>
        <w:rPr>
          <w:rFonts w:ascii="Times New Roman" w:hAnsi="Times New Roman" w:cs="Times New Roman"/>
        </w:rPr>
      </w:pPr>
      <w:r>
        <w:rPr>
          <w:rFonts w:ascii="Times New Roman" w:hAnsi="Times New Roman" w:cs="Times New Roman"/>
        </w:rPr>
        <w:t>We explored trends in peak</w:t>
      </w:r>
      <w:r w:rsidR="000011F2">
        <w:rPr>
          <w:rFonts w:ascii="Times New Roman" w:hAnsi="Times New Roman" w:cs="Times New Roman"/>
        </w:rPr>
        <w:t xml:space="preserve"> </w:t>
      </w:r>
      <w:r>
        <w:rPr>
          <w:rFonts w:ascii="Times New Roman" w:hAnsi="Times New Roman" w:cs="Times New Roman"/>
        </w:rPr>
        <w:t>season population-weighted NDVI from 2014-2023 and</w:t>
      </w:r>
      <w:commentRangeStart w:id="15"/>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15"/>
      <w:r w:rsidR="003774C2">
        <w:rPr>
          <w:rStyle w:val="CommentReference"/>
        </w:rPr>
        <w:commentReference w:id="15"/>
      </w:r>
      <w:r w:rsidR="00E401D7">
        <w:rPr>
          <w:rFonts w:ascii="Times New Roman" w:hAnsi="Times New Roman" w:cs="Times New Roman"/>
        </w:rPr>
        <w:t xml:space="preserve"> Globally, NDVI has decreased from 2014-2018 to 2019-2023, though this trend is v</w:t>
      </w:r>
      <w:commentRangeStart w:id="16"/>
      <w:r w:rsidR="00E401D7">
        <w:rPr>
          <w:rFonts w:ascii="Times New Roman" w:hAnsi="Times New Roman" w:cs="Times New Roman"/>
        </w:rPr>
        <w:t>ery different, and even reversed, depending on the individual city, world region, and climate classification.</w:t>
      </w:r>
      <w:commentRangeEnd w:id="16"/>
      <w:r w:rsidR="00F50FD4">
        <w:rPr>
          <w:rStyle w:val="CommentReference"/>
        </w:rPr>
        <w:commentReference w:id="16"/>
      </w:r>
      <w:r w:rsidR="00E401D7">
        <w:rPr>
          <w:rFonts w:ascii="Times New Roman" w:hAnsi="Times New Roman" w:cs="Times New Roman"/>
        </w:rPr>
        <w:t xml:space="preserve"> 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7C6F3CE0" w14:textId="77777777" w:rsidR="005C5CA4" w:rsidRDefault="005C5CA4" w:rsidP="00FA2EC9">
      <w:pPr>
        <w:rPr>
          <w:rFonts w:ascii="Times New Roman" w:hAnsi="Times New Roman" w:cs="Times New Roman"/>
        </w:rPr>
      </w:pPr>
    </w:p>
    <w:p w14:paraId="7BC861D7" w14:textId="77777777" w:rsidR="005C5CA4" w:rsidRDefault="005C5CA4" w:rsidP="00FA2EC9">
      <w:pPr>
        <w:rPr>
          <w:rFonts w:ascii="Times New Roman" w:hAnsi="Times New Roman" w:cs="Times New Roman"/>
        </w:rPr>
      </w:pPr>
    </w:p>
    <w:p w14:paraId="2CF5A9D5" w14:textId="77777777" w:rsidR="005C5CA4" w:rsidRDefault="005C5CA4" w:rsidP="00FA2EC9">
      <w:pPr>
        <w:rPr>
          <w:rFonts w:ascii="Times New Roman" w:hAnsi="Times New Roman" w:cs="Times New Roman"/>
        </w:rPr>
      </w:pPr>
    </w:p>
    <w:p w14:paraId="60F59B3F" w14:textId="77777777" w:rsidR="005C5CA4" w:rsidRDefault="005C5CA4" w:rsidP="00FA2EC9">
      <w:pPr>
        <w:rPr>
          <w:rFonts w:ascii="Times New Roman" w:hAnsi="Times New Roman" w:cs="Times New Roman"/>
        </w:rPr>
      </w:pPr>
    </w:p>
    <w:p w14:paraId="5E62F9A0" w14:textId="77777777" w:rsidR="005C5CA4" w:rsidRDefault="005C5CA4" w:rsidP="00FA2EC9">
      <w:pPr>
        <w:rPr>
          <w:rFonts w:ascii="Times New Roman" w:hAnsi="Times New Roman" w:cs="Times New Roman"/>
        </w:rPr>
      </w:pPr>
    </w:p>
    <w:p w14:paraId="6304A230" w14:textId="77777777" w:rsidR="005C5CA4" w:rsidRDefault="005C5CA4" w:rsidP="00FA2EC9">
      <w:pPr>
        <w:rPr>
          <w:rFonts w:ascii="Times New Roman" w:hAnsi="Times New Roman" w:cs="Times New Roman"/>
        </w:rPr>
      </w:pPr>
    </w:p>
    <w:p w14:paraId="730808EB" w14:textId="77777777" w:rsidR="005C5CA4" w:rsidRDefault="005C5CA4" w:rsidP="00FA2EC9">
      <w:pPr>
        <w:rPr>
          <w:rFonts w:ascii="Times New Roman" w:hAnsi="Times New Roman" w:cs="Times New Roman"/>
        </w:rPr>
      </w:pPr>
    </w:p>
    <w:p w14:paraId="5B323A22" w14:textId="77777777" w:rsidR="005C5CA4" w:rsidRDefault="005C5CA4" w:rsidP="00FA2EC9">
      <w:pPr>
        <w:rPr>
          <w:rFonts w:ascii="Times New Roman" w:hAnsi="Times New Roman" w:cs="Times New Roman"/>
        </w:rPr>
      </w:pPr>
    </w:p>
    <w:p w14:paraId="11F16484" w14:textId="77777777" w:rsidR="005C5CA4" w:rsidRDefault="005C5CA4" w:rsidP="00FA2EC9">
      <w:pPr>
        <w:rPr>
          <w:rFonts w:ascii="Times New Roman" w:hAnsi="Times New Roman" w:cs="Times New Roman"/>
        </w:rPr>
      </w:pPr>
    </w:p>
    <w:p w14:paraId="33000FB1" w14:textId="77777777" w:rsidR="005C5CA4" w:rsidRDefault="005C5CA4" w:rsidP="00FA2EC9">
      <w:pPr>
        <w:rPr>
          <w:rFonts w:ascii="Times New Roman" w:hAnsi="Times New Roman" w:cs="Times New Roman"/>
        </w:rPr>
      </w:pPr>
    </w:p>
    <w:p w14:paraId="1746232F" w14:textId="77777777" w:rsidR="005C5CA4" w:rsidRDefault="005C5CA4" w:rsidP="00FA2EC9">
      <w:pPr>
        <w:rPr>
          <w:rFonts w:ascii="Times New Roman" w:hAnsi="Times New Roman" w:cs="Times New Roman"/>
        </w:rPr>
      </w:pPr>
    </w:p>
    <w:p w14:paraId="0D4A52CA" w14:textId="77777777" w:rsidR="005C5CA4" w:rsidRDefault="005C5CA4" w:rsidP="00FA2EC9">
      <w:pPr>
        <w:rPr>
          <w:rFonts w:ascii="Times New Roman" w:hAnsi="Times New Roman" w:cs="Times New Roman"/>
        </w:rPr>
      </w:pPr>
    </w:p>
    <w:p w14:paraId="3F39A922" w14:textId="77777777" w:rsidR="005C5CA4" w:rsidRDefault="005C5CA4" w:rsidP="00FA2EC9">
      <w:pPr>
        <w:rPr>
          <w:rFonts w:ascii="Times New Roman" w:hAnsi="Times New Roman" w:cs="Times New Roman"/>
        </w:rPr>
      </w:pPr>
    </w:p>
    <w:p w14:paraId="69393155" w14:textId="77777777" w:rsidR="005C5CA4" w:rsidRDefault="005C5CA4" w:rsidP="00FA2EC9">
      <w:pPr>
        <w:rPr>
          <w:rFonts w:ascii="Times New Roman" w:hAnsi="Times New Roman" w:cs="Times New Roman"/>
        </w:rPr>
      </w:pPr>
    </w:p>
    <w:p w14:paraId="54A4BA84" w14:textId="77777777" w:rsidR="005C5CA4" w:rsidRDefault="005C5CA4" w:rsidP="00FA2EC9">
      <w:pPr>
        <w:rPr>
          <w:rFonts w:ascii="Times New Roman" w:hAnsi="Times New Roman" w:cs="Times New Roman"/>
        </w:rPr>
      </w:pPr>
    </w:p>
    <w:p w14:paraId="29626417" w14:textId="77777777" w:rsidR="005C5CA4" w:rsidRDefault="005C5CA4" w:rsidP="00FA2EC9">
      <w:pPr>
        <w:rPr>
          <w:rFonts w:ascii="Times New Roman" w:hAnsi="Times New Roman" w:cs="Times New Roman"/>
        </w:rPr>
      </w:pPr>
    </w:p>
    <w:p w14:paraId="36E25821" w14:textId="77777777" w:rsidR="005C5CA4" w:rsidRDefault="005C5CA4" w:rsidP="00FA2EC9">
      <w:pPr>
        <w:rPr>
          <w:rFonts w:ascii="Times New Roman" w:hAnsi="Times New Roman" w:cs="Times New Roman"/>
        </w:rPr>
      </w:pPr>
    </w:p>
    <w:p w14:paraId="6F632E76" w14:textId="77777777" w:rsidR="005C5CA4" w:rsidRDefault="005C5CA4" w:rsidP="00FA2EC9">
      <w:pPr>
        <w:rPr>
          <w:rFonts w:ascii="Times New Roman" w:hAnsi="Times New Roman" w:cs="Times New Roman"/>
        </w:rPr>
      </w:pPr>
    </w:p>
    <w:p w14:paraId="116AAC8E" w14:textId="77777777" w:rsidR="005C5CA4" w:rsidRDefault="005C5CA4" w:rsidP="00FA2EC9">
      <w:pPr>
        <w:rPr>
          <w:rFonts w:ascii="Times New Roman" w:hAnsi="Times New Roman" w:cs="Times New Roman"/>
        </w:rPr>
      </w:pPr>
    </w:p>
    <w:p w14:paraId="60D4944E" w14:textId="77777777" w:rsidR="005C5CA4" w:rsidRDefault="005C5CA4"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56C73E42" w14:textId="6755F514" w:rsidR="005D4B56" w:rsidRDefault="00AD473B" w:rsidP="00FA2EC9">
      <w:pPr>
        <w:rPr>
          <w:rFonts w:ascii="Times New Roman" w:hAnsi="Times New Roman" w:cs="Times New Roman"/>
          <w:b/>
          <w:bCs/>
        </w:rPr>
      </w:pPr>
      <w:r>
        <w:rPr>
          <w:rFonts w:ascii="Times New Roman" w:hAnsi="Times New Roman" w:cs="Times New Roman"/>
          <w:b/>
          <w:bCs/>
        </w:rPr>
        <w:lastRenderedPageBreak/>
        <w:t>Supplemental Material</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3"/>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3B41186F" w14:textId="79C72E00" w:rsidR="00AD473B" w:rsidRDefault="00AD473B" w:rsidP="00661721">
      <w:pPr>
        <w:rPr>
          <w:rFonts w:ascii="Times New Roman" w:hAnsi="Times New Roman" w:cs="Times New Roman"/>
          <w:i/>
          <w:iCs/>
        </w:rPr>
      </w:pPr>
      <w:r w:rsidRPr="0092228D">
        <w:rPr>
          <w:rFonts w:ascii="Times New Roman" w:hAnsi="Times New Roman" w:cs="Times New Roman"/>
          <w:b/>
          <w:bCs/>
          <w:i/>
          <w:iCs/>
        </w:rPr>
        <w:t>Fig</w:t>
      </w:r>
      <w:r w:rsidR="0092228D">
        <w:rPr>
          <w:rFonts w:ascii="Times New Roman" w:hAnsi="Times New Roman" w:cs="Times New Roman"/>
          <w:b/>
          <w:bCs/>
          <w:i/>
          <w:iCs/>
        </w:rPr>
        <w:t>ure</w:t>
      </w:r>
      <w:r w:rsidRPr="0092228D">
        <w:rPr>
          <w:rFonts w:ascii="Times New Roman" w:hAnsi="Times New Roman" w:cs="Times New Roman"/>
          <w:b/>
          <w:bCs/>
          <w:i/>
          <w:iCs/>
        </w:rPr>
        <w:t xml:space="preserve"> S1.</w:t>
      </w:r>
      <w:r>
        <w:rPr>
          <w:rFonts w:ascii="Times New Roman" w:hAnsi="Times New Roman" w:cs="Times New Roman"/>
          <w:i/>
          <w:iCs/>
        </w:rPr>
        <w:t xml:space="preserve"> </w:t>
      </w:r>
      <w:r w:rsidR="00AB3750">
        <w:rPr>
          <w:rFonts w:ascii="Times New Roman" w:hAnsi="Times New Roman" w:cs="Times New Roman"/>
          <w:i/>
          <w:iCs/>
        </w:rPr>
        <w:t>P</w:t>
      </w:r>
      <w:r>
        <w:rPr>
          <w:rFonts w:ascii="Times New Roman" w:hAnsi="Times New Roman" w:cs="Times New Roman"/>
          <w:i/>
          <w:iCs/>
        </w:rPr>
        <w:t>opulation-weighted greenest</w:t>
      </w:r>
      <w:r w:rsidR="000011F2">
        <w:rPr>
          <w:rFonts w:ascii="Times New Roman" w:hAnsi="Times New Roman" w:cs="Times New Roman"/>
          <w:i/>
          <w:iCs/>
        </w:rPr>
        <w:t xml:space="preserve"> </w:t>
      </w:r>
      <w:r>
        <w:rPr>
          <w:rFonts w:ascii="Times New Roman" w:hAnsi="Times New Roman" w:cs="Times New Roman"/>
          <w:i/>
          <w:iCs/>
        </w:rPr>
        <w:t xml:space="preserve">season </w:t>
      </w:r>
      <w:r w:rsidR="00AB3750">
        <w:rPr>
          <w:rFonts w:ascii="Times New Roman" w:hAnsi="Times New Roman" w:cs="Times New Roman"/>
          <w:i/>
          <w:iCs/>
        </w:rPr>
        <w:t xml:space="preserve">average </w:t>
      </w:r>
      <w:r>
        <w:rPr>
          <w:rFonts w:ascii="Times New Roman" w:hAnsi="Times New Roman" w:cs="Times New Roman"/>
          <w:i/>
          <w:iCs/>
        </w:rPr>
        <w:t>NDVI</w:t>
      </w:r>
      <w:r w:rsidR="00AB3750">
        <w:rPr>
          <w:rFonts w:ascii="Times New Roman" w:hAnsi="Times New Roman" w:cs="Times New Roman"/>
          <w:i/>
          <w:iCs/>
        </w:rPr>
        <w:t xml:space="preserve"> from 2014-2023</w:t>
      </w:r>
      <w:r>
        <w:rPr>
          <w:rFonts w:ascii="Times New Roman" w:hAnsi="Times New Roman" w:cs="Times New Roman"/>
          <w:i/>
          <w:iCs/>
        </w:rPr>
        <w:t xml:space="preserve"> by geographic region. </w:t>
      </w:r>
    </w:p>
    <w:p w14:paraId="7D27060F" w14:textId="77777777" w:rsidR="00AD473B" w:rsidRDefault="00AD473B" w:rsidP="00661721">
      <w:pPr>
        <w:rPr>
          <w:rFonts w:ascii="Times New Roman" w:hAnsi="Times New Roman" w:cs="Times New Roman"/>
          <w:i/>
          <w:iCs/>
        </w:rPr>
      </w:pPr>
    </w:p>
    <w:p w14:paraId="096AC537" w14:textId="13D91085" w:rsidR="006E57BE" w:rsidRDefault="00330023" w:rsidP="00FA2EC9">
      <w:pPr>
        <w:rPr>
          <w:rFonts w:ascii="Times New Roman" w:hAnsi="Times New Roman" w:cs="Times New Roman"/>
          <w:b/>
          <w:bCs/>
        </w:rPr>
      </w:pPr>
      <w:r>
        <w:rPr>
          <w:rFonts w:ascii="Times New Roman" w:hAnsi="Times New Roman" w:cs="Times New Roman"/>
          <w:noProof/>
        </w:rPr>
        <w:drawing>
          <wp:inline distT="0" distB="0" distL="0" distR="0" wp14:anchorId="095B7A30" wp14:editId="22BF6C8E">
            <wp:extent cx="4490720" cy="2804781"/>
            <wp:effectExtent l="0" t="0" r="5080" b="2540"/>
            <wp:docPr id="1570934103"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8807" cy="2834815"/>
                    </a:xfrm>
                    <a:prstGeom prst="rect">
                      <a:avLst/>
                    </a:prstGeom>
                  </pic:spPr>
                </pic:pic>
              </a:graphicData>
            </a:graphic>
          </wp:inline>
        </w:drawing>
      </w: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0E4EA519" w:rsidR="00107C0A" w:rsidRDefault="0092228D" w:rsidP="00FA2EC9">
      <w:pPr>
        <w:rPr>
          <w:rFonts w:ascii="Times New Roman" w:hAnsi="Times New Roman" w:cs="Times New Roman"/>
          <w:b/>
          <w:bCs/>
          <w:i/>
          <w:iCs/>
        </w:rPr>
      </w:pPr>
      <w:r w:rsidRPr="00F0025E">
        <w:rPr>
          <w:rFonts w:ascii="Times New Roman" w:hAnsi="Times New Roman" w:cs="Times New Roman"/>
          <w:b/>
          <w:bCs/>
          <w:i/>
          <w:iCs/>
        </w:rPr>
        <w:t xml:space="preserve">Figure S2. </w:t>
      </w:r>
      <w:r w:rsidRPr="00F0025E">
        <w:rPr>
          <w:rFonts w:ascii="Times New Roman" w:hAnsi="Times New Roman" w:cs="Times New Roman"/>
          <w:i/>
          <w:iCs/>
        </w:rPr>
        <w:t>Map of the world by geographic region classification.</w:t>
      </w:r>
      <w:r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05157BFF" w14:textId="52967F33" w:rsidR="00330023" w:rsidRDefault="00330023" w:rsidP="00FA2EC9">
      <w:pPr>
        <w:rPr>
          <w:rFonts w:ascii="Times New Roman" w:hAnsi="Times New Roman" w:cs="Times New Roman"/>
          <w:b/>
          <w:bCs/>
          <w:i/>
          <w:iCs/>
        </w:rPr>
      </w:pPr>
      <w:r w:rsidRPr="002C279D">
        <w:rPr>
          <w:rFonts w:ascii="Helvetica" w:hAnsi="Helvetica" w:cs="Helvetica"/>
          <w:b/>
          <w:bCs/>
          <w:noProof/>
          <w:sz w:val="22"/>
          <w:szCs w:val="22"/>
        </w:rPr>
        <w:drawing>
          <wp:inline distT="0" distB="0" distL="0" distR="0" wp14:anchorId="729AB5AB" wp14:editId="387584E1">
            <wp:extent cx="5943600" cy="2912745"/>
            <wp:effectExtent l="0" t="0" r="0" b="0"/>
            <wp:docPr id="1366495667"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0A3B286" w14:textId="3A5C6245" w:rsid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1232E0D9" w14:textId="3953CD5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w:t>
      </w:r>
      <w:r>
        <w:rPr>
          <w:rFonts w:ascii="Times New Roman" w:hAnsi="Times New Roman" w:cs="Times New Roman"/>
          <w:i/>
          <w:iCs/>
        </w:rPr>
        <w:t xml:space="preserve"> </w:t>
      </w:r>
      <w:r>
        <w:rPr>
          <w:rFonts w:ascii="Times New Roman" w:hAnsi="Times New Roman" w:cs="Times New Roman"/>
          <w:i/>
          <w:iCs/>
        </w:rPr>
        <w:t>201</w:t>
      </w:r>
      <w:r>
        <w:rPr>
          <w:rFonts w:ascii="Times New Roman" w:hAnsi="Times New Roman" w:cs="Times New Roman"/>
          <w:i/>
          <w:iCs/>
        </w:rPr>
        <w:t>9</w:t>
      </w:r>
      <w:r>
        <w:rPr>
          <w:rFonts w:ascii="Times New Roman" w:hAnsi="Times New Roman" w:cs="Times New Roman"/>
          <w:i/>
          <w:iCs/>
        </w:rPr>
        <w:t>-2023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7"/>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 xml:space="preserve">Population-weighted greenest season 2019-2023 average NDVI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commentRangeStart w:id="17"/>
      <w:commentRangeEnd w:id="17"/>
      <w:r>
        <w:rPr>
          <w:rStyle w:val="CommentReference"/>
        </w:rPr>
        <w:commentReference w:id="17"/>
      </w:r>
    </w:p>
    <w:p w14:paraId="04A35DDA" w14:textId="075FC63F" w:rsidR="006E57BE" w:rsidRDefault="006E57BE" w:rsidP="00FA2EC9">
      <w:pPr>
        <w:rPr>
          <w:rFonts w:ascii="Times New Roman" w:hAnsi="Times New Roman" w:cs="Times New Roman"/>
          <w:b/>
          <w:bCs/>
        </w:rPr>
      </w:pPr>
      <w:commentRangeStart w:id="18"/>
      <w:commentRangeEnd w:id="18"/>
      <w:r>
        <w:rPr>
          <w:rStyle w:val="CommentReference"/>
        </w:rPr>
        <w:commentReference w:id="18"/>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32773881"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2"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3" w:author="Martin, Greta Katherine" w:date="2024-10-28T14:56:00Z" w:initials="GM">
    <w:p w14:paraId="7C0A1DA3" w14:textId="77777777" w:rsidR="00867BD2" w:rsidRDefault="00867BD2" w:rsidP="00867BD2">
      <w:r>
        <w:rPr>
          <w:rStyle w:val="CommentReference"/>
        </w:rPr>
        <w:annotationRef/>
      </w:r>
      <w:r>
        <w:rPr>
          <w:sz w:val="20"/>
          <w:szCs w:val="20"/>
        </w:rPr>
        <w:t>Mainly island nations:</w:t>
      </w:r>
    </w:p>
    <w:p w14:paraId="17F06C23" w14:textId="77777777" w:rsidR="00867BD2" w:rsidRDefault="00867BD2" w:rsidP="00867BD2">
      <w:r>
        <w:rPr>
          <w:sz w:val="20"/>
          <w:szCs w:val="20"/>
        </w:rPr>
        <w:t xml:space="preserve">1. Andorra </w:t>
      </w:r>
      <w:r>
        <w:rPr>
          <w:sz w:val="20"/>
          <w:szCs w:val="20"/>
        </w:rPr>
        <w:cr/>
        <w:t>2. Antigua and Barbuda</w:t>
      </w:r>
      <w:r>
        <w:rPr>
          <w:sz w:val="20"/>
          <w:szCs w:val="20"/>
        </w:rPr>
        <w:cr/>
        <w:t xml:space="preserve">3. Eswatini </w:t>
      </w:r>
      <w:r>
        <w:rPr>
          <w:sz w:val="20"/>
          <w:szCs w:val="20"/>
        </w:rPr>
        <w:cr/>
        <w:t>4. Dominica</w:t>
      </w:r>
      <w:r>
        <w:rPr>
          <w:sz w:val="20"/>
          <w:szCs w:val="20"/>
        </w:rPr>
        <w:cr/>
        <w:t>5. Grenada</w:t>
      </w:r>
      <w:r>
        <w:rPr>
          <w:sz w:val="20"/>
          <w:szCs w:val="20"/>
        </w:rPr>
        <w:cr/>
        <w:t>6. Holy See</w:t>
      </w:r>
      <w:r>
        <w:rPr>
          <w:sz w:val="20"/>
          <w:szCs w:val="20"/>
        </w:rPr>
        <w:cr/>
        <w:t>7. Kiribati</w:t>
      </w:r>
      <w:r>
        <w:rPr>
          <w:sz w:val="20"/>
          <w:szCs w:val="20"/>
        </w:rPr>
        <w:cr/>
        <w:t>8. Liechtenstein</w:t>
      </w:r>
      <w:r>
        <w:rPr>
          <w:sz w:val="20"/>
          <w:szCs w:val="20"/>
        </w:rPr>
        <w:cr/>
        <w:t>9. Marshall Islands</w:t>
      </w:r>
      <w:r>
        <w:rPr>
          <w:sz w:val="20"/>
          <w:szCs w:val="20"/>
        </w:rPr>
        <w:cr/>
        <w:t>10.  Micronesia (Federated States of)</w:t>
      </w:r>
      <w:r>
        <w:rPr>
          <w:sz w:val="20"/>
          <w:szCs w:val="20"/>
        </w:rPr>
        <w:cr/>
        <w:t>11.  Nauru</w:t>
      </w:r>
      <w:r>
        <w:rPr>
          <w:sz w:val="20"/>
          <w:szCs w:val="20"/>
        </w:rPr>
        <w:cr/>
        <w:t>12.  Palau</w:t>
      </w:r>
      <w:r>
        <w:rPr>
          <w:sz w:val="20"/>
          <w:szCs w:val="20"/>
        </w:rPr>
        <w:cr/>
        <w:t>13.  Saint Kitts and Nevis</w:t>
      </w:r>
      <w:r>
        <w:rPr>
          <w:sz w:val="20"/>
          <w:szCs w:val="20"/>
        </w:rPr>
        <w:cr/>
        <w:t>14.  Saint Lucia</w:t>
      </w:r>
      <w:r>
        <w:rPr>
          <w:sz w:val="20"/>
          <w:szCs w:val="20"/>
        </w:rPr>
        <w:cr/>
        <w:t>15.  Saint Vincent and the Grenadines</w:t>
      </w:r>
      <w:r>
        <w:rPr>
          <w:sz w:val="20"/>
          <w:szCs w:val="20"/>
        </w:rPr>
        <w:cr/>
        <w:t>16.  Samoa</w:t>
      </w:r>
      <w:r>
        <w:rPr>
          <w:sz w:val="20"/>
          <w:szCs w:val="20"/>
        </w:rPr>
        <w:cr/>
        <w:t>17.  San Marino</w:t>
      </w:r>
      <w:r>
        <w:rPr>
          <w:sz w:val="20"/>
          <w:szCs w:val="20"/>
        </w:rPr>
        <w:cr/>
        <w:t>18.  Seychelles</w:t>
      </w:r>
      <w:r>
        <w:rPr>
          <w:sz w:val="20"/>
          <w:szCs w:val="20"/>
        </w:rPr>
        <w:cr/>
        <w:t>19.  State of Palestine</w:t>
      </w:r>
      <w:r>
        <w:rPr>
          <w:sz w:val="20"/>
          <w:szCs w:val="20"/>
        </w:rPr>
        <w:cr/>
        <w:t>20.  Tonga</w:t>
      </w:r>
      <w:r>
        <w:rPr>
          <w:sz w:val="20"/>
          <w:szCs w:val="20"/>
        </w:rPr>
        <w:cr/>
        <w:t xml:space="preserve">21.  Tuvalu      </w:t>
      </w:r>
      <w:r>
        <w:rPr>
          <w:sz w:val="20"/>
          <w:szCs w:val="20"/>
        </w:rPr>
        <w:cr/>
        <w:t xml:space="preserve">22. Vanuatu                       </w:t>
      </w:r>
    </w:p>
  </w:comment>
  <w:comment w:id="8"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7"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13"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14"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15" w:author="Anenberg, Susan Casper" w:date="2024-10-28T06:49:00Z" w:initials="ASC">
    <w:p w14:paraId="1E8187B3" w14:textId="4267B48E" w:rsidR="003774C2" w:rsidRDefault="003774C2">
      <w:pPr>
        <w:pStyle w:val="CommentText"/>
      </w:pPr>
      <w:r>
        <w:rPr>
          <w:rStyle w:val="CommentReference"/>
        </w:rPr>
        <w:annotationRef/>
      </w:r>
      <w:r>
        <w:t>This is not a key takeaway from the paper which focused on comparing the 5 year time periods. Remove and only include the top-line take home messages here</w:t>
      </w:r>
    </w:p>
  </w:comment>
  <w:comment w:id="16" w:author="Anenberg, Susan Casper" w:date="2024-10-28T06:50:00Z" w:initials="ASC">
    <w:p w14:paraId="63FD12A8" w14:textId="061B676F" w:rsidR="00F50FD4" w:rsidRDefault="00F50FD4">
      <w:pPr>
        <w:pStyle w:val="CommentText"/>
      </w:pPr>
      <w:r>
        <w:rPr>
          <w:rStyle w:val="CommentReference"/>
        </w:rPr>
        <w:annotationRef/>
      </w:r>
      <w:r>
        <w:t>Note the differences instead of just saying they are different</w:t>
      </w:r>
    </w:p>
  </w:comment>
  <w:comment w:id="17"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18"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17F06C23" w15:paraIdParent="20199722" w15:done="0"/>
  <w15:commentEx w15:paraId="04628A7C" w15:done="0"/>
  <w15:commentEx w15:paraId="36CA4743" w15:done="0"/>
  <w15:commentEx w15:paraId="1A266108" w15:done="0"/>
  <w15:commentEx w15:paraId="56A8A554" w15:done="0"/>
  <w15:commentEx w15:paraId="1E8187B3" w15:done="0"/>
  <w15:commentEx w15:paraId="63FD12A8"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501800EA" w16cex:dateUtc="2024-10-28T18:56:00Z"/>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17F06C23" w16cid:durableId="501800EA"/>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231D0"/>
    <w:rsid w:val="00024A18"/>
    <w:rsid w:val="00031679"/>
    <w:rsid w:val="0003208C"/>
    <w:rsid w:val="00035747"/>
    <w:rsid w:val="00037559"/>
    <w:rsid w:val="00045A4F"/>
    <w:rsid w:val="000500FA"/>
    <w:rsid w:val="00051E49"/>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91884"/>
    <w:rsid w:val="000A3562"/>
    <w:rsid w:val="000A4F94"/>
    <w:rsid w:val="000B0248"/>
    <w:rsid w:val="000B11D9"/>
    <w:rsid w:val="000B6E75"/>
    <w:rsid w:val="000C081F"/>
    <w:rsid w:val="000C6488"/>
    <w:rsid w:val="000C6DEB"/>
    <w:rsid w:val="000D568A"/>
    <w:rsid w:val="000F34B8"/>
    <w:rsid w:val="00107C0A"/>
    <w:rsid w:val="00107F48"/>
    <w:rsid w:val="001135F2"/>
    <w:rsid w:val="00120B9A"/>
    <w:rsid w:val="00123848"/>
    <w:rsid w:val="00132283"/>
    <w:rsid w:val="00141172"/>
    <w:rsid w:val="00153D90"/>
    <w:rsid w:val="00154804"/>
    <w:rsid w:val="001607E3"/>
    <w:rsid w:val="0016141A"/>
    <w:rsid w:val="00165BFB"/>
    <w:rsid w:val="00167925"/>
    <w:rsid w:val="00171935"/>
    <w:rsid w:val="0017376A"/>
    <w:rsid w:val="00173BD9"/>
    <w:rsid w:val="00180E9E"/>
    <w:rsid w:val="001835C0"/>
    <w:rsid w:val="00185717"/>
    <w:rsid w:val="00187996"/>
    <w:rsid w:val="00194ED0"/>
    <w:rsid w:val="0019782A"/>
    <w:rsid w:val="001A3B3D"/>
    <w:rsid w:val="001A41E6"/>
    <w:rsid w:val="001B327B"/>
    <w:rsid w:val="001C5BE1"/>
    <w:rsid w:val="001D435E"/>
    <w:rsid w:val="001D6941"/>
    <w:rsid w:val="001D78AB"/>
    <w:rsid w:val="001E50F9"/>
    <w:rsid w:val="001F36CB"/>
    <w:rsid w:val="001F69F2"/>
    <w:rsid w:val="00202B9E"/>
    <w:rsid w:val="0020576C"/>
    <w:rsid w:val="0022043E"/>
    <w:rsid w:val="00223AB8"/>
    <w:rsid w:val="00225861"/>
    <w:rsid w:val="00230F0F"/>
    <w:rsid w:val="002355C4"/>
    <w:rsid w:val="00236953"/>
    <w:rsid w:val="0024097C"/>
    <w:rsid w:val="002509BF"/>
    <w:rsid w:val="002512BB"/>
    <w:rsid w:val="00256D82"/>
    <w:rsid w:val="00265E16"/>
    <w:rsid w:val="00271908"/>
    <w:rsid w:val="00275B6E"/>
    <w:rsid w:val="00286C54"/>
    <w:rsid w:val="002874D4"/>
    <w:rsid w:val="002931D7"/>
    <w:rsid w:val="00294AF3"/>
    <w:rsid w:val="00294BE0"/>
    <w:rsid w:val="002A65F5"/>
    <w:rsid w:val="002B1989"/>
    <w:rsid w:val="002B66B7"/>
    <w:rsid w:val="002B6F7A"/>
    <w:rsid w:val="002C31C3"/>
    <w:rsid w:val="002C67A4"/>
    <w:rsid w:val="002D77F9"/>
    <w:rsid w:val="002D7D8E"/>
    <w:rsid w:val="002F21BE"/>
    <w:rsid w:val="003057CF"/>
    <w:rsid w:val="00310609"/>
    <w:rsid w:val="00310B46"/>
    <w:rsid w:val="00325681"/>
    <w:rsid w:val="00325F51"/>
    <w:rsid w:val="00330023"/>
    <w:rsid w:val="0033781C"/>
    <w:rsid w:val="00337F2F"/>
    <w:rsid w:val="00346D63"/>
    <w:rsid w:val="003508BE"/>
    <w:rsid w:val="00354BDF"/>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02A60"/>
    <w:rsid w:val="00411349"/>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2E4"/>
    <w:rsid w:val="004905C4"/>
    <w:rsid w:val="0049174D"/>
    <w:rsid w:val="004A13B2"/>
    <w:rsid w:val="004A1F08"/>
    <w:rsid w:val="004A429B"/>
    <w:rsid w:val="004A6A1E"/>
    <w:rsid w:val="004B4DE1"/>
    <w:rsid w:val="004C2D43"/>
    <w:rsid w:val="004C41CE"/>
    <w:rsid w:val="004C72A3"/>
    <w:rsid w:val="004D4795"/>
    <w:rsid w:val="004E4DEF"/>
    <w:rsid w:val="004E6D40"/>
    <w:rsid w:val="004E7988"/>
    <w:rsid w:val="004F24B5"/>
    <w:rsid w:val="004F7FF4"/>
    <w:rsid w:val="00505E9F"/>
    <w:rsid w:val="00507D1B"/>
    <w:rsid w:val="005160DC"/>
    <w:rsid w:val="00522757"/>
    <w:rsid w:val="005246F9"/>
    <w:rsid w:val="00531C5E"/>
    <w:rsid w:val="00532E20"/>
    <w:rsid w:val="00540752"/>
    <w:rsid w:val="0054585B"/>
    <w:rsid w:val="00551D54"/>
    <w:rsid w:val="00560272"/>
    <w:rsid w:val="0056135D"/>
    <w:rsid w:val="00562949"/>
    <w:rsid w:val="00567C37"/>
    <w:rsid w:val="00575730"/>
    <w:rsid w:val="00593670"/>
    <w:rsid w:val="00595315"/>
    <w:rsid w:val="005974F8"/>
    <w:rsid w:val="005A15AF"/>
    <w:rsid w:val="005A1DF9"/>
    <w:rsid w:val="005B2BD0"/>
    <w:rsid w:val="005B31D0"/>
    <w:rsid w:val="005B4852"/>
    <w:rsid w:val="005C5CA4"/>
    <w:rsid w:val="005D4B56"/>
    <w:rsid w:val="005D506E"/>
    <w:rsid w:val="005E52ED"/>
    <w:rsid w:val="005F0FBD"/>
    <w:rsid w:val="005F2425"/>
    <w:rsid w:val="005F46DB"/>
    <w:rsid w:val="006036D8"/>
    <w:rsid w:val="0060540D"/>
    <w:rsid w:val="00605D6C"/>
    <w:rsid w:val="00613582"/>
    <w:rsid w:val="0062156B"/>
    <w:rsid w:val="00632B39"/>
    <w:rsid w:val="00643A8D"/>
    <w:rsid w:val="00655B0E"/>
    <w:rsid w:val="00661721"/>
    <w:rsid w:val="0067050F"/>
    <w:rsid w:val="006707EF"/>
    <w:rsid w:val="00670DFF"/>
    <w:rsid w:val="00670F3D"/>
    <w:rsid w:val="00674CE9"/>
    <w:rsid w:val="00675556"/>
    <w:rsid w:val="00675FFE"/>
    <w:rsid w:val="00676859"/>
    <w:rsid w:val="006816E2"/>
    <w:rsid w:val="00686C7C"/>
    <w:rsid w:val="00690B4F"/>
    <w:rsid w:val="00693A67"/>
    <w:rsid w:val="006B257F"/>
    <w:rsid w:val="006B51CC"/>
    <w:rsid w:val="006C4295"/>
    <w:rsid w:val="006D07C8"/>
    <w:rsid w:val="006D6CF3"/>
    <w:rsid w:val="006D7B2F"/>
    <w:rsid w:val="006E2604"/>
    <w:rsid w:val="006E2A12"/>
    <w:rsid w:val="006E388F"/>
    <w:rsid w:val="006E45F4"/>
    <w:rsid w:val="006E4C2C"/>
    <w:rsid w:val="006E54D2"/>
    <w:rsid w:val="006E57BE"/>
    <w:rsid w:val="006F53BA"/>
    <w:rsid w:val="006F5CBD"/>
    <w:rsid w:val="00701667"/>
    <w:rsid w:val="00701FCC"/>
    <w:rsid w:val="00702E03"/>
    <w:rsid w:val="00703441"/>
    <w:rsid w:val="007050D7"/>
    <w:rsid w:val="007071A1"/>
    <w:rsid w:val="00712FD7"/>
    <w:rsid w:val="00717770"/>
    <w:rsid w:val="00732271"/>
    <w:rsid w:val="00733950"/>
    <w:rsid w:val="007354C6"/>
    <w:rsid w:val="00744A00"/>
    <w:rsid w:val="00747437"/>
    <w:rsid w:val="00747622"/>
    <w:rsid w:val="00750D2E"/>
    <w:rsid w:val="00750E9F"/>
    <w:rsid w:val="00751D10"/>
    <w:rsid w:val="00751D3A"/>
    <w:rsid w:val="00752FF8"/>
    <w:rsid w:val="00753B4F"/>
    <w:rsid w:val="00757BB7"/>
    <w:rsid w:val="0077127F"/>
    <w:rsid w:val="00775F83"/>
    <w:rsid w:val="00777B76"/>
    <w:rsid w:val="0078361F"/>
    <w:rsid w:val="0078403A"/>
    <w:rsid w:val="007978FB"/>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E09D3"/>
    <w:rsid w:val="007F7B32"/>
    <w:rsid w:val="00801A67"/>
    <w:rsid w:val="008056D3"/>
    <w:rsid w:val="00825A98"/>
    <w:rsid w:val="00827425"/>
    <w:rsid w:val="0083426C"/>
    <w:rsid w:val="00834FE1"/>
    <w:rsid w:val="0083671F"/>
    <w:rsid w:val="00837AAA"/>
    <w:rsid w:val="00837BA6"/>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8371A"/>
    <w:rsid w:val="00887357"/>
    <w:rsid w:val="008902D6"/>
    <w:rsid w:val="008929AF"/>
    <w:rsid w:val="008950EF"/>
    <w:rsid w:val="008A1B17"/>
    <w:rsid w:val="008A652B"/>
    <w:rsid w:val="008D30B4"/>
    <w:rsid w:val="008E053E"/>
    <w:rsid w:val="008F0486"/>
    <w:rsid w:val="008F1458"/>
    <w:rsid w:val="00910DED"/>
    <w:rsid w:val="00920049"/>
    <w:rsid w:val="0092228D"/>
    <w:rsid w:val="009270AB"/>
    <w:rsid w:val="00932CD4"/>
    <w:rsid w:val="00933057"/>
    <w:rsid w:val="00933741"/>
    <w:rsid w:val="00933932"/>
    <w:rsid w:val="0093536B"/>
    <w:rsid w:val="00936E04"/>
    <w:rsid w:val="009372E8"/>
    <w:rsid w:val="00943466"/>
    <w:rsid w:val="00952099"/>
    <w:rsid w:val="00971272"/>
    <w:rsid w:val="0099266F"/>
    <w:rsid w:val="00992BCB"/>
    <w:rsid w:val="00993AEA"/>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72FF"/>
    <w:rsid w:val="00A0060E"/>
    <w:rsid w:val="00A014FF"/>
    <w:rsid w:val="00A01D20"/>
    <w:rsid w:val="00A04301"/>
    <w:rsid w:val="00A04320"/>
    <w:rsid w:val="00A06A27"/>
    <w:rsid w:val="00A07A0D"/>
    <w:rsid w:val="00A10D1B"/>
    <w:rsid w:val="00A3377F"/>
    <w:rsid w:val="00A36392"/>
    <w:rsid w:val="00A37A37"/>
    <w:rsid w:val="00A40822"/>
    <w:rsid w:val="00A43575"/>
    <w:rsid w:val="00A459D8"/>
    <w:rsid w:val="00A47834"/>
    <w:rsid w:val="00A53DA2"/>
    <w:rsid w:val="00A625BD"/>
    <w:rsid w:val="00A6681F"/>
    <w:rsid w:val="00A706D9"/>
    <w:rsid w:val="00A71F12"/>
    <w:rsid w:val="00A7210E"/>
    <w:rsid w:val="00A77558"/>
    <w:rsid w:val="00A82B15"/>
    <w:rsid w:val="00A92750"/>
    <w:rsid w:val="00A96C86"/>
    <w:rsid w:val="00AA3F0D"/>
    <w:rsid w:val="00AA5506"/>
    <w:rsid w:val="00AB3750"/>
    <w:rsid w:val="00AB4188"/>
    <w:rsid w:val="00AC0A44"/>
    <w:rsid w:val="00AC5493"/>
    <w:rsid w:val="00AD0485"/>
    <w:rsid w:val="00AD473B"/>
    <w:rsid w:val="00AD75A9"/>
    <w:rsid w:val="00AE765C"/>
    <w:rsid w:val="00AF0AB2"/>
    <w:rsid w:val="00AF3074"/>
    <w:rsid w:val="00AF358C"/>
    <w:rsid w:val="00AF3FCC"/>
    <w:rsid w:val="00AF52BD"/>
    <w:rsid w:val="00AF54A8"/>
    <w:rsid w:val="00B044FF"/>
    <w:rsid w:val="00B1621C"/>
    <w:rsid w:val="00B30178"/>
    <w:rsid w:val="00B31CD1"/>
    <w:rsid w:val="00B356A6"/>
    <w:rsid w:val="00B37183"/>
    <w:rsid w:val="00B40700"/>
    <w:rsid w:val="00B42539"/>
    <w:rsid w:val="00B44137"/>
    <w:rsid w:val="00B56686"/>
    <w:rsid w:val="00B723B6"/>
    <w:rsid w:val="00B86455"/>
    <w:rsid w:val="00B96663"/>
    <w:rsid w:val="00BA124C"/>
    <w:rsid w:val="00BA22DC"/>
    <w:rsid w:val="00BA3573"/>
    <w:rsid w:val="00BA621B"/>
    <w:rsid w:val="00BB0A5D"/>
    <w:rsid w:val="00BB75C8"/>
    <w:rsid w:val="00BC36DD"/>
    <w:rsid w:val="00BC4AFA"/>
    <w:rsid w:val="00BC4D0B"/>
    <w:rsid w:val="00BC651B"/>
    <w:rsid w:val="00BC6708"/>
    <w:rsid w:val="00BE036F"/>
    <w:rsid w:val="00BE604A"/>
    <w:rsid w:val="00BE6189"/>
    <w:rsid w:val="00BF17AB"/>
    <w:rsid w:val="00C06B07"/>
    <w:rsid w:val="00C109BF"/>
    <w:rsid w:val="00C10A8E"/>
    <w:rsid w:val="00C10B1F"/>
    <w:rsid w:val="00C11524"/>
    <w:rsid w:val="00C158AD"/>
    <w:rsid w:val="00C1696B"/>
    <w:rsid w:val="00C2130A"/>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B3595"/>
    <w:rsid w:val="00CC77EE"/>
    <w:rsid w:val="00CC782D"/>
    <w:rsid w:val="00CD7109"/>
    <w:rsid w:val="00CE07A8"/>
    <w:rsid w:val="00CE55BE"/>
    <w:rsid w:val="00CE7C15"/>
    <w:rsid w:val="00CF2476"/>
    <w:rsid w:val="00CF3D70"/>
    <w:rsid w:val="00CF3EEC"/>
    <w:rsid w:val="00CF4379"/>
    <w:rsid w:val="00D0577D"/>
    <w:rsid w:val="00D05F03"/>
    <w:rsid w:val="00D10072"/>
    <w:rsid w:val="00D10EF1"/>
    <w:rsid w:val="00D11EF4"/>
    <w:rsid w:val="00D2161E"/>
    <w:rsid w:val="00D3001E"/>
    <w:rsid w:val="00D3065F"/>
    <w:rsid w:val="00D322C2"/>
    <w:rsid w:val="00D37869"/>
    <w:rsid w:val="00D3799D"/>
    <w:rsid w:val="00D50D3C"/>
    <w:rsid w:val="00D51280"/>
    <w:rsid w:val="00D51E22"/>
    <w:rsid w:val="00D527BF"/>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DF421B"/>
    <w:rsid w:val="00E01C87"/>
    <w:rsid w:val="00E03410"/>
    <w:rsid w:val="00E150CA"/>
    <w:rsid w:val="00E16E03"/>
    <w:rsid w:val="00E238E3"/>
    <w:rsid w:val="00E26B4F"/>
    <w:rsid w:val="00E30742"/>
    <w:rsid w:val="00E319B6"/>
    <w:rsid w:val="00E401D7"/>
    <w:rsid w:val="00E457AE"/>
    <w:rsid w:val="00E467F5"/>
    <w:rsid w:val="00E63418"/>
    <w:rsid w:val="00E63731"/>
    <w:rsid w:val="00E74A19"/>
    <w:rsid w:val="00E83875"/>
    <w:rsid w:val="00E83E43"/>
    <w:rsid w:val="00E85AF5"/>
    <w:rsid w:val="00E91D7B"/>
    <w:rsid w:val="00E928D9"/>
    <w:rsid w:val="00E93D78"/>
    <w:rsid w:val="00E953AA"/>
    <w:rsid w:val="00EA100A"/>
    <w:rsid w:val="00EA130A"/>
    <w:rsid w:val="00EA3427"/>
    <w:rsid w:val="00EA6880"/>
    <w:rsid w:val="00EB2E8E"/>
    <w:rsid w:val="00EB3004"/>
    <w:rsid w:val="00EB390E"/>
    <w:rsid w:val="00EB7037"/>
    <w:rsid w:val="00EB77D4"/>
    <w:rsid w:val="00EC6CB2"/>
    <w:rsid w:val="00ED2483"/>
    <w:rsid w:val="00ED662B"/>
    <w:rsid w:val="00EE198F"/>
    <w:rsid w:val="00EE1D87"/>
    <w:rsid w:val="00EE4043"/>
    <w:rsid w:val="00EE4DB7"/>
    <w:rsid w:val="00EE5CD0"/>
    <w:rsid w:val="00EF26BC"/>
    <w:rsid w:val="00EF4425"/>
    <w:rsid w:val="00EF5AD7"/>
    <w:rsid w:val="00F0025E"/>
    <w:rsid w:val="00F23DBF"/>
    <w:rsid w:val="00F27553"/>
    <w:rsid w:val="00F359A0"/>
    <w:rsid w:val="00F37DF7"/>
    <w:rsid w:val="00F450F7"/>
    <w:rsid w:val="00F50FD4"/>
    <w:rsid w:val="00F51C2B"/>
    <w:rsid w:val="00F52217"/>
    <w:rsid w:val="00F533A8"/>
    <w:rsid w:val="00F66727"/>
    <w:rsid w:val="00F71C0C"/>
    <w:rsid w:val="00F73B7D"/>
    <w:rsid w:val="00F75556"/>
    <w:rsid w:val="00F82B6B"/>
    <w:rsid w:val="00F82E36"/>
    <w:rsid w:val="00F83BE8"/>
    <w:rsid w:val="00F856B5"/>
    <w:rsid w:val="00F8735D"/>
    <w:rsid w:val="00F9161A"/>
    <w:rsid w:val="00FA2EC9"/>
    <w:rsid w:val="00FA4C3C"/>
    <w:rsid w:val="00FA4E0D"/>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png"/><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16</Pages>
  <Words>10328</Words>
  <Characters>58874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116</cp:revision>
  <dcterms:created xsi:type="dcterms:W3CDTF">2024-10-28T12:41:00Z</dcterms:created>
  <dcterms:modified xsi:type="dcterms:W3CDTF">2024-10-29T22:55:00Z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