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58F92" w14:textId="2DF6F210"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Title</w:t>
      </w:r>
    </w:p>
    <w:p w14:paraId="31B6B276" w14:textId="0F07D066" w:rsidR="00C52434" w:rsidRPr="00E150CA" w:rsidRDefault="00107F48" w:rsidP="00C52434">
      <w:pPr>
        <w:rPr>
          <w:rFonts w:ascii="Times New Roman" w:hAnsi="Times New Roman" w:cs="Times New Roman"/>
        </w:rPr>
      </w:pPr>
      <w:r w:rsidRPr="00E150CA">
        <w:rPr>
          <w:rFonts w:ascii="Times New Roman" w:hAnsi="Times New Roman" w:cs="Times New Roman"/>
        </w:rPr>
        <w:t>A quantitative health impact assessment</w:t>
      </w:r>
      <w:r w:rsidR="00C52434" w:rsidRPr="00E150CA">
        <w:rPr>
          <w:rFonts w:ascii="Times New Roman" w:hAnsi="Times New Roman" w:cs="Times New Roman"/>
        </w:rPr>
        <w:t xml:space="preserve"> </w:t>
      </w:r>
      <w:r w:rsidRPr="00E150CA">
        <w:rPr>
          <w:rFonts w:ascii="Times New Roman" w:hAnsi="Times New Roman" w:cs="Times New Roman"/>
        </w:rPr>
        <w:t xml:space="preserve">of urban greenspace and all-cause mortality </w:t>
      </w:r>
      <w:r w:rsidR="00C52434" w:rsidRPr="00E150CA">
        <w:rPr>
          <w:rFonts w:ascii="Times New Roman" w:hAnsi="Times New Roman" w:cs="Times New Roman"/>
        </w:rPr>
        <w:t>across 1,04</w:t>
      </w:r>
      <w:r w:rsidR="004A13B2">
        <w:rPr>
          <w:rFonts w:ascii="Times New Roman" w:hAnsi="Times New Roman" w:cs="Times New Roman"/>
        </w:rPr>
        <w:t>1</w:t>
      </w:r>
      <w:r w:rsidR="00C52434" w:rsidRPr="00E150CA">
        <w:rPr>
          <w:rFonts w:ascii="Times New Roman" w:hAnsi="Times New Roman" w:cs="Times New Roman"/>
        </w:rPr>
        <w:t xml:space="preserve"> global cities</w:t>
      </w:r>
    </w:p>
    <w:p w14:paraId="7753AB88" w14:textId="77777777" w:rsidR="00FA2EC9" w:rsidRPr="00E150CA" w:rsidRDefault="00FA2EC9" w:rsidP="00551D54">
      <w:pPr>
        <w:rPr>
          <w:rFonts w:ascii="Times New Roman" w:hAnsi="Times New Roman" w:cs="Times New Roman"/>
        </w:rPr>
      </w:pPr>
    </w:p>
    <w:p w14:paraId="4D404FBB"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Authors</w:t>
      </w:r>
    </w:p>
    <w:p w14:paraId="1707BEE0" w14:textId="7EC72F0C" w:rsidR="00420610" w:rsidRPr="00E150CA" w:rsidRDefault="00420610" w:rsidP="00420610">
      <w:pPr>
        <w:rPr>
          <w:rFonts w:ascii="Times New Roman" w:hAnsi="Times New Roman" w:cs="Times New Roman"/>
          <w:color w:val="000000" w:themeColor="text1"/>
          <w:vertAlign w:val="superscript"/>
        </w:rPr>
      </w:pPr>
      <w:r w:rsidRPr="00E150CA">
        <w:rPr>
          <w:rFonts w:ascii="Times New Roman" w:hAnsi="Times New Roman" w:cs="Times New Roman"/>
          <w:color w:val="000000" w:themeColor="text1"/>
        </w:rPr>
        <w:t>Greta K. Martin</w:t>
      </w: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 Patrick L. Kinney</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Jennifer D. Stowell</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Susan C. Anenberg</w:t>
      </w:r>
      <w:r w:rsidRPr="00E150CA">
        <w:rPr>
          <w:rFonts w:ascii="Times New Roman" w:hAnsi="Times New Roman" w:cs="Times New Roman"/>
          <w:color w:val="000000" w:themeColor="text1"/>
          <w:vertAlign w:val="superscript"/>
        </w:rPr>
        <w:t>1</w:t>
      </w:r>
      <w:r w:rsidR="00686C7C">
        <w:rPr>
          <w:rFonts w:ascii="Times New Roman" w:hAnsi="Times New Roman" w:cs="Times New Roman"/>
          <w:color w:val="000000" w:themeColor="text1"/>
          <w:vertAlign w:val="superscript"/>
        </w:rPr>
        <w:t>*</w:t>
      </w:r>
    </w:p>
    <w:p w14:paraId="1F324D7A" w14:textId="77777777"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The George Washington University Milken Institute of Public Health, Washington, DC</w:t>
      </w:r>
    </w:p>
    <w:p w14:paraId="19BFF8F5" w14:textId="53E74294"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Boston University School of Public Health, Boston, MA</w:t>
      </w:r>
    </w:p>
    <w:p w14:paraId="0151347F" w14:textId="77777777" w:rsidR="00FA2EC9" w:rsidRDefault="00FA2EC9" w:rsidP="00551D54">
      <w:pPr>
        <w:rPr>
          <w:rFonts w:ascii="Times New Roman" w:hAnsi="Times New Roman" w:cs="Times New Roman"/>
        </w:rPr>
      </w:pPr>
    </w:p>
    <w:p w14:paraId="66FF4854" w14:textId="77777777" w:rsidR="00686C7C" w:rsidRPr="004948EA" w:rsidRDefault="00686C7C" w:rsidP="00686C7C">
      <w:pPr>
        <w:rPr>
          <w:rFonts w:ascii="Times New Roman" w:hAnsi="Times New Roman" w:cs="Times New Roman"/>
        </w:rPr>
      </w:pPr>
      <w:r w:rsidRPr="004948EA">
        <w:rPr>
          <w:rFonts w:ascii="Times New Roman" w:hAnsi="Times New Roman" w:cs="Times New Roman"/>
        </w:rPr>
        <w:t xml:space="preserve">*Corresponding author: Susan Anenberg, 950 New Hampshire Ave NW, Washington DC 20015, </w:t>
      </w:r>
      <w:hyperlink r:id="rId5" w:history="1">
        <w:r w:rsidRPr="004948EA">
          <w:rPr>
            <w:rStyle w:val="Hyperlink"/>
            <w:rFonts w:ascii="Times New Roman" w:hAnsi="Times New Roman" w:cs="Times New Roman"/>
          </w:rPr>
          <w:t>sanenberg@gwu.edu</w:t>
        </w:r>
      </w:hyperlink>
    </w:p>
    <w:p w14:paraId="622C6B9B" w14:textId="77777777" w:rsidR="00686C7C" w:rsidRPr="00E150CA" w:rsidRDefault="00686C7C" w:rsidP="00551D54">
      <w:pPr>
        <w:rPr>
          <w:rFonts w:ascii="Times New Roman" w:hAnsi="Times New Roman" w:cs="Times New Roman"/>
        </w:rPr>
      </w:pPr>
    </w:p>
    <w:p w14:paraId="1D3C241D"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Keywords</w:t>
      </w:r>
    </w:p>
    <w:p w14:paraId="73C38941" w14:textId="41D35685" w:rsidR="00DA7A83" w:rsidRPr="00E150CA" w:rsidRDefault="00DA7A83" w:rsidP="00551D54">
      <w:pPr>
        <w:rPr>
          <w:rFonts w:ascii="Times New Roman" w:hAnsi="Times New Roman" w:cs="Times New Roman"/>
        </w:rPr>
      </w:pPr>
      <w:r w:rsidRPr="00E150CA">
        <w:rPr>
          <w:rFonts w:ascii="Times New Roman" w:hAnsi="Times New Roman" w:cs="Times New Roman"/>
        </w:rPr>
        <w:t>Health impact assessment, greenspace, blue space, Normalized Difference Vegetation Index, NDVI, urban nature</w:t>
      </w:r>
    </w:p>
    <w:p w14:paraId="708DDE7F" w14:textId="77777777" w:rsidR="00FA2EC9" w:rsidRPr="00E150CA" w:rsidRDefault="00FA2EC9" w:rsidP="00551D54">
      <w:pPr>
        <w:rPr>
          <w:rFonts w:ascii="Times New Roman" w:hAnsi="Times New Roman" w:cs="Times New Roman"/>
        </w:rPr>
      </w:pPr>
    </w:p>
    <w:p w14:paraId="7D60FC6A" w14:textId="05F292BD" w:rsidR="00F73B7D" w:rsidRDefault="00551D54" w:rsidP="00551D54">
      <w:pPr>
        <w:rPr>
          <w:rFonts w:ascii="Times New Roman" w:hAnsi="Times New Roman" w:cs="Times New Roman"/>
        </w:rPr>
      </w:pPr>
      <w:commentRangeStart w:id="0"/>
      <w:r w:rsidRPr="00E150CA">
        <w:rPr>
          <w:rFonts w:ascii="Times New Roman" w:hAnsi="Times New Roman" w:cs="Times New Roman"/>
          <w:b/>
          <w:bCs/>
        </w:rPr>
        <w:t>Abstract</w:t>
      </w:r>
      <w:commentRangeEnd w:id="0"/>
      <w:r w:rsidR="003807BC">
        <w:rPr>
          <w:rStyle w:val="CommentReference"/>
        </w:rPr>
        <w:commentReference w:id="0"/>
      </w:r>
    </w:p>
    <w:p w14:paraId="68C00227" w14:textId="592092F7" w:rsidR="00F73B7D" w:rsidRDefault="00E319B6" w:rsidP="00551D54">
      <w:pPr>
        <w:rPr>
          <w:rFonts w:ascii="Times New Roman" w:hAnsi="Times New Roman" w:cs="Times New Roman"/>
        </w:rPr>
      </w:pPr>
      <w:r>
        <w:rPr>
          <w:rFonts w:ascii="Times New Roman" w:hAnsi="Times New Roman" w:cs="Times New Roman"/>
        </w:rPr>
        <w:t>Urban greenspaces, such as tree-lined streets and city parks, are associated with improved health and climate change resiliency. Health impact assessments of urban greenspace and mortality have been limited to American and European cities. In this study, we estimate the changes in mortality associated with observed changes in the population-weighted greenest</w:t>
      </w:r>
      <w:ins w:id="1" w:author="Martin, Greta Katherine" w:date="2024-10-29T11:09:00Z" w16du:dateUtc="2024-10-29T15:09:00Z">
        <w:r w:rsidR="000011F2">
          <w:rPr>
            <w:rFonts w:ascii="Times New Roman" w:hAnsi="Times New Roman" w:cs="Times New Roman"/>
          </w:rPr>
          <w:t xml:space="preserve"> </w:t>
        </w:r>
      </w:ins>
      <w:del w:id="2" w:author="Martin, Greta Katherine" w:date="2024-10-29T11:09:00Z" w16du:dateUtc="2024-10-29T15:09:00Z">
        <w:r w:rsidDel="000011F2">
          <w:rPr>
            <w:rFonts w:ascii="Times New Roman" w:hAnsi="Times New Roman" w:cs="Times New Roman"/>
          </w:rPr>
          <w:delText>-</w:delText>
        </w:r>
      </w:del>
      <w:r>
        <w:rPr>
          <w:rFonts w:ascii="Times New Roman" w:hAnsi="Times New Roman" w:cs="Times New Roman"/>
        </w:rPr>
        <w:t xml:space="preserve">season normalized difference vegetation index (NDVI) between 2014-2018 and 2019-2023 across 1,041 global cities representing 174 countries. We use publicly available high-resolution satellite imagery to derive estimates of NDVI and population. We combine these measures with baseline disease rates from the Global Burden of Disease study and an exposure-response function from a meta-analysis of the association between NDVI and all-cause mortality. </w:t>
      </w:r>
    </w:p>
    <w:p w14:paraId="3A7BA0FA" w14:textId="77777777" w:rsidR="00F73B7D" w:rsidRDefault="00F73B7D" w:rsidP="00551D54">
      <w:pPr>
        <w:rPr>
          <w:rFonts w:ascii="Times New Roman" w:hAnsi="Times New Roman" w:cs="Times New Roman"/>
        </w:rPr>
      </w:pPr>
    </w:p>
    <w:p w14:paraId="062D01AC" w14:textId="77777777" w:rsidR="00F73B7D" w:rsidRDefault="00F73B7D" w:rsidP="00551D54">
      <w:pPr>
        <w:rPr>
          <w:rFonts w:ascii="Times New Roman" w:hAnsi="Times New Roman" w:cs="Times New Roman"/>
        </w:rPr>
      </w:pPr>
    </w:p>
    <w:p w14:paraId="2918E66C" w14:textId="3C165C9F" w:rsidR="00F73B7D" w:rsidRDefault="00F73B7D" w:rsidP="00551D54">
      <w:pPr>
        <w:rPr>
          <w:rFonts w:ascii="Times New Roman" w:hAnsi="Times New Roman" w:cs="Times New Roman"/>
        </w:rPr>
      </w:pPr>
    </w:p>
    <w:p w14:paraId="01F98059" w14:textId="77777777" w:rsidR="00F73B7D" w:rsidRDefault="00F73B7D" w:rsidP="00551D54">
      <w:pPr>
        <w:rPr>
          <w:rFonts w:ascii="Times New Roman" w:hAnsi="Times New Roman" w:cs="Times New Roman"/>
        </w:rPr>
      </w:pPr>
    </w:p>
    <w:p w14:paraId="12A72D01" w14:textId="77777777" w:rsidR="00F73B7D" w:rsidRDefault="00F73B7D" w:rsidP="00551D54">
      <w:pPr>
        <w:rPr>
          <w:rFonts w:ascii="Times New Roman" w:hAnsi="Times New Roman" w:cs="Times New Roman"/>
        </w:rPr>
      </w:pPr>
    </w:p>
    <w:p w14:paraId="33216468" w14:textId="77777777" w:rsidR="00F73B7D" w:rsidRDefault="00F73B7D" w:rsidP="00551D54">
      <w:pPr>
        <w:rPr>
          <w:rFonts w:ascii="Times New Roman" w:hAnsi="Times New Roman" w:cs="Times New Roman"/>
        </w:rPr>
      </w:pPr>
    </w:p>
    <w:p w14:paraId="237C09F9" w14:textId="77777777" w:rsidR="00F73B7D" w:rsidRDefault="00F73B7D" w:rsidP="00551D54">
      <w:pPr>
        <w:rPr>
          <w:rFonts w:ascii="Times New Roman" w:hAnsi="Times New Roman" w:cs="Times New Roman"/>
        </w:rPr>
      </w:pPr>
    </w:p>
    <w:p w14:paraId="56A5F604" w14:textId="77777777" w:rsidR="003807BC" w:rsidRDefault="003807BC" w:rsidP="00551D54">
      <w:pPr>
        <w:rPr>
          <w:rFonts w:ascii="Times New Roman" w:hAnsi="Times New Roman" w:cs="Times New Roman"/>
        </w:rPr>
      </w:pPr>
    </w:p>
    <w:p w14:paraId="0ADB8F2D" w14:textId="77777777" w:rsidR="003807BC" w:rsidRDefault="003807BC" w:rsidP="00551D54">
      <w:pPr>
        <w:rPr>
          <w:rFonts w:ascii="Times New Roman" w:hAnsi="Times New Roman" w:cs="Times New Roman"/>
        </w:rPr>
      </w:pPr>
    </w:p>
    <w:p w14:paraId="19436ACB" w14:textId="77777777" w:rsidR="003807BC" w:rsidRDefault="003807BC" w:rsidP="00551D54">
      <w:pPr>
        <w:rPr>
          <w:rFonts w:ascii="Times New Roman" w:hAnsi="Times New Roman" w:cs="Times New Roman"/>
        </w:rPr>
      </w:pPr>
    </w:p>
    <w:p w14:paraId="11505BF8" w14:textId="77777777" w:rsidR="003807BC" w:rsidRDefault="003807BC" w:rsidP="00551D54">
      <w:pPr>
        <w:rPr>
          <w:rFonts w:ascii="Times New Roman" w:hAnsi="Times New Roman" w:cs="Times New Roman"/>
        </w:rPr>
      </w:pPr>
    </w:p>
    <w:p w14:paraId="341DA5A9" w14:textId="77777777" w:rsidR="003807BC" w:rsidRDefault="003807BC" w:rsidP="00551D54">
      <w:pPr>
        <w:rPr>
          <w:rFonts w:ascii="Times New Roman" w:hAnsi="Times New Roman" w:cs="Times New Roman"/>
        </w:rPr>
      </w:pPr>
    </w:p>
    <w:p w14:paraId="08ABD8A6" w14:textId="77777777" w:rsidR="003807BC" w:rsidRDefault="003807BC" w:rsidP="00551D54">
      <w:pPr>
        <w:rPr>
          <w:rFonts w:ascii="Times New Roman" w:hAnsi="Times New Roman" w:cs="Times New Roman"/>
        </w:rPr>
      </w:pPr>
    </w:p>
    <w:p w14:paraId="7F14AAE9" w14:textId="77777777" w:rsidR="003807BC" w:rsidRDefault="003807BC" w:rsidP="00551D54">
      <w:pPr>
        <w:rPr>
          <w:rFonts w:ascii="Times New Roman" w:hAnsi="Times New Roman" w:cs="Times New Roman"/>
        </w:rPr>
      </w:pPr>
    </w:p>
    <w:p w14:paraId="34644DD7" w14:textId="77777777" w:rsidR="003807BC" w:rsidRDefault="003807BC" w:rsidP="00551D54">
      <w:pPr>
        <w:rPr>
          <w:rFonts w:ascii="Times New Roman" w:hAnsi="Times New Roman" w:cs="Times New Roman"/>
        </w:rPr>
      </w:pPr>
    </w:p>
    <w:p w14:paraId="79CCBFBC" w14:textId="77777777" w:rsidR="003807BC" w:rsidRDefault="003807BC" w:rsidP="00551D54">
      <w:pPr>
        <w:rPr>
          <w:rFonts w:ascii="Times New Roman" w:hAnsi="Times New Roman" w:cs="Times New Roman"/>
        </w:rPr>
      </w:pPr>
    </w:p>
    <w:p w14:paraId="0B721462" w14:textId="77777777" w:rsidR="003807BC" w:rsidRDefault="003807BC" w:rsidP="00551D54">
      <w:pPr>
        <w:rPr>
          <w:rFonts w:ascii="Times New Roman" w:hAnsi="Times New Roman" w:cs="Times New Roman"/>
        </w:rPr>
      </w:pPr>
    </w:p>
    <w:p w14:paraId="11C9C87D" w14:textId="77777777" w:rsidR="00F73B7D" w:rsidRDefault="00F73B7D" w:rsidP="00551D54">
      <w:pPr>
        <w:rPr>
          <w:rFonts w:ascii="Times New Roman" w:hAnsi="Times New Roman" w:cs="Times New Roman"/>
        </w:rPr>
      </w:pPr>
    </w:p>
    <w:p w14:paraId="5569D4B7" w14:textId="77777777" w:rsidR="00F73B7D" w:rsidRDefault="00F73B7D" w:rsidP="00551D54">
      <w:pPr>
        <w:rPr>
          <w:rFonts w:ascii="Times New Roman" w:hAnsi="Times New Roman" w:cs="Times New Roman"/>
        </w:rPr>
      </w:pPr>
    </w:p>
    <w:p w14:paraId="4F8E4E1A" w14:textId="77777777" w:rsidR="00F73B7D" w:rsidRPr="00E150CA" w:rsidRDefault="00F73B7D" w:rsidP="00551D54">
      <w:pPr>
        <w:rPr>
          <w:rFonts w:ascii="Times New Roman" w:hAnsi="Times New Roman" w:cs="Times New Roman"/>
        </w:rPr>
      </w:pPr>
    </w:p>
    <w:p w14:paraId="5E5D4CC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Introduction</w:t>
      </w:r>
    </w:p>
    <w:p w14:paraId="7A313FEB" w14:textId="77777777" w:rsidR="00751D10" w:rsidRPr="00E150CA" w:rsidRDefault="00751D10" w:rsidP="00551D54">
      <w:pPr>
        <w:rPr>
          <w:rFonts w:ascii="Times New Roman" w:hAnsi="Times New Roman" w:cs="Times New Roman"/>
        </w:rPr>
      </w:pPr>
    </w:p>
    <w:p w14:paraId="65577297" w14:textId="7EEB7EB0" w:rsidR="00AF54A8" w:rsidRDefault="00AF54A8" w:rsidP="00AF54A8">
      <w:pPr>
        <w:rPr>
          <w:rFonts w:ascii="Times New Roman" w:hAnsi="Times New Roman" w:cs="Times New Roman"/>
          <w:color w:val="000000" w:themeColor="text1"/>
        </w:rPr>
      </w:pPr>
      <w:r w:rsidRPr="00E150CA">
        <w:rPr>
          <w:rFonts w:ascii="Times New Roman" w:hAnsi="Times New Roman" w:cs="Times New Roman"/>
          <w:color w:val="000000"/>
          <w:shd w:val="clear" w:color="auto" w:fill="FFFFFF"/>
        </w:rPr>
        <w:t>Urban green</w:t>
      </w:r>
      <w:r w:rsidR="008433FB">
        <w:rPr>
          <w:rFonts w:ascii="Times New Roman" w:hAnsi="Times New Roman" w:cs="Times New Roman"/>
          <w:color w:val="000000"/>
          <w:shd w:val="clear" w:color="auto" w:fill="FFFFFF"/>
        </w:rPr>
        <w:t>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such as city parks and tree-lined streets, and blue 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xml:space="preserve">, like coasts and rivers, </w:t>
      </w:r>
      <w:r w:rsidR="008433FB" w:rsidRPr="00E150CA">
        <w:rPr>
          <w:rFonts w:ascii="Times New Roman" w:hAnsi="Times New Roman" w:cs="Times New Roman"/>
          <w:color w:val="000000"/>
          <w:shd w:val="clear" w:color="auto" w:fill="FFFFFF"/>
        </w:rPr>
        <w:t>have</w:t>
      </w:r>
      <w:r w:rsidRPr="00E150CA">
        <w:rPr>
          <w:rFonts w:ascii="Times New Roman" w:hAnsi="Times New Roman" w:cs="Times New Roman"/>
          <w:color w:val="000000"/>
          <w:shd w:val="clear" w:color="auto" w:fill="FFFFFF"/>
        </w:rPr>
        <w:t xml:space="preserve"> been linked to improvements in </w:t>
      </w:r>
      <w:r w:rsidR="008433FB">
        <w:rPr>
          <w:rFonts w:ascii="Times New Roman" w:hAnsi="Times New Roman" w:cs="Times New Roman"/>
          <w:color w:val="000000"/>
          <w:shd w:val="clear" w:color="auto" w:fill="FFFFFF"/>
        </w:rPr>
        <w:t xml:space="preserve">human </w:t>
      </w:r>
      <w:r w:rsidRPr="00E150CA">
        <w:rPr>
          <w:rFonts w:ascii="Times New Roman" w:hAnsi="Times New Roman" w:cs="Times New Roman"/>
          <w:color w:val="000000"/>
          <w:shd w:val="clear" w:color="auto" w:fill="FFFFFF"/>
        </w:rPr>
        <w:t>health and climate resilienc</w:t>
      </w:r>
      <w:r w:rsidR="008433FB">
        <w:rPr>
          <w:rFonts w:ascii="Times New Roman" w:hAnsi="Times New Roman" w:cs="Times New Roman"/>
          <w:color w:val="000000"/>
          <w:shd w:val="clear" w:color="auto" w:fill="FFFFFF"/>
        </w:rPr>
        <w:t>y</w:t>
      </w:r>
      <w:r w:rsidRPr="00E150CA">
        <w:rPr>
          <w:rFonts w:ascii="Times New Roman" w:hAnsi="Times New Roman" w:cs="Times New Roman"/>
          <w:color w:val="000000"/>
          <w:shd w:val="clear" w:color="auto" w:fill="FFFFFF"/>
        </w:rPr>
        <w:t xml:space="preserve">. </w:t>
      </w:r>
      <w:r w:rsidRPr="00E150CA">
        <w:rPr>
          <w:rFonts w:ascii="Times New Roman" w:hAnsi="Times New Roman" w:cs="Times New Roman"/>
          <w:color w:val="000000" w:themeColor="text1"/>
        </w:rPr>
        <w:t xml:space="preserve">Greenspace is associated with improved mental and physical health, including reduced all-cause mortality </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{"citationID":"V8TDklpW","properties":{"formattedCitation":"\\super 3\\nosupersub{}","plainCitation":"3","noteIndex":0},"citationItems":[{"id":444,"uris":["http://zotero.org/users/10202395/items/569PGLBM"],"itemData":{"id":444,"type":"article-journal","container-title":"The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3</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While less studied, blue space has also been linked to improved health</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{"citationID":"mYo2d5Lp","properties":{"formattedCitation":"\\super 4\\nosupersub{}","plainCitation":"4","noteIndex":0},"citationItems":[{"id":74,"uris":["http://zotero.org/users/10202395/items/4TYTJGWL"],"itemData":{"id":74,"type":"article-journal","abstract":"Blue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4</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Urban nature is associated with beneficial environmental outcomes such as better storm water management and heat regulation, increased biodiversity, and reductions in air pollution and ultraviolet radiation </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{"citationID":"8Gjz6iNG","properties":{"formattedCitation":"\\super 5\\uc0\\u8211{}8\\nosupersub{}","plainCitation":"5–8","noteIndex":0},"citationItems":[{"id":725,"uris":["http://zotero.org/users/10202395/items/S87ZWPVR"],"itemData":{"id":725,"type":"article-journal","abstract":"Background: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5–8</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Greenspace has generally been the focus of urban nature policies and interventions, as it is more feasible to add than blue space.</w:t>
      </w:r>
    </w:p>
    <w:p w14:paraId="6EF598EA" w14:textId="77777777" w:rsidR="00AF54A8" w:rsidRPr="00E150CA" w:rsidRDefault="00AF54A8" w:rsidP="00AF54A8">
      <w:pPr>
        <w:rPr>
          <w:rFonts w:ascii="Times New Roman" w:hAnsi="Times New Roman" w:cs="Times New Roman"/>
          <w:color w:val="000000" w:themeColor="text1"/>
        </w:rPr>
      </w:pPr>
    </w:p>
    <w:p w14:paraId="5E845BB9" w14:textId="6CA6AD98" w:rsidR="006B51CC" w:rsidRPr="00E150CA" w:rsidRDefault="00377F9E" w:rsidP="00CF3D70">
      <w:pPr>
        <w:rPr>
          <w:rFonts w:ascii="Times New Roman" w:hAnsi="Times New Roman" w:cs="Times New Roman"/>
          <w:color w:val="000000"/>
          <w:shd w:val="clear" w:color="auto" w:fill="FFFFFF"/>
        </w:rPr>
      </w:pPr>
      <w:r w:rsidRPr="00E150CA" w:rsidDel="00A07A0D">
        <w:rPr>
          <w:rFonts w:ascii="Times New Roman" w:hAnsi="Times New Roman" w:cs="Times New Roman"/>
          <w:color w:val="000000"/>
          <w:shd w:val="clear" w:color="auto" w:fill="FFFFFF"/>
        </w:rPr>
        <w:t>Over</w:t>
      </w:r>
      <w:r w:rsidR="00751D10" w:rsidRPr="00E150CA" w:rsidDel="00A07A0D">
        <w:rPr>
          <w:rFonts w:ascii="Times New Roman" w:hAnsi="Times New Roman" w:cs="Times New Roman"/>
          <w:color w:val="000000"/>
          <w:shd w:val="clear" w:color="auto" w:fill="FFFFFF"/>
        </w:rPr>
        <w:t xml:space="preserve"> half of the world’s population </w:t>
      </w:r>
      <w:r w:rsidRPr="00E150CA" w:rsidDel="00A07A0D">
        <w:rPr>
          <w:rFonts w:ascii="Times New Roman" w:hAnsi="Times New Roman" w:cs="Times New Roman"/>
          <w:color w:val="000000"/>
          <w:shd w:val="clear" w:color="auto" w:fill="FFFFFF"/>
        </w:rPr>
        <w:t>lives</w:t>
      </w:r>
      <w:r w:rsidR="00751D10" w:rsidRPr="00E150CA" w:rsidDel="00A07A0D">
        <w:rPr>
          <w:rFonts w:ascii="Times New Roman" w:hAnsi="Times New Roman" w:cs="Times New Roman"/>
          <w:color w:val="000000"/>
          <w:shd w:val="clear" w:color="auto" w:fill="FFFFFF"/>
        </w:rPr>
        <w:t xml:space="preserve"> in cities </w:t>
      </w:r>
      <w:r w:rsidRPr="00E150CA" w:rsidDel="00A07A0D">
        <w:rPr>
          <w:rFonts w:ascii="Times New Roman" w:hAnsi="Times New Roman" w:cs="Times New Roman"/>
          <w:color w:val="000000"/>
          <w:shd w:val="clear" w:color="auto" w:fill="FFFFFF"/>
        </w:rPr>
        <w:t xml:space="preserve">and this </w:t>
      </w:r>
      <w:r w:rsidR="00751D10" w:rsidRPr="00E150CA" w:rsidDel="00A07A0D">
        <w:rPr>
          <w:rFonts w:ascii="Times New Roman" w:hAnsi="Times New Roman" w:cs="Times New Roman"/>
          <w:color w:val="000000"/>
          <w:shd w:val="clear" w:color="auto" w:fill="FFFFFF"/>
        </w:rPr>
        <w:t>share is predicted to grow to two-thirds by 2050</w:t>
      </w:r>
      <w:r w:rsidR="00751D10" w:rsidRPr="00E150CA" w:rsidDel="00A07A0D">
        <w:rPr>
          <w:rFonts w:ascii="Times New Roman" w:hAnsi="Times New Roman" w:cs="Times New Roman"/>
          <w:color w:val="000000"/>
          <w:shd w:val="clear" w:color="auto" w:fill="FFFFFF"/>
        </w:rPr>
        <w:fldChar w:fldCharType="begin"/>
      </w:r>
      <w:r w:rsidR="006E54D2" w:rsidRPr="00E150CA" w:rsidDel="00A07A0D">
        <w:rPr>
          <w:rFonts w:ascii="Times New Roman" w:hAnsi="Times New Roman" w:cs="Times New Roman"/>
          <w:color w:val="000000"/>
          <w:shd w:val="clear" w:color="auto" w:fill="FFFFFF"/>
        </w:rPr>
        <w:instrText xml:space="preserve"> ADDIN ZOTERO_ITEM CSL_CITATION {"citationID":"GKQw4mq9","properties":{"formattedCitation":"\\super 1\\nosupersub{}","plainCitation":"1","noteIndex":0},"citationItems":[{"id":193,"uris":["http://zotero.org/users/10202395/items/RYEUYJAT"],"itemData":{"id":193,"type":"report","event-place":"Washington,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6E54D2" w:rsidRPr="00E150CA" w:rsidDel="00A07A0D">
        <w:rPr>
          <w:rFonts w:ascii="Times New Roman" w:hAnsi="Times New Roman" w:cs="Times New Roman"/>
          <w:color w:val="000000"/>
          <w:vertAlign w:val="superscript"/>
        </w:rPr>
        <w:t>1</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w:t>
      </w:r>
      <w:r w:rsidR="00751D10" w:rsidRPr="00E150CA" w:rsidDel="00A07A0D">
        <w:rPr>
          <w:rFonts w:ascii="Times New Roman" w:hAnsi="Times New Roman" w:cs="Times New Roman"/>
          <w:color w:val="000000"/>
          <w:shd w:val="clear" w:color="auto" w:fill="FFFFFF"/>
          <w:vertAlign w:val="superscript"/>
        </w:rPr>
        <w:t xml:space="preserve"> </w:t>
      </w:r>
      <w:r w:rsidRPr="00E150CA" w:rsidDel="00A07A0D">
        <w:rPr>
          <w:rFonts w:ascii="Times New Roman" w:hAnsi="Times New Roman" w:cs="Times New Roman"/>
          <w:color w:val="000000"/>
          <w:shd w:val="clear" w:color="auto" w:fill="FFFFFF"/>
        </w:rPr>
        <w:t>U</w:t>
      </w:r>
      <w:r w:rsidR="00751D10" w:rsidRPr="00E150CA" w:rsidDel="00A07A0D">
        <w:rPr>
          <w:rFonts w:ascii="Times New Roman" w:hAnsi="Times New Roman" w:cs="Times New Roman"/>
          <w:color w:val="000000"/>
          <w:shd w:val="clear" w:color="auto" w:fill="FFFFFF"/>
        </w:rPr>
        <w:t xml:space="preserve">rbanization </w:t>
      </w:r>
      <w:r w:rsidRPr="00E150CA" w:rsidDel="00A07A0D">
        <w:rPr>
          <w:rFonts w:ascii="Times New Roman" w:hAnsi="Times New Roman" w:cs="Times New Roman"/>
          <w:color w:val="000000"/>
          <w:shd w:val="clear" w:color="auto" w:fill="FFFFFF"/>
        </w:rPr>
        <w:t xml:space="preserve">has been accompanied by the </w:t>
      </w:r>
      <w:r w:rsidR="00751D10" w:rsidRPr="00E150CA" w:rsidDel="00A07A0D">
        <w:rPr>
          <w:rFonts w:ascii="Times New Roman" w:hAnsi="Times New Roman" w:cs="Times New Roman"/>
          <w:color w:val="000000"/>
          <w:shd w:val="clear" w:color="auto" w:fill="FFFFFF"/>
        </w:rPr>
        <w:t xml:space="preserve">pollution of natural resources and destruction of natural environments. It is estimated that cities are responsible for over 80% of global greenhouse gas emissions </w:t>
      </w:r>
      <w:r w:rsidR="00751D10" w:rsidRPr="00E150CA" w:rsidDel="00A07A0D">
        <w:rPr>
          <w:rFonts w:ascii="Times New Roman" w:hAnsi="Times New Roman" w:cs="Times New Roman"/>
          <w:color w:val="000000"/>
          <w:shd w:val="clear" w:color="auto" w:fill="FFFFFF"/>
        </w:rPr>
        <w:fldChar w:fldCharType="begin"/>
      </w:r>
      <w:r w:rsidR="006E54D2" w:rsidRPr="00E150CA" w:rsidDel="00A07A0D">
        <w:rPr>
          <w:rFonts w:ascii="Times New Roman" w:hAnsi="Times New Roman" w:cs="Times New Roman"/>
          <w:color w:val="000000"/>
          <w:shd w:val="clear" w:color="auto" w:fill="FFFFFF"/>
        </w:rPr>
        <w:instrText xml:space="preserve"> ADDIN ZOTERO_ITEM CSL_CITATION {"citationID":"f34kFOr5","properties":{"formattedCitation":"\\super 2\\nosupersub{}","plainCitation":"2","noteIndex":0},"citationItems":[{"id":50,"uris":["http://zotero.org/users/10202395/items/YQP93BN8"],"itemData":{"id":50,"type":"article-journal","abstract":"Cities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6E54D2" w:rsidRPr="00E150CA" w:rsidDel="00A07A0D">
        <w:rPr>
          <w:rFonts w:ascii="Times New Roman" w:hAnsi="Times New Roman" w:cs="Times New Roman"/>
          <w:color w:val="000000"/>
          <w:vertAlign w:val="superscript"/>
        </w:rPr>
        <w:t>2</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 xml:space="preserve">. Although cities are the biggest contributors to climate change, they can also be effective entities of change. </w:t>
      </w:r>
      <w:r w:rsidR="0088371A" w:rsidRPr="00E150CA" w:rsidDel="00A07A0D">
        <w:rPr>
          <w:rFonts w:ascii="Times New Roman" w:hAnsi="Times New Roman" w:cs="Times New Roman"/>
          <w:color w:val="000000"/>
          <w:shd w:val="clear" w:color="auto" w:fill="FFFFFF"/>
        </w:rPr>
        <w:t>Cities</w:t>
      </w:r>
      <w:r w:rsidR="00751D10" w:rsidRPr="00E150CA" w:rsidDel="00A07A0D">
        <w:rPr>
          <w:rFonts w:ascii="Times New Roman" w:hAnsi="Times New Roman" w:cs="Times New Roman"/>
          <w:color w:val="000000"/>
          <w:shd w:val="clear" w:color="auto" w:fill="FFFFFF"/>
        </w:rPr>
        <w:t xml:space="preserve"> </w:t>
      </w:r>
      <w:r w:rsidR="0088371A" w:rsidRPr="00E150CA" w:rsidDel="00A07A0D">
        <w:rPr>
          <w:rFonts w:ascii="Times New Roman" w:hAnsi="Times New Roman" w:cs="Times New Roman"/>
          <w:color w:val="000000"/>
          <w:shd w:val="clear" w:color="auto" w:fill="FFFFFF"/>
        </w:rPr>
        <w:t xml:space="preserve">can </w:t>
      </w:r>
      <w:r w:rsidR="00751D10" w:rsidRPr="00E150CA" w:rsidDel="00A07A0D">
        <w:rPr>
          <w:rFonts w:ascii="Times New Roman" w:hAnsi="Times New Roman" w:cs="Times New Roman"/>
          <w:color w:val="000000"/>
          <w:shd w:val="clear" w:color="auto" w:fill="FFFFFF"/>
        </w:rPr>
        <w:t xml:space="preserve">provide a large enough scale to create </w:t>
      </w:r>
      <w:r w:rsidR="0088371A" w:rsidRPr="00E150CA" w:rsidDel="00A07A0D">
        <w:rPr>
          <w:rFonts w:ascii="Times New Roman" w:hAnsi="Times New Roman" w:cs="Times New Roman"/>
          <w:color w:val="000000"/>
          <w:shd w:val="clear" w:color="auto" w:fill="FFFFFF"/>
        </w:rPr>
        <w:t>meaningful</w:t>
      </w:r>
      <w:r w:rsidR="00751D10" w:rsidRPr="00E150CA" w:rsidDel="00A07A0D">
        <w:rPr>
          <w:rFonts w:ascii="Times New Roman" w:hAnsi="Times New Roman" w:cs="Times New Roman"/>
          <w:color w:val="000000"/>
          <w:shd w:val="clear" w:color="auto" w:fill="FFFFFF"/>
        </w:rPr>
        <w:t xml:space="preserve"> change while remaining small enough to test policies that might not be feasible at a national scale. </w:t>
      </w:r>
      <w:r w:rsidR="009E573D" w:rsidRPr="00E150CA" w:rsidDel="00A07A0D">
        <w:rPr>
          <w:rFonts w:ascii="Times New Roman" w:hAnsi="Times New Roman" w:cs="Times New Roman"/>
          <w:color w:val="000000" w:themeColor="text1"/>
        </w:rPr>
        <w:t xml:space="preserve">City-level interventions to increase urban nature offer a climate adaptation strategy with health advantages.  </w:t>
      </w:r>
    </w:p>
    <w:p w14:paraId="60123FBF" w14:textId="77777777" w:rsidR="00EF5AD7" w:rsidRPr="00E150CA" w:rsidRDefault="00EF5AD7" w:rsidP="00F9161A">
      <w:pPr>
        <w:rPr>
          <w:rFonts w:ascii="Times New Roman" w:hAnsi="Times New Roman" w:cs="Times New Roman"/>
          <w:color w:val="000000"/>
          <w:shd w:val="clear" w:color="auto" w:fill="FFFFFF"/>
        </w:rPr>
      </w:pPr>
    </w:p>
    <w:p w14:paraId="69B3D446" w14:textId="6F6877F9" w:rsidR="00AE765C" w:rsidRDefault="003C3846"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 xml:space="preserve">Two </w:t>
      </w:r>
      <w:r w:rsidR="00A82B15">
        <w:rPr>
          <w:rFonts w:ascii="Times New Roman" w:hAnsi="Times New Roman" w:cs="Times New Roman"/>
          <w:color w:val="000000"/>
          <w:shd w:val="clear" w:color="auto" w:fill="FFFFFF"/>
        </w:rPr>
        <w:t xml:space="preserve">studies estimating the </w:t>
      </w:r>
      <w:r w:rsidRPr="00E150CA">
        <w:rPr>
          <w:rFonts w:ascii="Times New Roman" w:hAnsi="Times New Roman" w:cs="Times New Roman"/>
          <w:color w:val="000000"/>
          <w:shd w:val="clear" w:color="auto" w:fill="FFFFFF"/>
        </w:rPr>
        <w:t>number of deaths associated with hypothetical changes in greenspace</w:t>
      </w:r>
      <w:r w:rsidR="00E63418">
        <w:rPr>
          <w:rFonts w:ascii="Times New Roman" w:hAnsi="Times New Roman" w:cs="Times New Roman"/>
          <w:color w:val="000000"/>
          <w:shd w:val="clear" w:color="auto" w:fill="FFFFFF"/>
        </w:rPr>
        <w:t xml:space="preserve"> in European and American cities</w:t>
      </w:r>
      <w:r w:rsidR="00A82B15">
        <w:rPr>
          <w:rFonts w:ascii="Times New Roman" w:hAnsi="Times New Roman" w:cs="Times New Roman"/>
          <w:color w:val="000000"/>
          <w:shd w:val="clear" w:color="auto" w:fill="FFFFFF"/>
        </w:rPr>
        <w:t xml:space="preserve"> indicate th</w:t>
      </w:r>
      <w:r w:rsidR="006E2A12">
        <w:rPr>
          <w:rFonts w:ascii="Times New Roman" w:hAnsi="Times New Roman" w:cs="Times New Roman"/>
          <w:color w:val="000000"/>
          <w:shd w:val="clear" w:color="auto" w:fill="FFFFFF"/>
        </w:rPr>
        <w:t>at increasing urban greenspace can reduce annual all-cause premature mortality</w:t>
      </w:r>
      <w:r w:rsidRPr="00E150CA">
        <w:rPr>
          <w:rFonts w:ascii="Times New Roman" w:hAnsi="Times New Roman" w:cs="Times New Roman"/>
          <w:color w:val="000000"/>
          <w:shd w:val="clear" w:color="auto" w:fill="FFFFFF"/>
        </w:rPr>
        <w:t xml:space="preserve">. </w:t>
      </w:r>
      <w:r w:rsidR="00EF5AD7" w:rsidRPr="00E150CA">
        <w:rPr>
          <w:rFonts w:ascii="Times New Roman" w:hAnsi="Times New Roman" w:cs="Times New Roman"/>
          <w:color w:val="000000"/>
          <w:shd w:val="clear" w:color="auto" w:fill="FFFFFF"/>
        </w:rPr>
        <w:t xml:space="preserve">A 2021 </w:t>
      </w:r>
      <w:r w:rsidR="00D3001E" w:rsidRPr="00E150CA">
        <w:rPr>
          <w:rFonts w:ascii="Times New Roman" w:hAnsi="Times New Roman" w:cs="Times New Roman"/>
          <w:color w:val="000000"/>
          <w:shd w:val="clear" w:color="auto" w:fill="FFFFFF"/>
        </w:rPr>
        <w:t>study of</w:t>
      </w:r>
      <w:r w:rsidR="00EF5AD7" w:rsidRPr="00E150CA">
        <w:rPr>
          <w:rFonts w:ascii="Times New Roman" w:hAnsi="Times New Roman" w:cs="Times New Roman"/>
          <w:color w:val="000000"/>
          <w:shd w:val="clear" w:color="auto" w:fill="FFFFFF"/>
        </w:rPr>
        <w:t xml:space="preserve"> 978 cities in 31 European countries</w:t>
      </w:r>
      <w:r w:rsidR="00D3001E" w:rsidRPr="00E150CA">
        <w:rPr>
          <w:rFonts w:ascii="Times New Roman" w:hAnsi="Times New Roman" w:cs="Times New Roman"/>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 </w:t>
      </w:r>
      <w:r w:rsidR="00EF5A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{"citationID":"EA1Brj9c","properties":{"formattedCitation":"\\super 11\\nosupersub{}","plainCitation":"11","noteIndex":0},"citationItems":[{"id":191,"uris":["http://zotero.org/users/10202395/items/DXI3UYCR"],"itemData":{"id":191,"type":"article-journal","container-title":"The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11</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 xml:space="preserve">. A </w:t>
      </w:r>
      <w:r w:rsidR="002D77F9" w:rsidRPr="00E150CA">
        <w:rPr>
          <w:rFonts w:ascii="Times New Roman" w:hAnsi="Times New Roman" w:cs="Times New Roman"/>
          <w:color w:val="000000"/>
          <w:shd w:val="clear" w:color="auto" w:fill="FFFFFF"/>
        </w:rPr>
        <w:t>2022 study of the 35 most populous</w:t>
      </w:r>
      <w:r w:rsidR="00EF5AD7" w:rsidRPr="00E150CA">
        <w:rPr>
          <w:rFonts w:ascii="Times New Roman" w:hAnsi="Times New Roman" w:cs="Times New Roman"/>
          <w:color w:val="000000"/>
          <w:shd w:val="clear" w:color="auto" w:fill="FFFFFF"/>
        </w:rPr>
        <w:t xml:space="preserve"> American cities found that </w:t>
      </w:r>
      <w:r w:rsidR="00D3799D" w:rsidRPr="00E150CA">
        <w:rPr>
          <w:rFonts w:ascii="Times New Roman" w:hAnsi="Times New Roman" w:cs="Times New Roman"/>
          <w:color w:val="000000"/>
          <w:shd w:val="clear" w:color="auto" w:fill="FFFFFF"/>
        </w:rPr>
        <w:t xml:space="preserve">if NDVI was increased by 0.1, </w:t>
      </w:r>
      <w:r w:rsidR="00EF5AD7" w:rsidRPr="00E150CA">
        <w:rPr>
          <w:rFonts w:ascii="Times New Roman" w:hAnsi="Times New Roman" w:cs="Times New Roman"/>
          <w:color w:val="000000"/>
          <w:shd w:val="clear" w:color="auto" w:fill="FFFFFF"/>
        </w:rPr>
        <w:t xml:space="preserve">38,000 deaths (95% CI: 28,640-57,281) could have been avoided in 2019 </w:t>
      </w:r>
      <w:r w:rsidR="002D77F9" w:rsidRPr="00E150CA">
        <w:rPr>
          <w:rFonts w:ascii="Times New Roman" w:hAnsi="Times New Roman" w:cs="Times New Roman"/>
          <w:color w:val="000000"/>
          <w:shd w:val="clear" w:color="auto" w:fill="FFFFFF"/>
        </w:rPr>
        <w:t xml:space="preserve">among those </w:t>
      </w:r>
      <w:r w:rsidR="00447748">
        <w:rPr>
          <w:rFonts w:ascii="Times New Roman" w:hAnsi="Times New Roman" w:cs="Times New Roman"/>
          <w:color w:val="000000"/>
          <w:shd w:val="clear" w:color="auto" w:fill="FFFFFF"/>
        </w:rPr>
        <w:t xml:space="preserve">aged </w:t>
      </w:r>
      <w:r w:rsidR="002D77F9" w:rsidRPr="00E150CA">
        <w:rPr>
          <w:rFonts w:ascii="Times New Roman" w:hAnsi="Times New Roman" w:cs="Times New Roman"/>
          <w:color w:val="000000"/>
          <w:shd w:val="clear" w:color="auto" w:fill="FFFFFF"/>
        </w:rPr>
        <w:t>65</w:t>
      </w:r>
      <w:r w:rsidR="00447748">
        <w:rPr>
          <w:rFonts w:ascii="Times New Roman" w:hAnsi="Times New Roman" w:cs="Times New Roman"/>
          <w:color w:val="000000"/>
          <w:shd w:val="clear" w:color="auto" w:fill="FFFFFF"/>
        </w:rPr>
        <w:t xml:space="preserve"> years</w:t>
      </w:r>
      <w:r w:rsidR="002D77F9" w:rsidRPr="00E150CA">
        <w:rPr>
          <w:rFonts w:ascii="Times New Roman" w:hAnsi="Times New Roman" w:cs="Times New Roman"/>
          <w:color w:val="000000"/>
          <w:shd w:val="clear" w:color="auto" w:fill="FFFFFF"/>
        </w:rPr>
        <w:t xml:space="preserve"> and older </w:t>
      </w:r>
      <w:r w:rsidR="00EF5A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{"citationID":"2IFhD644","properties":{"formattedCitation":"\\super 12\\nosupersub{}","plainCitation":"12","noteIndex":0},"citationItems":[{"id":259,"uris":["http://zotero.org/users/10202395/items/AXXINCTS"],"itemData":{"id":259,"type":"article-journal","abstract":"Across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12</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w:t>
      </w:r>
      <w:r w:rsidR="006E2A12">
        <w:rPr>
          <w:rFonts w:ascii="Times New Roman" w:hAnsi="Times New Roman" w:cs="Times New Roman"/>
          <w:color w:val="000000"/>
          <w:shd w:val="clear" w:color="auto" w:fill="FFFFFF"/>
        </w:rPr>
        <w:t xml:space="preserve"> These studies </w:t>
      </w:r>
      <w:r w:rsidR="00CF3D70">
        <w:rPr>
          <w:rFonts w:ascii="Times New Roman" w:hAnsi="Times New Roman" w:cs="Times New Roman"/>
          <w:color w:val="000000"/>
          <w:shd w:val="clear" w:color="auto" w:fill="FFFFFF"/>
        </w:rPr>
        <w:t xml:space="preserve">show that urban greenspace can improve health. However, a global health impact assessment is needed to characterize the potential health benefits from increasing greenspace across a broader range of climate and regional contexts. </w:t>
      </w:r>
    </w:p>
    <w:p w14:paraId="6257F15D" w14:textId="77777777" w:rsidR="00A07A0D" w:rsidRDefault="00A07A0D" w:rsidP="007B6224">
      <w:pPr>
        <w:rPr>
          <w:rFonts w:ascii="Times New Roman" w:hAnsi="Times New Roman" w:cs="Times New Roman"/>
          <w:color w:val="000000"/>
          <w:shd w:val="clear" w:color="auto" w:fill="FFFFFF"/>
        </w:rPr>
      </w:pPr>
    </w:p>
    <w:p w14:paraId="6C029ED5" w14:textId="10DB3CEC" w:rsidR="00952099" w:rsidRPr="00E150CA" w:rsidRDefault="006036D8"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In 2020, The Lancet Countdown began tracking u</w:t>
      </w:r>
      <w:r w:rsidR="007A26CC" w:rsidRPr="00E150CA">
        <w:rPr>
          <w:rFonts w:ascii="Times New Roman" w:hAnsi="Times New Roman" w:cs="Times New Roman"/>
          <w:color w:val="000000"/>
          <w:shd w:val="clear" w:color="auto" w:fill="FFFFFF"/>
        </w:rPr>
        <w:t>rban greenspace</w:t>
      </w:r>
      <w:r w:rsidR="00717770" w:rsidRPr="00E150CA">
        <w:rPr>
          <w:rFonts w:ascii="Times New Roman" w:hAnsi="Times New Roman" w:cs="Times New Roman"/>
          <w:color w:val="000000"/>
          <w:shd w:val="clear" w:color="auto" w:fill="FFFFFF"/>
        </w:rPr>
        <w:t xml:space="preserve"> across a global set of cities</w:t>
      </w:r>
      <w:r w:rsidR="007A26CC" w:rsidRPr="00E150CA">
        <w:rPr>
          <w:rFonts w:ascii="Times New Roman" w:hAnsi="Times New Roman" w:cs="Times New Roman"/>
          <w:color w:val="000000"/>
          <w:shd w:val="clear" w:color="auto" w:fill="FFFFFF"/>
        </w:rPr>
        <w:t xml:space="preserve">. </w:t>
      </w:r>
      <w:r w:rsidR="00855772" w:rsidRPr="00E150CA">
        <w:rPr>
          <w:rFonts w:ascii="Times New Roman" w:hAnsi="Times New Roman" w:cs="Times New Roman"/>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{"citationID":"DAlaYyHt","properties":{"formattedCitation":"\\super 13\\nosupersub{}","plainCitation":"13","noteIndex":0},"citationItems":[{"id":754,"uris":["http://zotero.org/users/10202395/items/5RX5BIJN"],"itemData":{"id":754,"type":"article-journal","container-title":"The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13</w:t>
      </w:r>
      <w:r w:rsidR="00712FD7" w:rsidRPr="00E150CA">
        <w:rPr>
          <w:rFonts w:ascii="Times New Roman" w:hAnsi="Times New Roman" w:cs="Times New Roman"/>
          <w:color w:val="000000"/>
          <w:shd w:val="clear" w:color="auto" w:fill="FFFFFF"/>
        </w:rPr>
        <w:fldChar w:fldCharType="end"/>
      </w:r>
      <w:r w:rsidR="00DD7A83" w:rsidRPr="00E150CA">
        <w:rPr>
          <w:rFonts w:ascii="Times New Roman" w:hAnsi="Times New Roman" w:cs="Times New Roman"/>
          <w:color w:val="000000"/>
          <w:shd w:val="clear" w:color="auto" w:fill="FFFFFF"/>
        </w:rPr>
        <w:t xml:space="preserve"> </w:t>
      </w:r>
      <w:commentRangeStart w:id="3"/>
      <w:r w:rsidR="00703441">
        <w:rPr>
          <w:rFonts w:ascii="Times New Roman" w:hAnsi="Times New Roman" w:cs="Times New Roman"/>
          <w:color w:val="000000"/>
          <w:shd w:val="clear" w:color="auto" w:fill="FFFFFF"/>
        </w:rPr>
        <w:t>We update the Lancet Countdown methodology to capture population at a finer scale (100m instead of 1km resolution) and to remove water from the urban greenspace calculation rather than in</w:t>
      </w:r>
      <w:r w:rsidR="00834FE1">
        <w:rPr>
          <w:rFonts w:ascii="Times New Roman" w:hAnsi="Times New Roman" w:cs="Times New Roman"/>
          <w:color w:val="000000"/>
          <w:shd w:val="clear" w:color="auto" w:fill="FFFFFF"/>
        </w:rPr>
        <w:t xml:space="preserve">clude it as zero. </w:t>
      </w:r>
      <w:commentRangeEnd w:id="3"/>
      <w:r w:rsidR="00834FE1">
        <w:rPr>
          <w:rStyle w:val="CommentReference"/>
        </w:rPr>
        <w:commentReference w:id="3"/>
      </w:r>
      <w:r w:rsidR="00BE6189" w:rsidRPr="00E150CA">
        <w:rPr>
          <w:rFonts w:ascii="Times New Roman" w:hAnsi="Times New Roman" w:cs="Times New Roman"/>
          <w:color w:val="000000"/>
          <w:shd w:val="clear" w:color="auto" w:fill="FFFFFF"/>
        </w:rPr>
        <w:t xml:space="preserve">We </w:t>
      </w:r>
      <w:r w:rsidR="00834FE1">
        <w:rPr>
          <w:rFonts w:ascii="Times New Roman" w:hAnsi="Times New Roman" w:cs="Times New Roman"/>
          <w:color w:val="000000"/>
          <w:shd w:val="clear" w:color="auto" w:fill="FFFFFF"/>
        </w:rPr>
        <w:t xml:space="preserve">further </w:t>
      </w:r>
      <w:r w:rsidR="00BE6189" w:rsidRPr="00E150CA">
        <w:rPr>
          <w:rFonts w:ascii="Times New Roman" w:hAnsi="Times New Roman" w:cs="Times New Roman"/>
          <w:color w:val="000000"/>
          <w:shd w:val="clear" w:color="auto" w:fill="FFFFFF"/>
        </w:rPr>
        <w:t xml:space="preserve">conduct a health impact assessment of the excess or avoided deaths associated with changes in </w:t>
      </w:r>
      <w:r w:rsidR="005160DC">
        <w:rPr>
          <w:rFonts w:ascii="Times New Roman" w:hAnsi="Times New Roman" w:cs="Times New Roman"/>
          <w:color w:val="000000"/>
          <w:shd w:val="clear" w:color="auto" w:fill="FFFFFF"/>
        </w:rPr>
        <w:t xml:space="preserve">urban </w:t>
      </w:r>
      <w:r w:rsidR="00BE6189" w:rsidRPr="00E150CA">
        <w:rPr>
          <w:rFonts w:ascii="Times New Roman" w:hAnsi="Times New Roman" w:cs="Times New Roman"/>
          <w:color w:val="000000"/>
          <w:shd w:val="clear" w:color="auto" w:fill="FFFFFF"/>
        </w:rPr>
        <w:t>greenspace over time across 1,04</w:t>
      </w:r>
      <w:r w:rsidR="00BB75C8">
        <w:rPr>
          <w:rFonts w:ascii="Times New Roman" w:hAnsi="Times New Roman" w:cs="Times New Roman"/>
          <w:color w:val="000000"/>
          <w:shd w:val="clear" w:color="auto" w:fill="FFFFFF"/>
        </w:rPr>
        <w:t>1</w:t>
      </w:r>
      <w:r w:rsidR="00BE6189" w:rsidRPr="00E150CA">
        <w:rPr>
          <w:rFonts w:ascii="Times New Roman" w:hAnsi="Times New Roman" w:cs="Times New Roman"/>
          <w:color w:val="000000"/>
          <w:shd w:val="clear" w:color="auto" w:fill="FFFFFF"/>
        </w:rPr>
        <w:t xml:space="preserve"> global cities</w:t>
      </w:r>
      <w:r w:rsidR="005160DC">
        <w:rPr>
          <w:rFonts w:ascii="Times New Roman" w:hAnsi="Times New Roman" w:cs="Times New Roman"/>
          <w:color w:val="000000"/>
          <w:shd w:val="clear" w:color="auto" w:fill="FFFFFF"/>
        </w:rPr>
        <w:t xml:space="preserve"> included in the Lancet Countdown’s greenspace analysis</w:t>
      </w:r>
      <w:r w:rsidR="00BE6189" w:rsidRPr="00E150CA">
        <w:rPr>
          <w:rFonts w:ascii="Times New Roman" w:hAnsi="Times New Roman" w:cs="Times New Roman"/>
          <w:color w:val="000000"/>
          <w:shd w:val="clear" w:color="auto" w:fill="FFFFFF"/>
        </w:rPr>
        <w:t>.</w:t>
      </w:r>
      <w:r w:rsidR="00531C5E" w:rsidRPr="00E150CA">
        <w:rPr>
          <w:rFonts w:ascii="Times New Roman" w:hAnsi="Times New Roman" w:cs="Times New Roman"/>
          <w:color w:val="000000"/>
          <w:shd w:val="clear" w:color="auto" w:fill="FFFFFF"/>
        </w:rPr>
        <w:t xml:space="preserve"> </w:t>
      </w:r>
      <w:r w:rsidR="003C57E4">
        <w:rPr>
          <w:rFonts w:ascii="Times New Roman" w:hAnsi="Times New Roman" w:cs="Times New Roman"/>
          <w:color w:val="000000"/>
          <w:shd w:val="clear" w:color="auto" w:fill="FFFFFF"/>
        </w:rPr>
        <w:t xml:space="preserve">We characterize urban greenspace across these cities from 2014 to </w:t>
      </w:r>
      <w:r w:rsidR="004A429B">
        <w:rPr>
          <w:rFonts w:ascii="Times New Roman" w:hAnsi="Times New Roman" w:cs="Times New Roman"/>
          <w:color w:val="000000"/>
          <w:shd w:val="clear" w:color="auto" w:fill="FFFFFF"/>
        </w:rPr>
        <w:t>2023 and</w:t>
      </w:r>
      <w:r w:rsidR="003C57E4">
        <w:rPr>
          <w:rFonts w:ascii="Times New Roman" w:hAnsi="Times New Roman" w:cs="Times New Roman"/>
          <w:color w:val="000000"/>
          <w:shd w:val="clear" w:color="auto" w:fill="FFFFFF"/>
        </w:rPr>
        <w:t xml:space="preserve"> estimated the associated health impact of changes in greenspace between two five-year periods, 2014-201</w:t>
      </w:r>
      <w:r w:rsidR="004A429B">
        <w:rPr>
          <w:rFonts w:ascii="Times New Roman" w:hAnsi="Times New Roman" w:cs="Times New Roman"/>
          <w:color w:val="000000"/>
          <w:shd w:val="clear" w:color="auto" w:fill="FFFFFF"/>
        </w:rPr>
        <w:t>8</w:t>
      </w:r>
      <w:r w:rsidR="003C57E4">
        <w:rPr>
          <w:rFonts w:ascii="Times New Roman" w:hAnsi="Times New Roman" w:cs="Times New Roman"/>
          <w:color w:val="000000"/>
          <w:shd w:val="clear" w:color="auto" w:fill="FFFFFF"/>
        </w:rPr>
        <w:t xml:space="preserve"> and 20</w:t>
      </w:r>
      <w:r w:rsidR="004A429B">
        <w:rPr>
          <w:rFonts w:ascii="Times New Roman" w:hAnsi="Times New Roman" w:cs="Times New Roman"/>
          <w:color w:val="000000"/>
          <w:shd w:val="clear" w:color="auto" w:fill="FFFFFF"/>
        </w:rPr>
        <w:t>19</w:t>
      </w:r>
      <w:r w:rsidR="003C57E4">
        <w:rPr>
          <w:rFonts w:ascii="Times New Roman" w:hAnsi="Times New Roman" w:cs="Times New Roman"/>
          <w:color w:val="000000"/>
          <w:shd w:val="clear" w:color="auto" w:fill="FFFFFF"/>
        </w:rPr>
        <w:t>-2023</w:t>
      </w:r>
      <w:r w:rsidR="004A429B">
        <w:rPr>
          <w:rFonts w:ascii="Times New Roman" w:hAnsi="Times New Roman" w:cs="Times New Roman"/>
          <w:color w:val="000000"/>
          <w:shd w:val="clear" w:color="auto" w:fill="FFFFFF"/>
        </w:rPr>
        <w:t>.</w:t>
      </w:r>
      <w:r w:rsidR="001D6941">
        <w:rPr>
          <w:rFonts w:ascii="Times New Roman" w:hAnsi="Times New Roman" w:cs="Times New Roman"/>
          <w:color w:val="000000"/>
          <w:shd w:val="clear" w:color="auto" w:fill="FFFFFF"/>
        </w:rPr>
        <w:t xml:space="preserve"> The results of this study can be used to compare greenspace across cities and </w:t>
      </w:r>
      <w:r w:rsidR="004A429B">
        <w:rPr>
          <w:rFonts w:ascii="Times New Roman" w:hAnsi="Times New Roman" w:cs="Times New Roman"/>
          <w:color w:val="000000"/>
          <w:shd w:val="clear" w:color="auto" w:fill="FFFFFF"/>
        </w:rPr>
        <w:t>time to better understand the health implications of</w:t>
      </w:r>
      <w:r w:rsidR="008F0486">
        <w:rPr>
          <w:rFonts w:ascii="Times New Roman" w:hAnsi="Times New Roman" w:cs="Times New Roman"/>
          <w:color w:val="000000"/>
          <w:shd w:val="clear" w:color="auto" w:fill="FFFFFF"/>
        </w:rPr>
        <w:t xml:space="preserve"> global</w:t>
      </w:r>
      <w:r w:rsidR="004A429B">
        <w:rPr>
          <w:rFonts w:ascii="Times New Roman" w:hAnsi="Times New Roman" w:cs="Times New Roman"/>
          <w:color w:val="000000"/>
          <w:shd w:val="clear" w:color="auto" w:fill="FFFFFF"/>
        </w:rPr>
        <w:t xml:space="preserve"> changes to the urban natural environment over the last decade.  </w:t>
      </w:r>
    </w:p>
    <w:p w14:paraId="26590397" w14:textId="77777777" w:rsidR="00FA2EC9" w:rsidRPr="00E150CA" w:rsidRDefault="00FA2EC9" w:rsidP="00551D54">
      <w:pPr>
        <w:rPr>
          <w:rFonts w:ascii="Times New Roman" w:hAnsi="Times New Roman" w:cs="Times New Roman"/>
        </w:rPr>
      </w:pPr>
    </w:p>
    <w:p w14:paraId="35625F09" w14:textId="77777777" w:rsidR="00FC67E2" w:rsidRDefault="00FC67E2" w:rsidP="00551D54">
      <w:pPr>
        <w:rPr>
          <w:rFonts w:ascii="Times New Roman" w:hAnsi="Times New Roman" w:cs="Times New Roman"/>
          <w:b/>
          <w:bCs/>
        </w:rPr>
      </w:pPr>
    </w:p>
    <w:p w14:paraId="04198E93" w14:textId="0C83BFD1"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Method</w:t>
      </w:r>
      <w:r w:rsidR="002C67A4" w:rsidRPr="00E150CA">
        <w:rPr>
          <w:rFonts w:ascii="Times New Roman" w:hAnsi="Times New Roman" w:cs="Times New Roman"/>
          <w:b/>
          <w:bCs/>
        </w:rPr>
        <w:t>s</w:t>
      </w:r>
    </w:p>
    <w:p w14:paraId="6103DD8C" w14:textId="77777777" w:rsidR="000736DF" w:rsidRDefault="000736DF" w:rsidP="00551D54">
      <w:pPr>
        <w:rPr>
          <w:rFonts w:ascii="Times New Roman" w:hAnsi="Times New Roman" w:cs="Times New Roman"/>
        </w:rPr>
      </w:pPr>
    </w:p>
    <w:p w14:paraId="5C1B45D6" w14:textId="04BB77BE" w:rsidR="00595315" w:rsidRDefault="00595315" w:rsidP="00551D54">
      <w:pPr>
        <w:rPr>
          <w:rFonts w:ascii="Times New Roman" w:hAnsi="Times New Roman" w:cs="Times New Roman"/>
        </w:rPr>
      </w:pPr>
      <w:r>
        <w:rPr>
          <w:rFonts w:ascii="Times New Roman" w:hAnsi="Times New Roman" w:cs="Times New Roman"/>
        </w:rPr>
        <w:t xml:space="preserve">We estimated urban greenspace </w:t>
      </w:r>
      <w:r w:rsidR="009B7B4B">
        <w:rPr>
          <w:rFonts w:ascii="Times New Roman" w:hAnsi="Times New Roman" w:cs="Times New Roman"/>
        </w:rPr>
        <w:t xml:space="preserve">using the </w:t>
      </w:r>
      <w:r w:rsidR="00675FFE">
        <w:rPr>
          <w:rFonts w:ascii="Times New Roman" w:hAnsi="Times New Roman" w:cs="Times New Roman"/>
        </w:rPr>
        <w:t>population-weighted greenest</w:t>
      </w:r>
      <w:ins w:id="4" w:author="Martin, Greta Katherine" w:date="2024-10-29T11:09:00Z" w16du:dateUtc="2024-10-29T15:09:00Z">
        <w:r w:rsidR="000011F2">
          <w:rPr>
            <w:rFonts w:ascii="Times New Roman" w:hAnsi="Times New Roman" w:cs="Times New Roman"/>
          </w:rPr>
          <w:t xml:space="preserve"> </w:t>
        </w:r>
      </w:ins>
      <w:del w:id="5" w:author="Martin, Greta Katherine" w:date="2024-10-29T11:09:00Z" w16du:dateUtc="2024-10-29T15:09:00Z">
        <w:r w:rsidR="00675FFE" w:rsidDel="000011F2">
          <w:rPr>
            <w:rFonts w:ascii="Times New Roman" w:hAnsi="Times New Roman" w:cs="Times New Roman"/>
          </w:rPr>
          <w:delText>-</w:delText>
        </w:r>
      </w:del>
      <w:r w:rsidR="00675FFE">
        <w:rPr>
          <w:rFonts w:ascii="Times New Roman" w:hAnsi="Times New Roman" w:cs="Times New Roman"/>
        </w:rPr>
        <w:t xml:space="preserve">season </w:t>
      </w:r>
      <w:r w:rsidR="009B7B4B">
        <w:rPr>
          <w:rFonts w:ascii="Times New Roman" w:hAnsi="Times New Roman" w:cs="Times New Roman"/>
        </w:rPr>
        <w:t xml:space="preserve">normalized difference vegetation index (NDVI) from </w:t>
      </w:r>
      <w:r w:rsidR="004A6A1E">
        <w:rPr>
          <w:rFonts w:ascii="Times New Roman" w:hAnsi="Times New Roman" w:cs="Times New Roman"/>
        </w:rPr>
        <w:t>2014</w:t>
      </w:r>
      <w:r w:rsidR="009B7B4B">
        <w:rPr>
          <w:rFonts w:ascii="Times New Roman" w:hAnsi="Times New Roman" w:cs="Times New Roman"/>
        </w:rPr>
        <w:t xml:space="preserve"> to </w:t>
      </w:r>
      <w:r w:rsidR="004A6A1E">
        <w:rPr>
          <w:rFonts w:ascii="Times New Roman" w:hAnsi="Times New Roman" w:cs="Times New Roman"/>
        </w:rPr>
        <w:t>2023</w:t>
      </w:r>
      <w:r w:rsidR="009B7B4B">
        <w:rPr>
          <w:rFonts w:ascii="Times New Roman" w:hAnsi="Times New Roman" w:cs="Times New Roman"/>
        </w:rPr>
        <w:t>,</w:t>
      </w:r>
      <w:r w:rsidR="004A6A1E">
        <w:rPr>
          <w:rFonts w:ascii="Times New Roman" w:hAnsi="Times New Roman" w:cs="Times New Roman"/>
        </w:rPr>
        <w:t xml:space="preserve"> </w:t>
      </w:r>
      <w:r>
        <w:rPr>
          <w:rFonts w:ascii="Times New Roman" w:hAnsi="Times New Roman" w:cs="Times New Roman"/>
        </w:rPr>
        <w:t>in 1,04</w:t>
      </w:r>
      <w:r w:rsidR="00D85548">
        <w:rPr>
          <w:rFonts w:ascii="Times New Roman" w:hAnsi="Times New Roman" w:cs="Times New Roman"/>
        </w:rPr>
        <w:t>1</w:t>
      </w:r>
      <w:r>
        <w:rPr>
          <w:rFonts w:ascii="Times New Roman" w:hAnsi="Times New Roman" w:cs="Times New Roman"/>
        </w:rPr>
        <w:t xml:space="preserve"> cities across 174 countries. We then </w:t>
      </w:r>
      <w:r w:rsidR="009B7B4B">
        <w:rPr>
          <w:rFonts w:ascii="Times New Roman" w:hAnsi="Times New Roman" w:cs="Times New Roman"/>
        </w:rPr>
        <w:t xml:space="preserve">estimated </w:t>
      </w:r>
      <w:r w:rsidRPr="007C220F">
        <w:rPr>
          <w:rFonts w:ascii="Times New Roman" w:hAnsi="Times New Roman" w:cs="Times New Roman"/>
        </w:rPr>
        <w:t xml:space="preserve">the </w:t>
      </w:r>
      <w:r w:rsidR="009B7B4B">
        <w:rPr>
          <w:rFonts w:ascii="Times New Roman" w:hAnsi="Times New Roman" w:cs="Times New Roman"/>
        </w:rPr>
        <w:t xml:space="preserve">mortality </w:t>
      </w:r>
      <w:r w:rsidRPr="007C220F">
        <w:rPr>
          <w:rFonts w:ascii="Times New Roman" w:hAnsi="Times New Roman" w:cs="Times New Roman"/>
        </w:rPr>
        <w:t xml:space="preserve">change in each </w:t>
      </w:r>
      <w:r w:rsidR="009B7B4B">
        <w:rPr>
          <w:rFonts w:ascii="Times New Roman" w:hAnsi="Times New Roman" w:cs="Times New Roman"/>
        </w:rPr>
        <w:t xml:space="preserve">city </w:t>
      </w:r>
      <w:r w:rsidRPr="007C220F">
        <w:rPr>
          <w:rFonts w:ascii="Times New Roman" w:hAnsi="Times New Roman" w:cs="Times New Roman"/>
        </w:rPr>
        <w:t xml:space="preserve">associated with </w:t>
      </w:r>
      <w:r w:rsidR="009B7B4B">
        <w:rPr>
          <w:rFonts w:ascii="Times New Roman" w:hAnsi="Times New Roman" w:cs="Times New Roman"/>
        </w:rPr>
        <w:t xml:space="preserve">NDVI </w:t>
      </w:r>
      <w:r w:rsidRPr="007C220F">
        <w:rPr>
          <w:rFonts w:ascii="Times New Roman" w:hAnsi="Times New Roman" w:cs="Times New Roman"/>
        </w:rPr>
        <w:t xml:space="preserve">changes </w:t>
      </w:r>
      <w:r w:rsidR="009B7B4B">
        <w:rPr>
          <w:rFonts w:ascii="Times New Roman" w:hAnsi="Times New Roman" w:cs="Times New Roman"/>
        </w:rPr>
        <w:t>between two five-year periods, from</w:t>
      </w:r>
      <w:r w:rsidR="009B7B4B" w:rsidRPr="007C220F">
        <w:rPr>
          <w:rFonts w:ascii="Times New Roman" w:hAnsi="Times New Roman" w:cs="Times New Roman"/>
        </w:rPr>
        <w:t xml:space="preserve"> </w:t>
      </w:r>
      <w:r w:rsidR="00D3065F">
        <w:rPr>
          <w:rFonts w:ascii="Times New Roman" w:hAnsi="Times New Roman" w:cs="Times New Roman"/>
        </w:rPr>
        <w:t>2014-2018</w:t>
      </w:r>
      <w:r w:rsidRPr="007C220F">
        <w:rPr>
          <w:rFonts w:ascii="Times New Roman" w:hAnsi="Times New Roman" w:cs="Times New Roman"/>
        </w:rPr>
        <w:t xml:space="preserve"> </w:t>
      </w:r>
      <w:r w:rsidR="007E09D3">
        <w:rPr>
          <w:rFonts w:ascii="Times New Roman" w:hAnsi="Times New Roman" w:cs="Times New Roman"/>
        </w:rPr>
        <w:t>to</w:t>
      </w:r>
      <w:r w:rsidRPr="007C220F">
        <w:rPr>
          <w:rFonts w:ascii="Times New Roman" w:hAnsi="Times New Roman" w:cs="Times New Roman"/>
        </w:rPr>
        <w:t xml:space="preserve"> </w:t>
      </w:r>
      <w:r w:rsidR="00D3065F">
        <w:rPr>
          <w:rFonts w:ascii="Times New Roman" w:hAnsi="Times New Roman" w:cs="Times New Roman"/>
        </w:rPr>
        <w:t>2019-2023</w:t>
      </w:r>
      <w:r w:rsidRPr="007C220F">
        <w:rPr>
          <w:rFonts w:ascii="Times New Roman" w:hAnsi="Times New Roman" w:cs="Times New Roman"/>
        </w:rPr>
        <w:t xml:space="preserve">. </w:t>
      </w:r>
      <w:r w:rsidR="00EA3427" w:rsidRPr="007C220F">
        <w:rPr>
          <w:rFonts w:ascii="Times New Roman" w:hAnsi="Times New Roman" w:cs="Times New Roman"/>
        </w:rPr>
        <w:t xml:space="preserve">We </w:t>
      </w:r>
      <w:r w:rsidR="00675FFE">
        <w:rPr>
          <w:rFonts w:ascii="Times New Roman" w:hAnsi="Times New Roman" w:cs="Times New Roman"/>
        </w:rPr>
        <w:t>defined urban extents using</w:t>
      </w:r>
      <w:r w:rsidR="00675FFE" w:rsidRPr="007C220F">
        <w:rPr>
          <w:rFonts w:ascii="Times New Roman" w:hAnsi="Times New Roman" w:cs="Times New Roman"/>
        </w:rPr>
        <w:t xml:space="preserve"> </w:t>
      </w:r>
      <w:r w:rsidR="00EA3427" w:rsidRPr="007C220F">
        <w:rPr>
          <w:rFonts w:ascii="Times New Roman" w:hAnsi="Times New Roman" w:cs="Times New Roman"/>
        </w:rPr>
        <w:t xml:space="preserve">the </w:t>
      </w:r>
      <w:r w:rsidR="007C220F" w:rsidRPr="007C220F">
        <w:rPr>
          <w:rFonts w:ascii="Times New Roman" w:hAnsi="Times New Roman" w:cs="Times New Roman"/>
        </w:rPr>
        <w:t>Global Human Settlement Urban Centre Database (GHS-UCDB)</w:t>
      </w:r>
      <w:r w:rsidR="00675FFE">
        <w:rPr>
          <w:rFonts w:ascii="Times New Roman" w:hAnsi="Times New Roman" w:cs="Times New Roman"/>
        </w:rPr>
        <w:t xml:space="preserve">, which provides </w:t>
      </w:r>
      <w:r w:rsidR="00EA3427" w:rsidRPr="007C220F">
        <w:rPr>
          <w:rFonts w:ascii="Times New Roman" w:hAnsi="Times New Roman" w:cs="Times New Roman"/>
        </w:rPr>
        <w:t>a consistent methodology based on</w:t>
      </w:r>
      <w:r w:rsidR="00432318" w:rsidRPr="007C220F">
        <w:rPr>
          <w:rFonts w:ascii="Times New Roman" w:hAnsi="Times New Roman" w:cs="Times New Roman"/>
        </w:rPr>
        <w:t xml:space="preserve"> population and</w:t>
      </w:r>
      <w:r w:rsidR="00EA3427" w:rsidRPr="007C220F">
        <w:rPr>
          <w:rFonts w:ascii="Times New Roman" w:hAnsi="Times New Roman" w:cs="Times New Roman"/>
        </w:rPr>
        <w:t xml:space="preserve"> </w:t>
      </w:r>
      <w:r w:rsidR="00432318" w:rsidRPr="007C220F">
        <w:rPr>
          <w:rFonts w:ascii="Times New Roman" w:hAnsi="Times New Roman" w:cs="Times New Roman"/>
        </w:rPr>
        <w:t>remote sensing data.</w:t>
      </w:r>
      <w:r w:rsidR="00CE7C15" w:rsidRPr="007C220F">
        <w:rPr>
          <w:rFonts w:ascii="Times New Roman" w:hAnsi="Times New Roman" w:cs="Times New Roman"/>
        </w:rPr>
        <w:fldChar w:fldCharType="begin"/>
      </w:r>
      <w:r w:rsidR="00CE7C15" w:rsidRPr="007C220F">
        <w:rPr>
          <w:rFonts w:ascii="Times New Roman" w:hAnsi="Times New Roman" w:cs="Times New Roman"/>
        </w:rPr>
        <w:instrText xml:space="preserve"> ADDIN ZOTERO_ITEM CSL_CITATION {"citationID":"rAD9MYvP","properties":{"formattedCitation":"\\super 14\\nosupersub{}","plainCitation":"14","noteIndex":0},"citationItems":[{"id":757,"uris":["http://zotero.org/users/10202395/items/FBYZPBIZ"],"itemData":{"id":757,"type":"dataset","abstract":"The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rPr>
          <w:rFonts w:ascii="Times New Roman" w:hAnsi="Times New Roman" w:cs="Times New Roman"/>
        </w:rPr>
        <w:fldChar w:fldCharType="separate"/>
      </w:r>
      <w:r w:rsidR="00CE7C15" w:rsidRPr="007C220F">
        <w:rPr>
          <w:rFonts w:ascii="Times New Roman" w:hAnsi="Times New Roman" w:cs="Times New Roman"/>
          <w:vertAlign w:val="superscript"/>
        </w:rPr>
        <w:t>14</w:t>
      </w:r>
      <w:r w:rsidR="00CE7C15" w:rsidRPr="007C220F">
        <w:rPr>
          <w:rFonts w:ascii="Times New Roman" w:hAnsi="Times New Roman" w:cs="Times New Roman"/>
        </w:rPr>
        <w:fldChar w:fldCharType="end"/>
      </w:r>
      <w:r w:rsidR="00B723B6" w:rsidRPr="007C220F">
        <w:rPr>
          <w:rFonts w:ascii="Times New Roman" w:hAnsi="Times New Roman" w:cs="Times New Roman"/>
        </w:rPr>
        <w:t xml:space="preserve"> Cities were included if they were the most populous in their country or had over 500,000 inhabitants. </w:t>
      </w:r>
      <w:commentRangeStart w:id="6"/>
      <w:commentRangeStart w:id="7"/>
      <w:r w:rsidR="007E09D3">
        <w:rPr>
          <w:rFonts w:ascii="Times New Roman" w:hAnsi="Times New Roman" w:cs="Times New Roman"/>
        </w:rPr>
        <w:t xml:space="preserve">Twenty-two countries did not have cities in </w:t>
      </w:r>
      <w:r w:rsidR="00B723B6" w:rsidRPr="007C220F">
        <w:rPr>
          <w:rFonts w:ascii="Times New Roman" w:hAnsi="Times New Roman" w:cs="Times New Roman"/>
        </w:rPr>
        <w:t xml:space="preserve">the </w:t>
      </w:r>
      <w:r w:rsidR="007C220F" w:rsidRPr="007C220F">
        <w:rPr>
          <w:rFonts w:ascii="Times New Roman" w:hAnsi="Times New Roman" w:cs="Times New Roman"/>
        </w:rPr>
        <w:t>GHS-</w:t>
      </w:r>
      <w:r w:rsidR="00B723B6" w:rsidRPr="007C220F">
        <w:rPr>
          <w:rFonts w:ascii="Times New Roman" w:hAnsi="Times New Roman" w:cs="Times New Roman"/>
        </w:rPr>
        <w:t>UCDB</w:t>
      </w:r>
      <w:r w:rsidR="007E09D3">
        <w:rPr>
          <w:rFonts w:ascii="Times New Roman" w:hAnsi="Times New Roman" w:cs="Times New Roman"/>
        </w:rPr>
        <w:t xml:space="preserve"> and </w:t>
      </w:r>
      <w:r w:rsidR="00B723B6" w:rsidRPr="007C220F">
        <w:rPr>
          <w:rFonts w:ascii="Times New Roman" w:hAnsi="Times New Roman" w:cs="Times New Roman"/>
        </w:rPr>
        <w:t>were</w:t>
      </w:r>
      <w:r w:rsidR="00B723B6">
        <w:rPr>
          <w:rFonts w:ascii="Times New Roman" w:hAnsi="Times New Roman" w:cs="Times New Roman"/>
        </w:rPr>
        <w:t xml:space="preserve"> not represented in the analysis. </w:t>
      </w:r>
      <w:commentRangeEnd w:id="6"/>
      <w:r w:rsidR="00AD0485">
        <w:rPr>
          <w:rStyle w:val="CommentReference"/>
        </w:rPr>
        <w:commentReference w:id="6"/>
      </w:r>
      <w:commentRangeEnd w:id="7"/>
      <w:r w:rsidR="00867BD2">
        <w:rPr>
          <w:rStyle w:val="CommentReference"/>
        </w:rPr>
        <w:commentReference w:id="7"/>
      </w:r>
      <w:r w:rsidR="00B723B6">
        <w:rPr>
          <w:rFonts w:ascii="Times New Roman" w:hAnsi="Times New Roman" w:cs="Times New Roman"/>
        </w:rPr>
        <w:t xml:space="preserve"> </w:t>
      </w:r>
    </w:p>
    <w:p w14:paraId="3DC394E4" w14:textId="77777777" w:rsidR="00C1696B" w:rsidRPr="00E150CA" w:rsidRDefault="00C1696B" w:rsidP="00551D54">
      <w:pPr>
        <w:rPr>
          <w:rFonts w:ascii="Times New Roman" w:hAnsi="Times New Roman" w:cs="Times New Roman"/>
        </w:rPr>
      </w:pPr>
    </w:p>
    <w:p w14:paraId="0F8F828B" w14:textId="41CCF01D" w:rsidR="00A06A27" w:rsidRDefault="00E457AE" w:rsidP="00551D54">
      <w:pPr>
        <w:rPr>
          <w:rFonts w:ascii="Times New Roman" w:hAnsi="Times New Roman" w:cs="Times New Roman"/>
          <w:i/>
          <w:iCs/>
        </w:rPr>
      </w:pPr>
      <w:r>
        <w:rPr>
          <w:rFonts w:ascii="Times New Roman" w:hAnsi="Times New Roman" w:cs="Times New Roman"/>
          <w:i/>
          <w:iCs/>
        </w:rPr>
        <w:t>Population-weighted greenest season NDVI</w:t>
      </w:r>
    </w:p>
    <w:p w14:paraId="0089DEA3" w14:textId="77777777" w:rsidR="00D51E22" w:rsidRPr="00E150CA" w:rsidRDefault="00D51E22" w:rsidP="00551D54">
      <w:pPr>
        <w:rPr>
          <w:rFonts w:ascii="Times New Roman" w:hAnsi="Times New Roman" w:cs="Times New Roman"/>
          <w:i/>
          <w:iCs/>
        </w:rPr>
      </w:pPr>
    </w:p>
    <w:p w14:paraId="125EAC6C" w14:textId="1A764903" w:rsidR="000231D0" w:rsidRDefault="00090A79" w:rsidP="00551D54">
      <w:pPr>
        <w:rPr>
          <w:rFonts w:ascii="Times New Roman" w:hAnsi="Times New Roman" w:cs="Times New Roman"/>
        </w:rPr>
      </w:pPr>
      <w:r>
        <w:rPr>
          <w:rFonts w:ascii="Times New Roman" w:hAnsi="Times New Roman" w:cs="Times New Roman"/>
        </w:rPr>
        <w:t>For NDVI, we used</w:t>
      </w:r>
      <w:r w:rsidR="00D51E22">
        <w:rPr>
          <w:rFonts w:ascii="Times New Roman" w:hAnsi="Times New Roman" w:cs="Times New Roman"/>
        </w:rPr>
        <w:t xml:space="preserve"> Landsat</w:t>
      </w:r>
      <w:r w:rsidR="008E053E">
        <w:rPr>
          <w:rFonts w:ascii="Times New Roman" w:hAnsi="Times New Roman" w:cs="Times New Roman"/>
        </w:rPr>
        <w:t xml:space="preserve"> 8 satellite</w:t>
      </w:r>
      <w:r w:rsidR="0093536B">
        <w:rPr>
          <w:rFonts w:ascii="Times New Roman" w:hAnsi="Times New Roman" w:cs="Times New Roman"/>
        </w:rPr>
        <w:t xml:space="preserve"> imagery</w:t>
      </w:r>
      <w:r w:rsidR="0060540D">
        <w:rPr>
          <w:rFonts w:ascii="Times New Roman" w:hAnsi="Times New Roman" w:cs="Times New Roman"/>
        </w:rPr>
        <w:t>,</w:t>
      </w:r>
      <w:r>
        <w:rPr>
          <w:rFonts w:ascii="Times New Roman" w:hAnsi="Times New Roman" w:cs="Times New Roman"/>
        </w:rPr>
        <w:t xml:space="preserve"> </w:t>
      </w:r>
      <w:r w:rsidR="0060540D">
        <w:rPr>
          <w:rFonts w:ascii="Times New Roman" w:hAnsi="Times New Roman" w:cs="Times New Roman"/>
        </w:rPr>
        <w:t xml:space="preserve">accessed through </w:t>
      </w:r>
      <w:r w:rsidR="0016141A">
        <w:rPr>
          <w:rFonts w:ascii="Times New Roman" w:hAnsi="Times New Roman" w:cs="Times New Roman"/>
        </w:rPr>
        <w:t>Google Earth Engine (</w:t>
      </w:r>
      <w:r w:rsidR="00354BDF">
        <w:rPr>
          <w:rFonts w:ascii="Times New Roman" w:hAnsi="Times New Roman" w:cs="Times New Roman"/>
        </w:rPr>
        <w:t>GEE</w:t>
      </w:r>
      <w:r w:rsidR="0016141A">
        <w:rPr>
          <w:rFonts w:ascii="Times New Roman" w:hAnsi="Times New Roman" w:cs="Times New Roman"/>
        </w:rPr>
        <w:t>)</w:t>
      </w:r>
      <w:r w:rsidR="0060540D">
        <w:rPr>
          <w:rFonts w:ascii="Times New Roman" w:hAnsi="Times New Roman" w:cs="Times New Roman"/>
        </w:rPr>
        <w:t xml:space="preserve">. Landsat </w:t>
      </w:r>
      <w:r w:rsidR="00AD75A9">
        <w:rPr>
          <w:rFonts w:ascii="Times New Roman" w:hAnsi="Times New Roman" w:cs="Times New Roman"/>
        </w:rPr>
        <w:t>data</w:t>
      </w:r>
      <w:r w:rsidR="0060540D">
        <w:rPr>
          <w:rFonts w:ascii="Times New Roman" w:hAnsi="Times New Roman" w:cs="Times New Roman"/>
        </w:rPr>
        <w:t xml:space="preserve"> is available</w:t>
      </w:r>
      <w:r w:rsidR="00354BDF">
        <w:rPr>
          <w:rFonts w:ascii="Times New Roman" w:hAnsi="Times New Roman" w:cs="Times New Roman"/>
        </w:rPr>
        <w:t xml:space="preserve"> </w:t>
      </w:r>
      <w:r w:rsidR="00484172">
        <w:rPr>
          <w:rFonts w:ascii="Times New Roman" w:hAnsi="Times New Roman" w:cs="Times New Roman"/>
        </w:rPr>
        <w:t xml:space="preserve">at the 30m resolution </w:t>
      </w:r>
      <w:r w:rsidR="0060540D">
        <w:rPr>
          <w:rFonts w:ascii="Times New Roman" w:hAnsi="Times New Roman" w:cs="Times New Roman"/>
        </w:rPr>
        <w:t>with new images</w:t>
      </w:r>
      <w:r w:rsidR="00AD75A9">
        <w:rPr>
          <w:rFonts w:ascii="Times New Roman" w:hAnsi="Times New Roman" w:cs="Times New Roman"/>
        </w:rPr>
        <w:t xml:space="preserve"> captured</w:t>
      </w:r>
      <w:r w:rsidR="0060540D">
        <w:rPr>
          <w:rFonts w:ascii="Times New Roman" w:hAnsi="Times New Roman" w:cs="Times New Roman"/>
        </w:rPr>
        <w:t xml:space="preserve"> </w:t>
      </w:r>
      <w:r w:rsidR="00484172">
        <w:rPr>
          <w:rFonts w:ascii="Times New Roman" w:hAnsi="Times New Roman" w:cs="Times New Roman"/>
        </w:rPr>
        <w:t>approximately every 16 days</w:t>
      </w:r>
      <w:r w:rsidR="00AD75A9">
        <w:rPr>
          <w:rFonts w:ascii="Times New Roman" w:hAnsi="Times New Roman" w:cs="Times New Roman"/>
        </w:rPr>
        <w:t xml:space="preserve"> for a given location</w:t>
      </w:r>
      <w:r w:rsidR="00484172">
        <w:rPr>
          <w:rFonts w:ascii="Times New Roman" w:hAnsi="Times New Roman" w:cs="Times New Roman"/>
        </w:rPr>
        <w:t xml:space="preserve">. </w:t>
      </w:r>
      <w:r w:rsidR="00703441">
        <w:rPr>
          <w:rFonts w:ascii="Times New Roman" w:hAnsi="Times New Roman" w:cs="Times New Roman"/>
        </w:rPr>
        <w:t>To remove cloudy pixels, w</w:t>
      </w:r>
      <w:r w:rsidR="00064A1A">
        <w:rPr>
          <w:rFonts w:ascii="Times New Roman" w:hAnsi="Times New Roman" w:cs="Times New Roman"/>
        </w:rPr>
        <w:t>e used the “</w:t>
      </w:r>
      <w:proofErr w:type="spellStart"/>
      <w:r w:rsidR="00064A1A">
        <w:rPr>
          <w:rFonts w:ascii="Times New Roman" w:hAnsi="Times New Roman" w:cs="Times New Roman"/>
        </w:rPr>
        <w:t>Landsat.simpleComposite</w:t>
      </w:r>
      <w:proofErr w:type="spellEnd"/>
      <w:r w:rsidR="00064A1A">
        <w:rPr>
          <w:rFonts w:ascii="Times New Roman" w:hAnsi="Times New Roman" w:cs="Times New Roman"/>
        </w:rPr>
        <w:t>” algorithm from GEE</w:t>
      </w:r>
      <w:r w:rsidR="00703441">
        <w:rPr>
          <w:rFonts w:ascii="Times New Roman" w:hAnsi="Times New Roman" w:cs="Times New Roman"/>
        </w:rPr>
        <w:t>.</w:t>
      </w:r>
      <w:r w:rsidR="00064A1A">
        <w:rPr>
          <w:rFonts w:ascii="Times New Roman" w:hAnsi="Times New Roman" w:cs="Times New Roman"/>
        </w:rPr>
        <w:t xml:space="preserve"> </w:t>
      </w:r>
      <w:r w:rsidR="005D506E">
        <w:rPr>
          <w:rFonts w:ascii="Times New Roman" w:hAnsi="Times New Roman" w:cs="Times New Roman"/>
        </w:rPr>
        <w:t>W</w:t>
      </w:r>
      <w:r w:rsidR="0060540D">
        <w:rPr>
          <w:rFonts w:ascii="Times New Roman" w:hAnsi="Times New Roman" w:cs="Times New Roman"/>
        </w:rPr>
        <w:t xml:space="preserve">e used the Joint Research </w:t>
      </w:r>
      <w:r w:rsidR="00827425">
        <w:rPr>
          <w:rFonts w:ascii="Times New Roman" w:hAnsi="Times New Roman" w:cs="Times New Roman"/>
        </w:rPr>
        <w:t>Commission</w:t>
      </w:r>
      <w:r w:rsidR="006E45F4">
        <w:rPr>
          <w:rFonts w:ascii="Times New Roman" w:hAnsi="Times New Roman" w:cs="Times New Roman"/>
        </w:rPr>
        <w:t xml:space="preserve"> (JRC)</w:t>
      </w:r>
      <w:r w:rsidR="00827425">
        <w:rPr>
          <w:rFonts w:ascii="Times New Roman" w:hAnsi="Times New Roman" w:cs="Times New Roman"/>
        </w:rPr>
        <w:t>’s</w:t>
      </w:r>
      <w:r w:rsidR="0060540D">
        <w:rPr>
          <w:rFonts w:ascii="Times New Roman" w:hAnsi="Times New Roman" w:cs="Times New Roman"/>
        </w:rPr>
        <w:t xml:space="preserve"> </w:t>
      </w:r>
      <w:r w:rsidR="005D506E">
        <w:rPr>
          <w:rFonts w:ascii="Times New Roman" w:hAnsi="Times New Roman" w:cs="Times New Roman"/>
        </w:rPr>
        <w:t xml:space="preserve">Landsat-derived </w:t>
      </w:r>
      <w:r>
        <w:rPr>
          <w:rFonts w:ascii="Times New Roman" w:hAnsi="Times New Roman" w:cs="Times New Roman"/>
        </w:rPr>
        <w:t xml:space="preserve">global surface water </w:t>
      </w:r>
      <w:r w:rsidR="0078361F">
        <w:rPr>
          <w:rFonts w:ascii="Times New Roman" w:hAnsi="Times New Roman" w:cs="Times New Roman"/>
        </w:rPr>
        <w:t>dataset</w:t>
      </w:r>
      <w:r w:rsidR="006E4C2C">
        <w:rPr>
          <w:rFonts w:ascii="Times New Roman" w:hAnsi="Times New Roman" w:cs="Times New Roman"/>
        </w:rPr>
        <w:t xml:space="preserve"> (30m resolution)</w:t>
      </w:r>
      <w:r w:rsidR="0078361F">
        <w:rPr>
          <w:rFonts w:ascii="Times New Roman" w:hAnsi="Times New Roman" w:cs="Times New Roman"/>
        </w:rPr>
        <w:t xml:space="preserve"> </w:t>
      </w:r>
      <w:r w:rsidR="00827425">
        <w:rPr>
          <w:rFonts w:ascii="Times New Roman" w:hAnsi="Times New Roman" w:cs="Times New Roman"/>
        </w:rPr>
        <w:t xml:space="preserve">to </w:t>
      </w:r>
      <w:r w:rsidR="005D506E">
        <w:rPr>
          <w:rFonts w:ascii="Times New Roman" w:hAnsi="Times New Roman" w:cs="Times New Roman"/>
        </w:rPr>
        <w:t xml:space="preserve">exclude </w:t>
      </w:r>
      <w:r w:rsidR="00827425">
        <w:rPr>
          <w:rFonts w:ascii="Times New Roman" w:hAnsi="Times New Roman" w:cs="Times New Roman"/>
        </w:rPr>
        <w:t xml:space="preserve">pixels that were </w:t>
      </w:r>
      <w:r w:rsidR="0078361F">
        <w:rPr>
          <w:rFonts w:ascii="Times New Roman" w:hAnsi="Times New Roman" w:cs="Times New Roman"/>
        </w:rPr>
        <w:t>classified as</w:t>
      </w:r>
      <w:r w:rsidR="00827425">
        <w:rPr>
          <w:rFonts w:ascii="Times New Roman" w:hAnsi="Times New Roman" w:cs="Times New Roman"/>
        </w:rPr>
        <w:t xml:space="preserve"> </w:t>
      </w:r>
      <w:r>
        <w:rPr>
          <w:rFonts w:ascii="Times New Roman" w:hAnsi="Times New Roman" w:cs="Times New Roman"/>
        </w:rPr>
        <w:t>“</w:t>
      </w:r>
      <w:r w:rsidR="00827425">
        <w:rPr>
          <w:rFonts w:ascii="Times New Roman" w:hAnsi="Times New Roman" w:cs="Times New Roman"/>
        </w:rPr>
        <w:t>permanent water</w:t>
      </w:r>
      <w:r w:rsidR="005D506E">
        <w:rPr>
          <w:rFonts w:ascii="Times New Roman" w:hAnsi="Times New Roman" w:cs="Times New Roman"/>
        </w:rPr>
        <w:t>.</w:t>
      </w:r>
      <w:r>
        <w:rPr>
          <w:rFonts w:ascii="Times New Roman" w:hAnsi="Times New Roman" w:cs="Times New Roman"/>
        </w:rPr>
        <w:t>”</w:t>
      </w:r>
      <w:r w:rsidR="005D506E">
        <w:rPr>
          <w:rFonts w:ascii="Times New Roman" w:hAnsi="Times New Roman" w:cs="Times New Roman"/>
        </w:rPr>
        <w:t xml:space="preserve"> </w:t>
      </w:r>
      <w:r w:rsidR="00827425">
        <w:rPr>
          <w:rFonts w:ascii="Times New Roman" w:hAnsi="Times New Roman" w:cs="Times New Roman"/>
        </w:rPr>
        <w:t xml:space="preserve">We used the 2015 </w:t>
      </w:r>
      <w:r w:rsidR="005D506E">
        <w:rPr>
          <w:rFonts w:ascii="Times New Roman" w:hAnsi="Times New Roman" w:cs="Times New Roman"/>
        </w:rPr>
        <w:t xml:space="preserve">JRC </w:t>
      </w:r>
      <w:r w:rsidR="0078361F">
        <w:rPr>
          <w:rFonts w:ascii="Times New Roman" w:hAnsi="Times New Roman" w:cs="Times New Roman"/>
        </w:rPr>
        <w:t xml:space="preserve">dataset to </w:t>
      </w:r>
      <w:r w:rsidR="000231D0">
        <w:rPr>
          <w:rFonts w:ascii="Times New Roman" w:hAnsi="Times New Roman" w:cs="Times New Roman"/>
        </w:rPr>
        <w:t>mask</w:t>
      </w:r>
      <w:r w:rsidR="00827425">
        <w:rPr>
          <w:rFonts w:ascii="Times New Roman" w:hAnsi="Times New Roman" w:cs="Times New Roman"/>
        </w:rPr>
        <w:t xml:space="preserve">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2014-</w:t>
      </w:r>
      <w:r w:rsidR="00827425">
        <w:rPr>
          <w:rFonts w:ascii="Times New Roman" w:hAnsi="Times New Roman" w:cs="Times New Roman"/>
        </w:rPr>
        <w:t>201</w:t>
      </w:r>
      <w:r w:rsidR="00522757">
        <w:rPr>
          <w:rFonts w:ascii="Times New Roman" w:hAnsi="Times New Roman" w:cs="Times New Roman"/>
        </w:rPr>
        <w:t>8</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and the 2020 dataset to mask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2019-2023</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w:t>
      </w:r>
    </w:p>
    <w:p w14:paraId="64CAEF0B" w14:textId="77777777" w:rsidR="000231D0" w:rsidRDefault="000231D0" w:rsidP="00551D54">
      <w:pPr>
        <w:rPr>
          <w:rFonts w:ascii="Times New Roman" w:hAnsi="Times New Roman" w:cs="Times New Roman"/>
        </w:rPr>
      </w:pPr>
    </w:p>
    <w:p w14:paraId="0CB61711" w14:textId="25580AFA" w:rsidR="00441531" w:rsidRDefault="00024A18" w:rsidP="00441531">
      <w:pPr>
        <w:rPr>
          <w:rFonts w:ascii="Times New Roman" w:hAnsi="Times New Roman" w:cs="Times New Roman"/>
        </w:rPr>
      </w:pPr>
      <w:r>
        <w:rPr>
          <w:rFonts w:ascii="Times New Roman" w:hAnsi="Times New Roman" w:cs="Times New Roman"/>
        </w:rPr>
        <w:t xml:space="preserve">The </w:t>
      </w:r>
      <w:r w:rsidRPr="00435A59">
        <w:rPr>
          <w:rFonts w:ascii="Times New Roman" w:hAnsi="Times New Roman" w:cs="Times New Roman"/>
        </w:rPr>
        <w:t xml:space="preserve">meta-analysis we used </w:t>
      </w:r>
      <w:r>
        <w:rPr>
          <w:rFonts w:ascii="Times New Roman" w:hAnsi="Times New Roman" w:cs="Times New Roman"/>
        </w:rPr>
        <w:t>to define the epidemiologic relationship between increased NDVI and reductions in all-cause mortality includes s</w:t>
      </w:r>
      <w:r w:rsidRPr="00435A59">
        <w:rPr>
          <w:rFonts w:ascii="Times New Roman" w:hAnsi="Times New Roman" w:cs="Times New Roman"/>
        </w:rPr>
        <w:t xml:space="preserve">everal large cohort studies </w:t>
      </w:r>
      <w:r>
        <w:rPr>
          <w:rFonts w:ascii="Times New Roman" w:hAnsi="Times New Roman" w:cs="Times New Roman"/>
        </w:rPr>
        <w:t xml:space="preserve">that </w:t>
      </w:r>
      <w:r w:rsidRPr="00435A59">
        <w:rPr>
          <w:rFonts w:ascii="Times New Roman" w:hAnsi="Times New Roman" w:cs="Times New Roman"/>
        </w:rPr>
        <w:t xml:space="preserve">defined greenspace using the average NDVI value </w:t>
      </w:r>
      <w:r>
        <w:rPr>
          <w:rFonts w:ascii="Times New Roman" w:hAnsi="Times New Roman" w:cs="Times New Roman"/>
        </w:rPr>
        <w:t>from</w:t>
      </w:r>
      <w:r w:rsidRPr="00435A59">
        <w:rPr>
          <w:rFonts w:ascii="Times New Roman" w:hAnsi="Times New Roman" w:cs="Times New Roman"/>
        </w:rPr>
        <w:t xml:space="preserve"> the greenest season</w:t>
      </w:r>
      <w:r>
        <w:rPr>
          <w:rFonts w:ascii="Times New Roman" w:hAnsi="Times New Roman" w:cs="Times New Roman"/>
        </w:rPr>
        <w:t>s</w:t>
      </w:r>
      <w:r w:rsidRPr="00435A59">
        <w:rPr>
          <w:rFonts w:ascii="Times New Roman" w:hAnsi="Times New Roman" w:cs="Times New Roman"/>
        </w:rPr>
        <w:t>.</w:t>
      </w:r>
      <w:r w:rsidRPr="00435A59">
        <w:rPr>
          <w:rFonts w:ascii="Times New Roman" w:hAnsi="Times New Roman" w:cs="Times New Roman"/>
        </w:rPr>
        <w:fldChar w:fldCharType="begin"/>
      </w:r>
      <w:r w:rsidRPr="00435A59">
        <w:rPr>
          <w:rFonts w:ascii="Times New Roman" w:hAnsi="Times New Roman" w:cs="Times New Roman"/>
        </w:rPr>
        <w:instrText xml:space="preserve"> ADDIN ZOTERO_ITEM CSL_CITATION {"citationID":"OkO2viWB","properties":{"formattedCitation":"\\super 15\\uc0\\u8211{}17\\nosupersub{}","plainCitation":"15–17","noteIndex":0},"citationItems":[{"id":620,"uris":["http://zotero.org/users/10202395/items/P63AXWQ7"],"itemData":{"id":620,"type":"article-journal","abstract":"Introduction: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J."},{"family":"Nieuwenhuijsen","given":"Mark"},{"family":"Heyworth","given":"Jane"}],"issued":{"date-parts":[["2019",4]]}}}],"schema":"https://github.com/citation-style-language/schema/raw/master/csl-citation.json"} </w:instrText>
      </w:r>
      <w:r w:rsidRPr="00435A59">
        <w:rPr>
          <w:rFonts w:ascii="Times New Roman" w:hAnsi="Times New Roman" w:cs="Times New Roman"/>
        </w:rPr>
        <w:fldChar w:fldCharType="separate"/>
      </w:r>
      <w:r w:rsidRPr="00435A59">
        <w:rPr>
          <w:rFonts w:ascii="Times New Roman" w:hAnsi="Times New Roman" w:cs="Times New Roman"/>
          <w:vertAlign w:val="superscript"/>
        </w:rPr>
        <w:t>15–17</w:t>
      </w:r>
      <w:r w:rsidRPr="00435A59">
        <w:rPr>
          <w:rFonts w:ascii="Times New Roman" w:hAnsi="Times New Roman" w:cs="Times New Roman"/>
        </w:rPr>
        <w:fldChar w:fldCharType="end"/>
      </w:r>
      <w:r w:rsidRPr="00435A59">
        <w:rPr>
          <w:rFonts w:ascii="Times New Roman" w:hAnsi="Times New Roman" w:cs="Times New Roman"/>
        </w:rPr>
        <w:t xml:space="preserve"> </w:t>
      </w:r>
      <w:r>
        <w:rPr>
          <w:rFonts w:ascii="Times New Roman" w:hAnsi="Times New Roman" w:cs="Times New Roman"/>
        </w:rPr>
        <w:t xml:space="preserve">We therefore calculated the population-weighted greenest season NDVI to align with this metric. </w:t>
      </w:r>
      <w:r w:rsidR="00E83E43">
        <w:rPr>
          <w:rFonts w:ascii="Times New Roman" w:hAnsi="Times New Roman" w:cs="Times New Roman"/>
        </w:rPr>
        <w:t>After removing water pixels, we</w:t>
      </w:r>
      <w:r w:rsidR="000231D0">
        <w:rPr>
          <w:rFonts w:ascii="Times New Roman" w:hAnsi="Times New Roman" w:cs="Times New Roman"/>
        </w:rPr>
        <w:t xml:space="preserve"> calculated </w:t>
      </w:r>
      <w:r w:rsidR="00A706D9">
        <w:rPr>
          <w:rFonts w:ascii="Times New Roman" w:hAnsi="Times New Roman" w:cs="Times New Roman"/>
        </w:rPr>
        <w:t xml:space="preserve">pixel-level </w:t>
      </w:r>
      <w:r w:rsidR="000231D0">
        <w:rPr>
          <w:rFonts w:ascii="Times New Roman" w:hAnsi="Times New Roman" w:cs="Times New Roman"/>
        </w:rPr>
        <w:t xml:space="preserve">NDVI averages for </w:t>
      </w:r>
      <w:r w:rsidR="006E4C2C">
        <w:rPr>
          <w:rFonts w:ascii="Times New Roman" w:hAnsi="Times New Roman" w:cs="Times New Roman"/>
        </w:rPr>
        <w:t>each season</w:t>
      </w:r>
      <w:r w:rsidR="000231D0">
        <w:rPr>
          <w:rFonts w:ascii="Times New Roman" w:hAnsi="Times New Roman" w:cs="Times New Roman"/>
        </w:rPr>
        <w:t>:</w:t>
      </w:r>
      <w:r w:rsidR="00E93D78">
        <w:rPr>
          <w:rFonts w:ascii="Times New Roman" w:hAnsi="Times New Roman" w:cs="Times New Roman"/>
        </w:rPr>
        <w:t xml:space="preserve"> </w:t>
      </w:r>
      <w:r w:rsidR="000231D0" w:rsidRPr="00E93D78">
        <w:rPr>
          <w:rFonts w:ascii="Times New Roman" w:hAnsi="Times New Roman" w:cs="Times New Roman"/>
        </w:rPr>
        <w:t>December 1 of the previous year through February 28</w:t>
      </w:r>
      <w:r w:rsidR="00E93D78">
        <w:rPr>
          <w:rFonts w:ascii="Times New Roman" w:hAnsi="Times New Roman" w:cs="Times New Roman"/>
        </w:rPr>
        <w:t xml:space="preserve">, </w:t>
      </w:r>
      <w:r w:rsidR="000231D0" w:rsidRPr="00E93D78">
        <w:rPr>
          <w:rFonts w:ascii="Times New Roman" w:hAnsi="Times New Roman" w:cs="Times New Roman"/>
        </w:rPr>
        <w:t>March 1 through May 31</w:t>
      </w:r>
      <w:r w:rsidR="00E93D78">
        <w:rPr>
          <w:rFonts w:ascii="Times New Roman" w:hAnsi="Times New Roman" w:cs="Times New Roman"/>
        </w:rPr>
        <w:t xml:space="preserve">, </w:t>
      </w:r>
      <w:r w:rsidR="000231D0" w:rsidRPr="00E93D78">
        <w:rPr>
          <w:rFonts w:ascii="Times New Roman" w:hAnsi="Times New Roman" w:cs="Times New Roman"/>
        </w:rPr>
        <w:t>June 1 through August 31</w:t>
      </w:r>
      <w:r w:rsidR="00E93D78">
        <w:rPr>
          <w:rFonts w:ascii="Times New Roman" w:hAnsi="Times New Roman" w:cs="Times New Roman"/>
        </w:rPr>
        <w:t xml:space="preserve">, and </w:t>
      </w:r>
      <w:r w:rsidR="000231D0" w:rsidRPr="00E93D78">
        <w:rPr>
          <w:rFonts w:ascii="Times New Roman" w:hAnsi="Times New Roman" w:cs="Times New Roman"/>
        </w:rPr>
        <w:t>September 1 through November 30.</w:t>
      </w:r>
      <w:r w:rsidR="00D95A79">
        <w:rPr>
          <w:rFonts w:ascii="Times New Roman" w:hAnsi="Times New Roman" w:cs="Times New Roman"/>
        </w:rPr>
        <w:t xml:space="preserve"> </w:t>
      </w:r>
      <w:r w:rsidR="00C662A0">
        <w:rPr>
          <w:rFonts w:ascii="Times New Roman" w:hAnsi="Times New Roman" w:cs="Times New Roman"/>
        </w:rPr>
        <w:t xml:space="preserve">We averaged </w:t>
      </w:r>
      <w:r w:rsidR="00037559">
        <w:rPr>
          <w:rFonts w:ascii="Times New Roman" w:hAnsi="Times New Roman" w:cs="Times New Roman"/>
        </w:rPr>
        <w:t>all Landsat images within these time periods.</w:t>
      </w:r>
      <w:r w:rsidR="00837BA6">
        <w:rPr>
          <w:rFonts w:ascii="Times New Roman" w:hAnsi="Times New Roman" w:cs="Times New Roman"/>
        </w:rPr>
        <w:t xml:space="preserve"> </w:t>
      </w:r>
      <w:r w:rsidR="00A706D9">
        <w:rPr>
          <w:rFonts w:ascii="Times New Roman" w:hAnsi="Times New Roman" w:cs="Times New Roman"/>
        </w:rPr>
        <w:t>W</w:t>
      </w:r>
      <w:r w:rsidR="000231D0">
        <w:rPr>
          <w:rFonts w:ascii="Times New Roman" w:hAnsi="Times New Roman" w:cs="Times New Roman"/>
        </w:rPr>
        <w:t xml:space="preserve">e combined our </w:t>
      </w:r>
      <w:r w:rsidR="00A706D9">
        <w:rPr>
          <w:rFonts w:ascii="Times New Roman" w:hAnsi="Times New Roman" w:cs="Times New Roman"/>
        </w:rPr>
        <w:t xml:space="preserve">pixel-level </w:t>
      </w:r>
      <w:r w:rsidR="007978FB">
        <w:rPr>
          <w:rFonts w:ascii="Times New Roman" w:hAnsi="Times New Roman" w:cs="Times New Roman"/>
        </w:rPr>
        <w:t xml:space="preserve">average seasonal NDVI </w:t>
      </w:r>
      <w:r w:rsidR="000231D0">
        <w:rPr>
          <w:rFonts w:ascii="Times New Roman" w:hAnsi="Times New Roman" w:cs="Times New Roman"/>
        </w:rPr>
        <w:t xml:space="preserve">estimates with </w:t>
      </w:r>
      <w:r w:rsidR="007978FB">
        <w:rPr>
          <w:rFonts w:ascii="Times New Roman" w:hAnsi="Times New Roman" w:cs="Times New Roman"/>
        </w:rPr>
        <w:t>gridded</w:t>
      </w:r>
      <w:r w:rsidR="00825A98">
        <w:rPr>
          <w:rFonts w:ascii="Times New Roman" w:hAnsi="Times New Roman" w:cs="Times New Roman"/>
        </w:rPr>
        <w:t xml:space="preserve"> </w:t>
      </w:r>
      <w:r w:rsidR="000231D0">
        <w:rPr>
          <w:rFonts w:ascii="Times New Roman" w:hAnsi="Times New Roman" w:cs="Times New Roman"/>
        </w:rPr>
        <w:t xml:space="preserve">population </w:t>
      </w:r>
      <w:r w:rsidR="00825A98">
        <w:rPr>
          <w:rFonts w:ascii="Times New Roman" w:hAnsi="Times New Roman" w:cs="Times New Roman"/>
        </w:rPr>
        <w:t>data</w:t>
      </w:r>
      <w:r w:rsidR="00A92750">
        <w:rPr>
          <w:rFonts w:ascii="Times New Roman" w:hAnsi="Times New Roman" w:cs="Times New Roman"/>
        </w:rPr>
        <w:t xml:space="preserve"> from JRC’s 100m Glob</w:t>
      </w:r>
      <w:r w:rsidR="00A47834">
        <w:rPr>
          <w:rFonts w:ascii="Times New Roman" w:hAnsi="Times New Roman" w:cs="Times New Roman"/>
        </w:rPr>
        <w:t>a</w:t>
      </w:r>
      <w:r w:rsidR="00A92750">
        <w:rPr>
          <w:rFonts w:ascii="Times New Roman" w:hAnsi="Times New Roman" w:cs="Times New Roman"/>
        </w:rPr>
        <w:t>l Human Settl</w:t>
      </w:r>
      <w:r w:rsidR="00A47834">
        <w:rPr>
          <w:rFonts w:ascii="Times New Roman" w:hAnsi="Times New Roman" w:cs="Times New Roman"/>
        </w:rPr>
        <w:t>e</w:t>
      </w:r>
      <w:r w:rsidR="00A92750">
        <w:rPr>
          <w:rFonts w:ascii="Times New Roman" w:hAnsi="Times New Roman" w:cs="Times New Roman"/>
        </w:rPr>
        <w:t>ment Layer</w:t>
      </w:r>
      <w:r w:rsidR="00A706D9">
        <w:rPr>
          <w:rFonts w:ascii="Times New Roman" w:hAnsi="Times New Roman" w:cs="Times New Roman"/>
        </w:rPr>
        <w:t xml:space="preserve"> to calculate a </w:t>
      </w:r>
      <w:r w:rsidR="00441531" w:rsidRPr="00435A59">
        <w:rPr>
          <w:rFonts w:ascii="Times New Roman" w:hAnsi="Times New Roman" w:cs="Times New Roman"/>
        </w:rPr>
        <w:t>population</w:t>
      </w:r>
      <w:r w:rsidR="004C72A3">
        <w:rPr>
          <w:rFonts w:ascii="Times New Roman" w:hAnsi="Times New Roman" w:cs="Times New Roman"/>
        </w:rPr>
        <w:t>-</w:t>
      </w:r>
      <w:r w:rsidR="00441531" w:rsidRPr="00435A59">
        <w:rPr>
          <w:rFonts w:ascii="Times New Roman" w:hAnsi="Times New Roman" w:cs="Times New Roman"/>
        </w:rPr>
        <w:t xml:space="preserve">weighted </w:t>
      </w:r>
      <w:r w:rsidR="004C72A3">
        <w:rPr>
          <w:rFonts w:ascii="Times New Roman" w:hAnsi="Times New Roman" w:cs="Times New Roman"/>
        </w:rPr>
        <w:t xml:space="preserve">seasonal </w:t>
      </w:r>
      <w:r w:rsidR="00A706D9">
        <w:rPr>
          <w:rFonts w:ascii="Times New Roman" w:hAnsi="Times New Roman" w:cs="Times New Roman"/>
        </w:rPr>
        <w:t xml:space="preserve">average </w:t>
      </w:r>
      <w:r w:rsidR="00441531" w:rsidRPr="00435A59">
        <w:rPr>
          <w:rFonts w:ascii="Times New Roman" w:hAnsi="Times New Roman" w:cs="Times New Roman"/>
        </w:rPr>
        <w:t xml:space="preserve">NDVI </w:t>
      </w:r>
      <w:r w:rsidR="00441531">
        <w:rPr>
          <w:rFonts w:ascii="Times New Roman" w:hAnsi="Times New Roman" w:cs="Times New Roman"/>
        </w:rPr>
        <w:t xml:space="preserve">for each city </w:t>
      </w:r>
      <w:r w:rsidR="00A706D9">
        <w:rPr>
          <w:rFonts w:ascii="Times New Roman" w:hAnsi="Times New Roman" w:cs="Times New Roman"/>
        </w:rPr>
        <w:t xml:space="preserve">(Equation </w:t>
      </w:r>
      <w:r w:rsidR="00E91D7B">
        <w:rPr>
          <w:rFonts w:ascii="Times New Roman" w:hAnsi="Times New Roman" w:cs="Times New Roman"/>
        </w:rPr>
        <w:t>1</w:t>
      </w:r>
      <w:r w:rsidR="00A706D9">
        <w:rPr>
          <w:rFonts w:ascii="Times New Roman" w:hAnsi="Times New Roman" w:cs="Times New Roman"/>
        </w:rPr>
        <w:t>)</w:t>
      </w:r>
      <w:r w:rsidR="00441531">
        <w:rPr>
          <w:rFonts w:ascii="Times New Roman" w:hAnsi="Times New Roman" w:cs="Times New Roman"/>
        </w:rPr>
        <w:t xml:space="preserve">: </w:t>
      </w:r>
    </w:p>
    <w:p w14:paraId="409F8CCA" w14:textId="22868009" w:rsidR="00441531" w:rsidRDefault="00441531" w:rsidP="00441531">
      <w:pPr>
        <w:jc w:val="center"/>
        <w:rPr>
          <w:rFonts w:ascii="Times New Roman" w:eastAsiaTheme="minorEastAsia" w:hAnsi="Times New Roman" w:cs="Times New Roman"/>
        </w:rPr>
      </w:pPr>
      <w:r w:rsidRPr="00435A59">
        <w:rPr>
          <w:rFonts w:ascii="Cambria Math" w:hAnsi="Cambria Math" w:cs="Times New Roman"/>
        </w:rPr>
        <w:br/>
      </w:r>
      <w:r w:rsidRPr="00435A59">
        <w:rPr>
          <w:rFonts w:ascii="Times New Roman" w:eastAsiaTheme="minorEastAsia" w:hAnsi="Times New Roman" w:cs="Times New Roman"/>
        </w:rPr>
        <w:t xml:space="preserve">Equation </w:t>
      </w:r>
      <w:r w:rsidR="00E91D7B">
        <w:rPr>
          <w:rFonts w:ascii="Times New Roman" w:eastAsiaTheme="minorEastAsia" w:hAnsi="Times New Roman" w:cs="Times New Roman"/>
        </w:rPr>
        <w:t>1</w:t>
      </w:r>
      <w:r w:rsidRPr="00435A59">
        <w:rPr>
          <w:rFonts w:ascii="Times New Roman" w:eastAsiaTheme="minorEastAsia" w:hAnsi="Times New Roman" w:cs="Times New Roman"/>
        </w:rPr>
        <w:t xml:space="preserve">: </w:t>
      </w:r>
      <m:oMath>
        <m:f>
          <m:fPr>
            <m:ctrlPr>
              <w:rPr>
                <w:rFonts w:ascii="Cambria Math" w:hAnsi="Cambria Math" w:cs="Times New Roman"/>
              </w:rPr>
            </m:ctrlPr>
          </m:fPr>
          <m:num>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NDVI</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num>
          <m:den>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den>
        </m:f>
      </m:oMath>
      <w:r w:rsidR="00D95A79">
        <w:rPr>
          <w:rFonts w:ascii="Times New Roman" w:eastAsiaTheme="minorEastAsia" w:hAnsi="Times New Roman" w:cs="Times New Roman"/>
        </w:rPr>
        <w:t>.</w:t>
      </w:r>
    </w:p>
    <w:p w14:paraId="6A941EA4" w14:textId="77777777" w:rsidR="004C72A3" w:rsidRDefault="004C72A3" w:rsidP="00441531">
      <w:pPr>
        <w:jc w:val="center"/>
        <w:rPr>
          <w:rFonts w:ascii="Times New Roman" w:eastAsiaTheme="minorEastAsia" w:hAnsi="Times New Roman" w:cs="Times New Roman"/>
        </w:rPr>
      </w:pPr>
    </w:p>
    <w:p w14:paraId="5662474D" w14:textId="4685BED4" w:rsidR="00294BE0" w:rsidRDefault="00024A18" w:rsidP="00551D54">
      <w:pPr>
        <w:rPr>
          <w:rFonts w:ascii="Times New Roman" w:hAnsi="Times New Roman" w:cs="Times New Roman"/>
        </w:rPr>
      </w:pPr>
      <w:r>
        <w:rPr>
          <w:rFonts w:ascii="Times New Roman" w:hAnsi="Times New Roman" w:cs="Times New Roman"/>
        </w:rPr>
        <w:t>We used t</w:t>
      </w:r>
      <w:r w:rsidR="00B356A6">
        <w:rPr>
          <w:rFonts w:ascii="Times New Roman" w:hAnsi="Times New Roman" w:cs="Times New Roman"/>
        </w:rPr>
        <w:t xml:space="preserve">he 2015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2014-2018 and the 2020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2019-2023. </w:t>
      </w:r>
      <w:r w:rsidR="00E91D7B">
        <w:rPr>
          <w:rFonts w:ascii="Times New Roman" w:hAnsi="Times New Roman" w:cs="Times New Roman"/>
        </w:rPr>
        <w:t>For each year, we selected the highest population-weighted seasonal average NDVI, representing the greenest</w:t>
      </w:r>
      <w:r w:rsidR="00744A00">
        <w:rPr>
          <w:rFonts w:ascii="Times New Roman" w:hAnsi="Times New Roman" w:cs="Times New Roman"/>
        </w:rPr>
        <w:t xml:space="preserve"> or peak </w:t>
      </w:r>
      <w:r w:rsidR="00E91D7B">
        <w:rPr>
          <w:rFonts w:ascii="Times New Roman" w:hAnsi="Times New Roman" w:cs="Times New Roman"/>
        </w:rPr>
        <w:t xml:space="preserve">season, for each city. </w:t>
      </w:r>
    </w:p>
    <w:p w14:paraId="04A3882F" w14:textId="77777777" w:rsidR="0060540D" w:rsidRDefault="0060540D" w:rsidP="000626A4">
      <w:pPr>
        <w:rPr>
          <w:rFonts w:ascii="Times New Roman" w:hAnsi="Times New Roman" w:cs="Times New Roman"/>
        </w:rPr>
      </w:pPr>
    </w:p>
    <w:p w14:paraId="2F1D9702" w14:textId="77777777" w:rsidR="002F21BE" w:rsidRPr="00E150CA" w:rsidRDefault="002F21BE" w:rsidP="002F21BE">
      <w:pPr>
        <w:rPr>
          <w:rFonts w:ascii="Times New Roman" w:hAnsi="Times New Roman" w:cs="Times New Roman"/>
          <w:i/>
          <w:iCs/>
        </w:rPr>
      </w:pPr>
      <w:r w:rsidRPr="00E150CA">
        <w:rPr>
          <w:rFonts w:ascii="Times New Roman" w:hAnsi="Times New Roman" w:cs="Times New Roman"/>
          <w:i/>
          <w:iCs/>
        </w:rPr>
        <w:t xml:space="preserve">Health Impact Assessment </w:t>
      </w:r>
    </w:p>
    <w:p w14:paraId="5439A3CF" w14:textId="75C31DA0" w:rsidR="00435EC8" w:rsidRDefault="00D322C2" w:rsidP="00435EC8">
      <w:pPr>
        <w:pStyle w:val="NormalWeb"/>
        <w:spacing w:before="240" w:beforeAutospacing="0" w:after="240" w:afterAutospacing="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estimated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(either excess or avoided)</w:t>
      </w:r>
      <w:r w:rsidR="00435EC8">
        <w:rPr>
          <w:color w:val="000000" w:themeColor="text1"/>
          <w:shd w:val="clear" w:color="auto" w:fill="FFFFFF"/>
        </w:rPr>
        <w:t xml:space="preserve"> associated with </w:t>
      </w:r>
      <w:r w:rsidR="006D07C8">
        <w:rPr>
          <w:color w:val="000000" w:themeColor="text1"/>
          <w:shd w:val="clear" w:color="auto" w:fill="FFFFFF"/>
        </w:rPr>
        <w:t>changes (</w:t>
      </w:r>
      <w:r>
        <w:rPr>
          <w:color w:val="000000" w:themeColor="text1"/>
          <w:shd w:val="clear" w:color="auto" w:fill="FFFFFF"/>
        </w:rPr>
        <w:t>decreases or increases</w:t>
      </w:r>
      <w:r w:rsidR="006D07C8">
        <w:rPr>
          <w:color w:val="000000" w:themeColor="text1"/>
          <w:shd w:val="clear" w:color="auto" w:fill="FFFFFF"/>
        </w:rPr>
        <w:t>)</w:t>
      </w:r>
      <w:r>
        <w:rPr>
          <w:color w:val="000000" w:themeColor="text1"/>
          <w:shd w:val="clear" w:color="auto" w:fill="FFFFFF"/>
        </w:rPr>
        <w:t xml:space="preserve"> 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 using a linear health impact function</w:t>
      </w:r>
      <w:r w:rsidR="00F37DF7">
        <w:rPr>
          <w:color w:val="000000" w:themeColor="text1"/>
          <w:shd w:val="clear" w:color="auto" w:fill="FFFFFF"/>
        </w:rPr>
        <w:t xml:space="preserve"> (Equation 2)</w:t>
      </w:r>
      <w:r w:rsidR="00435EC8">
        <w:rPr>
          <w:color w:val="000000" w:themeColor="text1"/>
          <w:shd w:val="clear" w:color="auto" w:fill="FFFFFF"/>
        </w:rPr>
        <w:t>:</w:t>
      </w:r>
    </w:p>
    <w:p w14:paraId="424E22ED" w14:textId="14EE09E3" w:rsidR="00435EC8" w:rsidRDefault="00435EC8" w:rsidP="00435EC8">
      <w:pPr>
        <w:pStyle w:val="NormalWeb"/>
        <w:spacing w:before="240" w:beforeAutospacing="0" w:after="240" w:afterAutospacing="0"/>
        <w:jc w:val="center"/>
        <w:rPr>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*pop*HR*</m:t>
        </m:r>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x</m:t>
        </m:r>
      </m:oMath>
      <w:r>
        <w:rPr>
          <w:color w:val="000000" w:themeColor="text1"/>
          <w:shd w:val="clear" w:color="auto" w:fill="FFFFFF"/>
        </w:rPr>
        <w:t>,</w:t>
      </w:r>
    </w:p>
    <w:p w14:paraId="4A9EB90F" w14:textId="23D46135" w:rsidR="00435EC8" w:rsidRPr="00800D4D" w:rsidRDefault="00435EC8" w:rsidP="00435EC8">
      <w:pPr>
        <w:pStyle w:val="subheader"/>
        <w:rPr>
          <w:i w:val="0"/>
        </w:rPr>
      </w:pPr>
      <w:r w:rsidRPr="000444D7">
        <w:rPr>
          <w:i w:val="0"/>
          <w:iCs w:val="0"/>
        </w:rPr>
        <w:lastRenderedPageBreak/>
        <w:t xml:space="preserve">where </w:t>
      </w:r>
      <m:oMath>
        <m:r>
          <w:rPr>
            <w:rFonts w:ascii="Cambria Math" w:hAnsi="Cambria Math"/>
          </w:rPr>
          <m:t>Δmortality</m:t>
        </m:r>
      </m:oMath>
      <w:r w:rsidRPr="000444D7">
        <w:rPr>
          <w:i w:val="0"/>
          <w:iCs w:val="0"/>
        </w:rPr>
        <w:t xml:space="preserve"> represents the annual change in mortality for a given city</w:t>
      </w:r>
      <w:r w:rsidR="00733950">
        <w:rPr>
          <w:i w:val="0"/>
          <w:iCs w:val="0"/>
        </w:rPr>
        <w:t xml:space="preserve">. We estimated the change in mortality using </w:t>
      </w:r>
      <w:r w:rsidR="00593670">
        <w:rPr>
          <w:i w:val="0"/>
          <w:iCs w:val="0"/>
        </w:rPr>
        <w:t xml:space="preserve">2020 </w:t>
      </w:r>
      <w:r w:rsidR="00733950">
        <w:rPr>
          <w:i w:val="0"/>
          <w:iCs w:val="0"/>
        </w:rPr>
        <w:t xml:space="preserve">country-level </w:t>
      </w:r>
      <w:r w:rsidRPr="000444D7">
        <w:rPr>
          <w:i w:val="0"/>
          <w:iCs w:val="0"/>
        </w:rPr>
        <w:t>baseline mortality (</w:t>
      </w:r>
      <m:oMath>
        <m:sSub>
          <m:sSubPr>
            <m:ctrlPr>
              <w:rPr>
                <w:rFonts w:ascii="Cambria Math" w:hAnsi="Cambria Math"/>
                <w:i w:val="0"/>
                <w:iCs w:val="0"/>
              </w:rPr>
            </m:ctrlPr>
          </m:sSubPr>
          <m:e>
            <m:r>
              <w:rPr>
                <w:rFonts w:ascii="Cambria Math" w:hAnsi="Cambria Math"/>
              </w:rPr>
              <m:t>y</m:t>
            </m:r>
          </m:e>
          <m:sub>
            <m:r>
              <w:rPr>
                <w:rFonts w:ascii="Cambria Math" w:hAnsi="Cambria Math"/>
              </w:rPr>
              <m:t>0</m:t>
            </m:r>
          </m:sub>
        </m:sSub>
      </m:oMath>
      <w:r w:rsidRPr="000444D7">
        <w:rPr>
          <w:i w:val="0"/>
          <w:iCs w:val="0"/>
        </w:rPr>
        <w:t xml:space="preserve">), </w:t>
      </w:r>
      <w:r w:rsidR="00593670">
        <w:rPr>
          <w:i w:val="0"/>
          <w:iCs w:val="0"/>
        </w:rPr>
        <w:t xml:space="preserve">2020 </w:t>
      </w:r>
      <w:r w:rsidR="00325681">
        <w:rPr>
          <w:i w:val="0"/>
          <w:iCs w:val="0"/>
        </w:rPr>
        <w:t>city</w:t>
      </w:r>
      <w:r>
        <w:rPr>
          <w:i w:val="0"/>
          <w:iCs w:val="0"/>
        </w:rPr>
        <w:t xml:space="preserve"> </w:t>
      </w:r>
      <w:r w:rsidRPr="000444D7">
        <w:rPr>
          <w:i w:val="0"/>
          <w:iCs w:val="0"/>
        </w:rPr>
        <w:t>population</w:t>
      </w:r>
      <w:r>
        <w:rPr>
          <w:i w:val="0"/>
          <w:iCs w:val="0"/>
        </w:rPr>
        <w:t xml:space="preserve"> </w:t>
      </w:r>
      <w:r w:rsidRPr="000444D7">
        <w:rPr>
          <w:i w:val="0"/>
          <w:iCs w:val="0"/>
        </w:rPr>
        <w:t>(</w:t>
      </w:r>
      <m:oMath>
        <m:r>
          <w:rPr>
            <w:rFonts w:ascii="Cambria Math" w:hAnsi="Cambria Math"/>
          </w:rPr>
          <m:t>pop),</m:t>
        </m:r>
      </m:oMath>
      <w:r w:rsidRPr="000444D7">
        <w:rPr>
          <w:i w:val="0"/>
          <w:iCs w:val="0"/>
        </w:rPr>
        <w:t xml:space="preserve"> the </w:t>
      </w:r>
      <w:r>
        <w:rPr>
          <w:i w:val="0"/>
          <w:iCs w:val="0"/>
        </w:rPr>
        <w:t xml:space="preserve">hazard ratio of the protective </w:t>
      </w:r>
      <w:r w:rsidRPr="000444D7">
        <w:rPr>
          <w:i w:val="0"/>
          <w:iCs w:val="0"/>
        </w:rPr>
        <w:t xml:space="preserve">association between </w:t>
      </w:r>
      <w:r>
        <w:rPr>
          <w:i w:val="0"/>
          <w:iCs w:val="0"/>
        </w:rPr>
        <w:t>increased NDVI</w:t>
      </w:r>
      <w:r w:rsidRPr="000444D7">
        <w:rPr>
          <w:i w:val="0"/>
          <w:iCs w:val="0"/>
        </w:rPr>
        <w:t xml:space="preserve"> and all-cause mortality</w:t>
      </w:r>
      <w:r w:rsidR="00593670">
        <w:rPr>
          <w:i w:val="0"/>
          <w:iCs w:val="0"/>
        </w:rPr>
        <w:t xml:space="preserve"> (</w:t>
      </w:r>
      <w:r w:rsidR="00593670" w:rsidRPr="00800D4D">
        <w:t>HR</w:t>
      </w:r>
      <w:r w:rsidR="00593670">
        <w:rPr>
          <w:i w:val="0"/>
          <w:iCs w:val="0"/>
        </w:rPr>
        <w:t>),</w:t>
      </w:r>
      <w:r w:rsidRPr="000444D7">
        <w:rPr>
          <w:i w:val="0"/>
          <w:iCs w:val="0"/>
        </w:rPr>
        <w:t xml:space="preserve"> </w:t>
      </w:r>
      <w:r>
        <w:rPr>
          <w:i w:val="0"/>
          <w:iCs w:val="0"/>
        </w:rPr>
        <w:t xml:space="preserve">and </w:t>
      </w:r>
      <w:r w:rsidR="00733950">
        <w:rPr>
          <w:i w:val="0"/>
          <w:iCs w:val="0"/>
        </w:rPr>
        <w:t>changes</w:t>
      </w:r>
      <w:r>
        <w:rPr>
          <w:i w:val="0"/>
          <w:iCs w:val="0"/>
        </w:rPr>
        <w:t xml:space="preserve"> in </w:t>
      </w:r>
      <w:r w:rsidR="00325681">
        <w:rPr>
          <w:i w:val="0"/>
          <w:iCs w:val="0"/>
        </w:rPr>
        <w:t>population-weighted greenest</w:t>
      </w:r>
      <w:ins w:id="8" w:author="Martin, Greta Katherine" w:date="2024-10-29T11:09:00Z" w16du:dateUtc="2024-10-29T15:09:00Z">
        <w:r w:rsidR="000011F2">
          <w:rPr>
            <w:i w:val="0"/>
            <w:iCs w:val="0"/>
          </w:rPr>
          <w:t xml:space="preserve"> </w:t>
        </w:r>
      </w:ins>
      <w:del w:id="9" w:author="Martin, Greta Katherine" w:date="2024-10-29T11:09:00Z" w16du:dateUtc="2024-10-29T15:09:00Z">
        <w:r w:rsidR="00325681" w:rsidDel="000011F2">
          <w:rPr>
            <w:i w:val="0"/>
            <w:iCs w:val="0"/>
          </w:rPr>
          <w:delText>-</w:delText>
        </w:r>
      </w:del>
      <w:r w:rsidR="00325681">
        <w:rPr>
          <w:i w:val="0"/>
          <w:iCs w:val="0"/>
        </w:rPr>
        <w:t xml:space="preserve">season </w:t>
      </w:r>
      <w:r>
        <w:rPr>
          <w:i w:val="0"/>
          <w:iCs w:val="0"/>
        </w:rPr>
        <w:t>NDVI</w:t>
      </w:r>
      <w:r w:rsidRPr="000444D7">
        <w:rPr>
          <w:i w:val="0"/>
          <w:iCs w:val="0"/>
        </w:rPr>
        <w:t xml:space="preserve"> (</w:t>
      </w:r>
      <m:oMath>
        <m:r>
          <w:rPr>
            <w:rFonts w:ascii="Cambria Math" w:hAnsi="Cambria Math"/>
          </w:rPr>
          <m:t>Δx</m:t>
        </m:r>
      </m:oMath>
      <w:r w:rsidRPr="000444D7">
        <w:rPr>
          <w:i w:val="0"/>
          <w:iCs w:val="0"/>
        </w:rPr>
        <w:t>).</w:t>
      </w:r>
      <w:r>
        <w:rPr>
          <w:i w:val="0"/>
          <w:iCs w:val="0"/>
        </w:rPr>
        <w:t xml:space="preserve"> </w:t>
      </w:r>
    </w:p>
    <w:p w14:paraId="462E61EB" w14:textId="77777777" w:rsidR="00435EC8" w:rsidRDefault="00435EC8" w:rsidP="00435EC8">
      <w:pPr>
        <w:pStyle w:val="subheader"/>
        <w:rPr>
          <w:i w:val="0"/>
          <w:iCs w:val="0"/>
        </w:rPr>
      </w:pPr>
    </w:p>
    <w:p w14:paraId="642D97C1" w14:textId="72999ED2" w:rsidR="00632B39" w:rsidRDefault="00435EC8" w:rsidP="00825A98">
      <w:pPr>
        <w:rPr>
          <w:rFonts w:ascii="Times New Roman" w:hAnsi="Times New Roman" w:cs="Times New Roman"/>
        </w:rPr>
      </w:pPr>
      <w:r w:rsidRPr="00435A59">
        <w:rPr>
          <w:rFonts w:ascii="Times New Roman" w:hAnsi="Times New Roman" w:cs="Times New Roman"/>
        </w:rPr>
        <w:t xml:space="preserve">We used baseline mortality </w:t>
      </w:r>
      <w:r w:rsidR="00C90142" w:rsidRPr="00435A59">
        <w:rPr>
          <w:rFonts w:ascii="Times New Roman" w:hAnsi="Times New Roman" w:cs="Times New Roman"/>
        </w:rPr>
        <w:t>estimates</w:t>
      </w:r>
      <w:r w:rsidRPr="00435A59">
        <w:rPr>
          <w:rFonts w:ascii="Times New Roman" w:hAnsi="Times New Roman" w:cs="Times New Roman"/>
        </w:rPr>
        <w:t xml:space="preserve"> from the Global Burden of Disease (GBD) 2021 study</w:t>
      </w:r>
      <w:r w:rsidR="006816E2">
        <w:rPr>
          <w:rFonts w:ascii="Times New Roman" w:hAnsi="Times New Roman" w:cs="Times New Roman"/>
        </w:rPr>
        <w:t>,</w:t>
      </w:r>
      <w:r w:rsidRPr="00435A59">
        <w:rPr>
          <w:rFonts w:ascii="Times New Roman" w:hAnsi="Times New Roman" w:cs="Times New Roman"/>
        </w:rPr>
        <w:t xml:space="preserve"> </w:t>
      </w:r>
      <w:r w:rsidRPr="00435A59">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{"citationID":"hcshdAsl","properties":{"formattedCitation":"\\super 18\\nosupersub{}","plainCitation":"18","noteIndex":0},"citationItems":[{"id":458,"uris":["http://zotero.org/users/10202395/items/SA6HEUQE"],"itemData":{"id":458,"type":"dataset","abstract":"The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435A59">
        <w:rPr>
          <w:rFonts w:ascii="Times New Roman" w:hAnsi="Times New Roman" w:cs="Times New Roman"/>
        </w:rPr>
        <w:fldChar w:fldCharType="separate"/>
      </w:r>
      <w:r w:rsidR="00265E16" w:rsidRPr="00265E16">
        <w:rPr>
          <w:rFonts w:ascii="Times New Roman" w:hAnsi="Times New Roman" w:cs="Times New Roman"/>
          <w:color w:val="000000"/>
          <w:vertAlign w:val="superscript"/>
        </w:rPr>
        <w:t>18</w:t>
      </w:r>
      <w:r w:rsidRPr="00435A59">
        <w:rPr>
          <w:rFonts w:ascii="Times New Roman" w:hAnsi="Times New Roman" w:cs="Times New Roman"/>
        </w:rPr>
        <w:fldChar w:fldCharType="end"/>
      </w:r>
      <w:r w:rsidRPr="00435A59">
        <w:rPr>
          <w:rFonts w:ascii="Times New Roman" w:hAnsi="Times New Roman" w:cs="Times New Roman"/>
        </w:rPr>
        <w:t xml:space="preserve"> </w:t>
      </w:r>
      <w:r w:rsidR="00C90142" w:rsidRPr="00435A59">
        <w:rPr>
          <w:rFonts w:ascii="Times New Roman" w:hAnsi="Times New Roman" w:cs="Times New Roman"/>
        </w:rPr>
        <w:t>p</w:t>
      </w:r>
      <w:r w:rsidRPr="00435A59">
        <w:rPr>
          <w:rFonts w:ascii="Times New Roman" w:hAnsi="Times New Roman" w:cs="Times New Roman"/>
        </w:rPr>
        <w:t>opulation estimates</w:t>
      </w:r>
      <w:r w:rsidR="006E45F4" w:rsidRPr="00435A59">
        <w:rPr>
          <w:rFonts w:ascii="Times New Roman" w:hAnsi="Times New Roman" w:cs="Times New Roman"/>
        </w:rPr>
        <w:t xml:space="preserve"> from JRC</w:t>
      </w:r>
      <w:r w:rsidRPr="00435A59">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{"citationID":"QexbBpt5","properties":{"formattedCitation":"\\super 19\\nosupersub{}","plainCitation":"19","noteIndex":0},"citationItems":[{"id":453,"uris":["http://zotero.org/users/10202395/items/6HKTCU6S"],"itemData":{"id":453,"type":"document","title":"Population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435A59">
        <w:rPr>
          <w:rFonts w:ascii="Times New Roman" w:hAnsi="Times New Roman" w:cs="Times New Roman"/>
        </w:rPr>
        <w:fldChar w:fldCharType="separate"/>
      </w:r>
      <w:r w:rsidR="00265E16" w:rsidRPr="00265E16">
        <w:rPr>
          <w:rFonts w:ascii="Times New Roman" w:hAnsi="Times New Roman" w:cs="Times New Roman"/>
          <w:color w:val="000000"/>
          <w:vertAlign w:val="superscript"/>
        </w:rPr>
        <w:t>19</w:t>
      </w:r>
      <w:r w:rsidRPr="00435A59">
        <w:rPr>
          <w:rFonts w:ascii="Times New Roman" w:hAnsi="Times New Roman" w:cs="Times New Roman"/>
        </w:rPr>
        <w:fldChar w:fldCharType="end"/>
      </w:r>
      <w:r w:rsidR="006816E2">
        <w:rPr>
          <w:rFonts w:ascii="Times New Roman" w:hAnsi="Times New Roman" w:cs="Times New Roman"/>
        </w:rPr>
        <w:t>, and a</w:t>
      </w:r>
      <w:r w:rsidRPr="00435A59">
        <w:rPr>
          <w:rFonts w:ascii="Times New Roman" w:hAnsi="Times New Roman" w:cs="Times New Roman"/>
          <w:color w:val="000000" w:themeColor="text1"/>
          <w:shd w:val="clear" w:color="auto" w:fill="FFFFFF"/>
        </w:rPr>
        <w:t xml:space="preserve"> hazard ratio</w:t>
      </w:r>
      <w:r w:rsidR="00847BEB">
        <w:rPr>
          <w:rFonts w:ascii="Times New Roman" w:hAnsi="Times New Roman" w:cs="Times New Roman"/>
          <w:color w:val="000000" w:themeColor="text1"/>
          <w:shd w:val="clear" w:color="auto" w:fill="FFFFFF"/>
        </w:rPr>
        <w:t xml:space="preserve"> from </w:t>
      </w:r>
      <w:r w:rsidR="00AF3074" w:rsidRPr="00435A59">
        <w:rPr>
          <w:rFonts w:ascii="Times New Roman" w:hAnsi="Times New Roman" w:cs="Times New Roman"/>
        </w:rPr>
        <w:t xml:space="preserve">a 2019 meta-analysis of longitudinal </w:t>
      </w:r>
      <w:r w:rsidR="00AF3074" w:rsidRPr="00435A59">
        <w:rPr>
          <w:rFonts w:ascii="Times New Roman" w:hAnsi="Times New Roman" w:cs="Times New Roman"/>
          <w:color w:val="000000"/>
          <w:shd w:val="clear" w:color="auto" w:fill="FFFFFF"/>
        </w:rPr>
        <w:t>studies of the association between NDVI and all-cause mortality</w:t>
      </w:r>
      <w:r w:rsidRPr="00435A59">
        <w:rPr>
          <w:rFonts w:ascii="Times New Roman" w:hAnsi="Times New Roman" w:cs="Times New Roman"/>
          <w:color w:val="000000" w:themeColor="text1"/>
          <w:shd w:val="clear" w:color="auto" w:fill="FFFFFF"/>
        </w:rPr>
        <w:t xml:space="preserve"> derived by Rojas-Rueda and colleagues.</w:t>
      </w:r>
      <w:r w:rsidR="00AF3074" w:rsidRPr="00435A59">
        <w:rPr>
          <w:rFonts w:ascii="Times New Roman" w:hAnsi="Times New Roman" w:cs="Times New Roman"/>
        </w:rPr>
        <w:fldChar w:fldCharType="begin"/>
      </w:r>
      <w:r w:rsidR="00AF3074" w:rsidRPr="00435A59">
        <w:rPr>
          <w:rFonts w:ascii="Times New Roman" w:hAnsi="Times New Roman" w:cs="Times New Roman"/>
        </w:rPr>
        <w: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AF3074" w:rsidRPr="00435A59">
        <w:rPr>
          <w:rFonts w:ascii="Times New Roman" w:hAnsi="Times New Roman" w:cs="Times New Roman"/>
        </w:rPr>
        <w:fldChar w:fldCharType="separate"/>
      </w:r>
      <w:r w:rsidR="00AF3074" w:rsidRPr="00435A59">
        <w:rPr>
          <w:rFonts w:ascii="Times New Roman" w:hAnsi="Times New Roman" w:cs="Times New Roman"/>
          <w:color w:val="000000"/>
          <w:vertAlign w:val="superscript"/>
        </w:rPr>
        <w:t>9</w:t>
      </w:r>
      <w:r w:rsidR="00AF3074" w:rsidRPr="00435A59">
        <w:rPr>
          <w:rFonts w:ascii="Times New Roman" w:hAnsi="Times New Roman" w:cs="Times New Roman"/>
        </w:rPr>
        <w:fldChar w:fldCharType="end"/>
      </w:r>
      <w:r w:rsidRPr="00435A59">
        <w:rPr>
          <w:rFonts w:ascii="Times New Roman" w:hAnsi="Times New Roman" w:cs="Times New Roman"/>
          <w:color w:val="000000" w:themeColor="text1"/>
          <w:shd w:val="clear" w:color="auto" w:fill="FFFFFF"/>
        </w:rPr>
        <w:t xml:space="preserve"> This study found a pooled hazard ratio of 0.96 (95% confidence interval (CI): 0.94, 0.97) for each 0.1 increase in NDVI within 500m of a person’s home</w:t>
      </w:r>
      <w:r w:rsidR="00F856B5">
        <w:rPr>
          <w:rFonts w:ascii="Times New Roman" w:hAnsi="Times New Roman" w:cs="Times New Roman"/>
          <w:color w:val="000000" w:themeColor="text1"/>
          <w:shd w:val="clear" w:color="auto" w:fill="FFFFFF"/>
        </w:rPr>
        <w:t xml:space="preserve"> among adults</w:t>
      </w:r>
      <w:r w:rsidRPr="00435A59">
        <w:rPr>
          <w:rFonts w:ascii="Times New Roman" w:hAnsi="Times New Roman" w:cs="Times New Roman"/>
          <w:color w:val="000000" w:themeColor="text1"/>
          <w:shd w:val="clear" w:color="auto" w:fill="FFFFFF"/>
        </w:rPr>
        <w:t>.</w:t>
      </w:r>
      <w:r w:rsidR="00C529F1" w:rsidRPr="00435A59">
        <w:rPr>
          <w:rFonts w:ascii="Times New Roman" w:hAnsi="Times New Roman" w:cs="Times New Roman"/>
        </w:rPr>
        <w:t xml:space="preserve"> Finally, </w:t>
      </w:r>
      <w:r w:rsidR="000626A4" w:rsidRPr="00435A59">
        <w:rPr>
          <w:rFonts w:ascii="Times New Roman" w:hAnsi="Times New Roman" w:cs="Times New Roman"/>
        </w:rPr>
        <w:t>we use</w:t>
      </w:r>
      <w:r w:rsidR="00C529F1" w:rsidRPr="00435A59">
        <w:rPr>
          <w:rFonts w:ascii="Times New Roman" w:hAnsi="Times New Roman" w:cs="Times New Roman"/>
        </w:rPr>
        <w:t>d</w:t>
      </w:r>
      <w:r w:rsidR="000626A4" w:rsidRPr="00435A59">
        <w:rPr>
          <w:rFonts w:ascii="Times New Roman" w:hAnsi="Times New Roman" w:cs="Times New Roman"/>
        </w:rPr>
        <w:t xml:space="preserve"> the</w:t>
      </w:r>
      <w:r w:rsidR="00EE4043" w:rsidRPr="00435A59">
        <w:rPr>
          <w:rFonts w:ascii="Times New Roman" w:hAnsi="Times New Roman" w:cs="Times New Roman"/>
        </w:rPr>
        <w:t xml:space="preserve"> difference </w:t>
      </w:r>
      <w:r w:rsidR="006816E2">
        <w:rPr>
          <w:rFonts w:ascii="Times New Roman" w:hAnsi="Times New Roman" w:cs="Times New Roman"/>
        </w:rPr>
        <w:t>between the 2014-2018</w:t>
      </w:r>
      <w:r w:rsidR="000626A4" w:rsidRPr="00435A59">
        <w:rPr>
          <w:rFonts w:ascii="Times New Roman" w:hAnsi="Times New Roman" w:cs="Times New Roman"/>
        </w:rPr>
        <w:t xml:space="preserve"> </w:t>
      </w:r>
      <w:r w:rsidR="003E788D">
        <w:rPr>
          <w:rFonts w:ascii="Times New Roman" w:hAnsi="Times New Roman" w:cs="Times New Roman"/>
        </w:rPr>
        <w:t xml:space="preserve">vs. 2019-2023 </w:t>
      </w:r>
      <w:r w:rsidR="000626A4" w:rsidRPr="00435A59">
        <w:rPr>
          <w:rFonts w:ascii="Times New Roman" w:hAnsi="Times New Roman" w:cs="Times New Roman"/>
        </w:rPr>
        <w:t xml:space="preserve">population-weighted </w:t>
      </w:r>
      <w:r w:rsidR="006816E2">
        <w:rPr>
          <w:rFonts w:ascii="Times New Roman" w:hAnsi="Times New Roman" w:cs="Times New Roman"/>
        </w:rPr>
        <w:t>greenest</w:t>
      </w:r>
      <w:ins w:id="10" w:author="Martin, Greta Katherine" w:date="2024-10-29T11:09:00Z" w16du:dateUtc="2024-10-29T15:09:00Z">
        <w:r w:rsidR="000011F2">
          <w:rPr>
            <w:rFonts w:ascii="Times New Roman" w:hAnsi="Times New Roman" w:cs="Times New Roman"/>
          </w:rPr>
          <w:t xml:space="preserve"> </w:t>
        </w:r>
      </w:ins>
      <w:del w:id="11" w:author="Martin, Greta Katherine" w:date="2024-10-29T11:09:00Z" w16du:dateUtc="2024-10-29T15:09:00Z">
        <w:r w:rsidR="006816E2" w:rsidDel="000011F2">
          <w:rPr>
            <w:rFonts w:ascii="Times New Roman" w:hAnsi="Times New Roman" w:cs="Times New Roman"/>
          </w:rPr>
          <w:delText>-</w:delText>
        </w:r>
      </w:del>
      <w:r w:rsidR="006816E2">
        <w:rPr>
          <w:rFonts w:ascii="Times New Roman" w:hAnsi="Times New Roman" w:cs="Times New Roman"/>
        </w:rPr>
        <w:t>season</w:t>
      </w:r>
      <w:r w:rsidR="000626A4" w:rsidRPr="00435A59">
        <w:rPr>
          <w:rFonts w:ascii="Times New Roman" w:hAnsi="Times New Roman" w:cs="Times New Roman"/>
        </w:rPr>
        <w:t xml:space="preserve"> NDVI </w:t>
      </w:r>
      <w:r w:rsidR="006816E2">
        <w:rPr>
          <w:rFonts w:ascii="Times New Roman" w:hAnsi="Times New Roman" w:cs="Times New Roman"/>
        </w:rPr>
        <w:t xml:space="preserve">average </w:t>
      </w:r>
      <w:r w:rsidR="00EE4043" w:rsidRPr="00435A59">
        <w:rPr>
          <w:rFonts w:ascii="Times New Roman" w:hAnsi="Times New Roman" w:cs="Times New Roman"/>
        </w:rPr>
        <w:t xml:space="preserve">to define changes in urban greenspace. </w:t>
      </w:r>
      <w:r w:rsidR="003C2F7C">
        <w:rPr>
          <w:rFonts w:ascii="Times New Roman" w:hAnsi="Times New Roman" w:cs="Times New Roman"/>
        </w:rPr>
        <w:t xml:space="preserve">We opted to use a five-year average rather than compare individual years, because we observed large inter-annual </w:t>
      </w:r>
      <w:r w:rsidR="003E788D">
        <w:rPr>
          <w:rFonts w:ascii="Times New Roman" w:hAnsi="Times New Roman" w:cs="Times New Roman"/>
        </w:rPr>
        <w:t xml:space="preserve">variability </w:t>
      </w:r>
      <w:r w:rsidR="003C2F7C">
        <w:rPr>
          <w:rFonts w:ascii="Times New Roman" w:hAnsi="Times New Roman" w:cs="Times New Roman"/>
        </w:rPr>
        <w:t>in NDVI</w:t>
      </w:r>
      <w:r w:rsidR="001A41E6">
        <w:rPr>
          <w:rFonts w:ascii="Times New Roman" w:hAnsi="Times New Roman" w:cs="Times New Roman"/>
        </w:rPr>
        <w:t xml:space="preserve"> (</w:t>
      </w:r>
      <w:r w:rsidR="00AF0AB2">
        <w:rPr>
          <w:rFonts w:ascii="Times New Roman" w:hAnsi="Times New Roman" w:cs="Times New Roman"/>
        </w:rPr>
        <w:t>Fig. S1</w:t>
      </w:r>
      <w:r w:rsidR="001A41E6">
        <w:rPr>
          <w:rFonts w:ascii="Times New Roman" w:hAnsi="Times New Roman" w:cs="Times New Roman"/>
        </w:rPr>
        <w:t>)</w:t>
      </w:r>
      <w:r w:rsidR="00F856B5">
        <w:rPr>
          <w:rFonts w:ascii="Times New Roman" w:hAnsi="Times New Roman" w:cs="Times New Roman"/>
        </w:rPr>
        <w:t>.</w:t>
      </w:r>
    </w:p>
    <w:p w14:paraId="3DDDFDB0" w14:textId="77777777" w:rsidR="005A1DF9" w:rsidRDefault="005A1DF9" w:rsidP="00825A98">
      <w:pPr>
        <w:rPr>
          <w:rFonts w:ascii="Times New Roman" w:hAnsi="Times New Roman" w:cs="Times New Roman"/>
        </w:rPr>
      </w:pPr>
    </w:p>
    <w:p w14:paraId="033A51E3" w14:textId="2A294DE7" w:rsidR="005A1DF9" w:rsidRPr="005A1DF9" w:rsidRDefault="005A1DF9" w:rsidP="00825A98">
      <w:pPr>
        <w:rPr>
          <w:rFonts w:ascii="Times New Roman" w:hAnsi="Times New Roman" w:cs="Times New Roman"/>
          <w:i/>
          <w:iCs/>
        </w:rPr>
      </w:pPr>
      <w:r>
        <w:rPr>
          <w:rFonts w:ascii="Times New Roman" w:hAnsi="Times New Roman" w:cs="Times New Roman"/>
          <w:i/>
          <w:iCs/>
        </w:rPr>
        <w:t>Urban area groupings</w:t>
      </w:r>
    </w:p>
    <w:p w14:paraId="33D1D9C0" w14:textId="77777777" w:rsidR="003C7B28" w:rsidRDefault="003C7B28" w:rsidP="00847BEB">
      <w:pPr>
        <w:rPr>
          <w:rFonts w:ascii="Times New Roman" w:hAnsi="Times New Roman" w:cs="Times New Roman"/>
        </w:rPr>
      </w:pPr>
    </w:p>
    <w:p w14:paraId="455ED61F" w14:textId="4B801EA0" w:rsidR="003C7B28" w:rsidRDefault="003C7B28" w:rsidP="00847BEB">
      <w:pPr>
        <w:rPr>
          <w:rFonts w:ascii="Times New Roman" w:hAnsi="Times New Roman" w:cs="Times New Roman"/>
        </w:rPr>
      </w:pPr>
      <w:r>
        <w:rPr>
          <w:rFonts w:ascii="Times New Roman" w:hAnsi="Times New Roman" w:cs="Times New Roman"/>
        </w:rPr>
        <w:t xml:space="preserve">We </w:t>
      </w:r>
      <w:r w:rsidR="00A625BD">
        <w:rPr>
          <w:rFonts w:ascii="Times New Roman" w:hAnsi="Times New Roman" w:cs="Times New Roman"/>
        </w:rPr>
        <w:t xml:space="preserve">categorize cities by geographic region using the </w:t>
      </w:r>
      <w:r w:rsidR="00265E16">
        <w:rPr>
          <w:rFonts w:ascii="Times New Roman" w:hAnsi="Times New Roman" w:cs="Times New Roman"/>
        </w:rPr>
        <w:t>United Nations Statistical Division</w:t>
      </w:r>
      <w:r>
        <w:rPr>
          <w:rFonts w:ascii="Times New Roman" w:hAnsi="Times New Roman" w:cs="Times New Roman"/>
        </w:rPr>
        <w:t xml:space="preserve"> sub-regional </w:t>
      </w:r>
      <w:r w:rsidR="00AA5506">
        <w:rPr>
          <w:rFonts w:ascii="Times New Roman" w:hAnsi="Times New Roman" w:cs="Times New Roman"/>
        </w:rPr>
        <w:t>definitions</w:t>
      </w:r>
      <w:r w:rsidR="00225861">
        <w:rPr>
          <w:rFonts w:ascii="Times New Roman" w:hAnsi="Times New Roman" w:cs="Times New Roman"/>
        </w:rPr>
        <w:t xml:space="preserve"> (</w:t>
      </w:r>
      <w:r w:rsidR="00AC0A44">
        <w:rPr>
          <w:rFonts w:ascii="Times New Roman" w:hAnsi="Times New Roman" w:cs="Times New Roman"/>
        </w:rPr>
        <w:t>Fig. S2</w:t>
      </w:r>
      <w:r w:rsidR="00225861">
        <w:rPr>
          <w:rFonts w:ascii="Times New Roman" w:hAnsi="Times New Roman" w:cs="Times New Roman"/>
        </w:rPr>
        <w:t>)</w:t>
      </w:r>
      <w:r w:rsidR="00265E16">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{"citationID":"RvaAKQDF","properties":{"formattedCitation":"\\super 20\\nosupersub{}","plainCitation":"20","noteIndex":0},"citationItems":[{"id":764,"uris":["http://zotero.org/users/10202395/items/DXZ976R9"],"itemData":{"id":764,"type":"dataset","title":"Standard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rPr>
          <w:rFonts w:ascii="Times New Roman" w:hAnsi="Times New Roman" w:cs="Times New Roman"/>
        </w:rPr>
        <w:fldChar w:fldCharType="separate"/>
      </w:r>
      <w:r w:rsidR="00265E16" w:rsidRPr="00265E16">
        <w:rPr>
          <w:rFonts w:ascii="Times New Roman" w:hAnsi="Times New Roman" w:cs="Times New Roman"/>
          <w:vertAlign w:val="superscript"/>
        </w:rPr>
        <w:t>20</w:t>
      </w:r>
      <w:r w:rsidR="00265E16">
        <w:rPr>
          <w:rFonts w:ascii="Times New Roman" w:hAnsi="Times New Roman" w:cs="Times New Roman"/>
        </w:rPr>
        <w:fldChar w:fldCharType="end"/>
      </w:r>
      <w:r w:rsidR="00225861">
        <w:rPr>
          <w:rFonts w:ascii="Times New Roman" w:hAnsi="Times New Roman" w:cs="Times New Roman"/>
        </w:rPr>
        <w:t xml:space="preserve"> </w:t>
      </w:r>
      <w:r w:rsidR="00A625BD">
        <w:rPr>
          <w:rFonts w:ascii="Times New Roman" w:hAnsi="Times New Roman" w:cs="Times New Roman"/>
        </w:rPr>
        <w:t xml:space="preserve">and </w:t>
      </w:r>
      <w:r w:rsidR="003E788D">
        <w:rPr>
          <w:rFonts w:ascii="Times New Roman" w:hAnsi="Times New Roman" w:cs="Times New Roman"/>
        </w:rPr>
        <w:t xml:space="preserve">by </w:t>
      </w:r>
      <w:r w:rsidR="00E63731">
        <w:rPr>
          <w:rFonts w:ascii="Times New Roman" w:hAnsi="Times New Roman" w:cs="Times New Roman"/>
        </w:rPr>
        <w:t xml:space="preserve">climate region </w:t>
      </w:r>
      <w:r w:rsidR="00A625BD">
        <w:rPr>
          <w:rFonts w:ascii="Times New Roman" w:hAnsi="Times New Roman" w:cs="Times New Roman"/>
        </w:rPr>
        <w:t xml:space="preserve">using </w:t>
      </w:r>
      <w:r w:rsidR="00E63731">
        <w:rPr>
          <w:rFonts w:ascii="Times New Roman" w:hAnsi="Times New Roman" w:cs="Times New Roman"/>
        </w:rPr>
        <w:t>the</w:t>
      </w:r>
      <w:r>
        <w:rPr>
          <w:rFonts w:ascii="Times New Roman" w:hAnsi="Times New Roman" w:cs="Times New Roman"/>
        </w:rPr>
        <w:t xml:space="preserve"> </w:t>
      </w:r>
      <w:proofErr w:type="spellStart"/>
      <w:r w:rsidR="0019782A" w:rsidRPr="001F69F2">
        <w:rPr>
          <w:rFonts w:ascii="Times New Roman" w:hAnsi="Times New Roman" w:cs="Times New Roman"/>
        </w:rPr>
        <w:t>Köppen</w:t>
      </w:r>
      <w:proofErr w:type="spellEnd"/>
      <w:r w:rsidR="00E63731">
        <w:rPr>
          <w:rFonts w:ascii="Times New Roman" w:hAnsi="Times New Roman" w:cs="Times New Roman"/>
        </w:rPr>
        <w:t>-Geiger</w:t>
      </w:r>
      <w:r w:rsidR="0019782A" w:rsidRPr="001F69F2">
        <w:rPr>
          <w:rFonts w:ascii="Times New Roman" w:hAnsi="Times New Roman" w:cs="Times New Roman"/>
        </w:rPr>
        <w:t xml:space="preserve"> Climate Classification System</w:t>
      </w:r>
      <w:r w:rsidR="004C2D43">
        <w:rPr>
          <w:rFonts w:ascii="Times New Roman" w:hAnsi="Times New Roman" w:cs="Times New Roman"/>
        </w:rPr>
        <w:t xml:space="preserve"> (</w:t>
      </w:r>
      <w:r w:rsidR="00AC0A44">
        <w:rPr>
          <w:rFonts w:ascii="Times New Roman" w:hAnsi="Times New Roman" w:cs="Times New Roman"/>
        </w:rPr>
        <w:t>Fig.</w:t>
      </w:r>
      <w:r w:rsidR="00AC0A44">
        <w:rPr>
          <w:rFonts w:ascii="Times New Roman" w:hAnsi="Times New Roman" w:cs="Times New Roman"/>
        </w:rPr>
        <w:t xml:space="preserve"> </w:t>
      </w:r>
      <w:r w:rsidR="00AC0A44">
        <w:rPr>
          <w:rFonts w:ascii="Times New Roman" w:hAnsi="Times New Roman" w:cs="Times New Roman"/>
        </w:rPr>
        <w:t>S3</w:t>
      </w:r>
      <w:r w:rsidR="004C2D43">
        <w:rPr>
          <w:rFonts w:ascii="Times New Roman" w:hAnsi="Times New Roman" w:cs="Times New Roman"/>
        </w:rPr>
        <w:t>)</w:t>
      </w:r>
      <w:r>
        <w:rPr>
          <w:rFonts w:ascii="Times New Roman" w:hAnsi="Times New Roman" w:cs="Times New Roman"/>
        </w:rPr>
        <w:t>.</w:t>
      </w:r>
      <w:r w:rsidR="004C2D43">
        <w:rPr>
          <w:rFonts w:ascii="Times New Roman" w:hAnsi="Times New Roman" w:cs="Times New Roman"/>
        </w:rPr>
        <w:fldChar w:fldCharType="begin"/>
      </w:r>
      <w:r w:rsidR="004C2D43">
        <w:rPr>
          <w:rFonts w:ascii="Times New Roman" w:hAnsi="Times New Roman" w:cs="Times New Roman"/>
        </w:rPr>
        <w:instrText xml:space="preserve"> ADDIN ZOTERO_ITEM CSL_CITATION {"citationID":"STzXovLg","properties":{"formattedCitation":"\\super 21\\nosupersub{}","plainCitation":"21","noteIndex":0},"citationItems":[{"id":765,"uris":["http://zotero.org/users/10202395/items/D9BXIT3D"],"itemData":{"id":765,"type":"article-journal","abstract":"We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rPr>
          <w:rFonts w:ascii="Times New Roman" w:hAnsi="Times New Roman" w:cs="Times New Roman"/>
        </w:rPr>
        <w:fldChar w:fldCharType="separate"/>
      </w:r>
      <w:r w:rsidR="004C2D43" w:rsidRPr="004C2D43">
        <w:rPr>
          <w:rFonts w:ascii="Times New Roman" w:hAnsi="Times New Roman" w:cs="Times New Roman"/>
          <w:vertAlign w:val="superscript"/>
        </w:rPr>
        <w:t>21</w:t>
      </w:r>
      <w:r w:rsidR="004C2D43">
        <w:rPr>
          <w:rFonts w:ascii="Times New Roman" w:hAnsi="Times New Roman" w:cs="Times New Roman"/>
        </w:rPr>
        <w:fldChar w:fldCharType="end"/>
      </w:r>
      <w:r>
        <w:rPr>
          <w:rFonts w:ascii="Times New Roman" w:hAnsi="Times New Roman" w:cs="Times New Roman"/>
        </w:rPr>
        <w:t xml:space="preserve"> </w:t>
      </w:r>
    </w:p>
    <w:p w14:paraId="50382E95" w14:textId="7C8F5BFC" w:rsidR="000B6E75" w:rsidRPr="00E150CA" w:rsidRDefault="000B6E75" w:rsidP="00551D54">
      <w:pPr>
        <w:rPr>
          <w:rFonts w:ascii="Times New Roman" w:hAnsi="Times New Roman" w:cs="Times New Roman"/>
        </w:rPr>
      </w:pPr>
    </w:p>
    <w:p w14:paraId="287F2031"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Results</w:t>
      </w:r>
    </w:p>
    <w:p w14:paraId="63963617" w14:textId="4BD0E732" w:rsidR="00750D2E" w:rsidRDefault="00551D54" w:rsidP="00551D54">
      <w:pPr>
        <w:rPr>
          <w:rFonts w:ascii="Times New Roman" w:hAnsi="Times New Roman" w:cs="Times New Roman"/>
          <w:i/>
          <w:iCs/>
          <w:color w:val="156082" w:themeColor="accent1"/>
        </w:rPr>
      </w:pPr>
      <w:r w:rsidRPr="00ED662B">
        <w:rPr>
          <w:rFonts w:ascii="Times New Roman" w:hAnsi="Times New Roman" w:cs="Times New Roman"/>
          <w:i/>
          <w:iCs/>
          <w:color w:val="156082" w:themeColor="accent1"/>
        </w:rPr>
        <w:t xml:space="preserve">The results section should detail the main findings and outcomes of your study. You should use tables only to improve conciseness or where the information cannot be given satisfactorily in other ways such as histograms or graphs. </w:t>
      </w:r>
      <w:proofErr w:type="spellStart"/>
      <w:r w:rsidRPr="00ED662B">
        <w:rPr>
          <w:rFonts w:ascii="Times New Roman" w:hAnsi="Times New Roman" w:cs="Times New Roman"/>
          <w:i/>
          <w:iCs/>
          <w:color w:val="156082" w:themeColor="accent1"/>
        </w:rPr>
        <w:t>Colour</w:t>
      </w:r>
      <w:proofErr w:type="spellEnd"/>
      <w:r w:rsidRPr="00ED662B">
        <w:rPr>
          <w:rFonts w:ascii="Times New Roman" w:hAnsi="Times New Roman" w:cs="Times New Roman"/>
          <w:i/>
          <w:iCs/>
          <w:color w:val="156082" w:themeColor="accent1"/>
        </w:rPr>
        <w:t xml:space="preserve"> should not be used in tables, if you need to denote different things in a table then you can use bold or italics etc. providing no </w:t>
      </w:r>
      <w:proofErr w:type="spellStart"/>
      <w:r w:rsidRPr="00ED662B">
        <w:rPr>
          <w:rFonts w:ascii="Times New Roman" w:hAnsi="Times New Roman" w:cs="Times New Roman"/>
          <w:i/>
          <w:iCs/>
          <w:color w:val="156082" w:themeColor="accent1"/>
        </w:rPr>
        <w:t>coloured</w:t>
      </w:r>
      <w:proofErr w:type="spellEnd"/>
      <w:r w:rsidRPr="00ED662B">
        <w:rPr>
          <w:rFonts w:ascii="Times New Roman" w:hAnsi="Times New Roman" w:cs="Times New Roman"/>
          <w:i/>
          <w:iCs/>
          <w:color w:val="156082" w:themeColor="accent1"/>
        </w:rPr>
        <w:t xml:space="preserve"> text or shading is included. Tables should be numbered serially and referred to in the text by number (table 1, etc.). Each table should have an explanatory caption which should be as concise as possible.</w:t>
      </w:r>
    </w:p>
    <w:p w14:paraId="3CBD27E3" w14:textId="77777777" w:rsidR="0047751C" w:rsidRDefault="0047751C" w:rsidP="00551D54">
      <w:pPr>
        <w:rPr>
          <w:rFonts w:ascii="Times New Roman" w:hAnsi="Times New Roman" w:cs="Times New Roman"/>
        </w:rPr>
      </w:pPr>
    </w:p>
    <w:p w14:paraId="4E666BE7" w14:textId="39352169" w:rsidR="00202B9E" w:rsidRDefault="00F533A8" w:rsidP="00202B9E">
      <w:pPr>
        <w:rPr>
          <w:rFonts w:ascii="Times New Roman" w:hAnsi="Times New Roman" w:cs="Times New Roman"/>
        </w:rPr>
      </w:pPr>
      <w:r>
        <w:rPr>
          <w:rFonts w:ascii="Times New Roman" w:hAnsi="Times New Roman" w:cs="Times New Roman"/>
        </w:rPr>
        <w:t>The average</w:t>
      </w:r>
      <w:r w:rsidR="00744A00">
        <w:rPr>
          <w:rFonts w:ascii="Times New Roman" w:hAnsi="Times New Roman" w:cs="Times New Roman"/>
        </w:rPr>
        <w:t xml:space="preserve"> population-weighted peak</w:t>
      </w:r>
      <w:r w:rsidR="00505E9F">
        <w:rPr>
          <w:rFonts w:ascii="Times New Roman" w:hAnsi="Times New Roman" w:cs="Times New Roman"/>
        </w:rPr>
        <w:t xml:space="preserve"> season</w:t>
      </w:r>
      <w:r>
        <w:rPr>
          <w:rFonts w:ascii="Times New Roman" w:hAnsi="Times New Roman" w:cs="Times New Roman"/>
        </w:rPr>
        <w:t xml:space="preserve"> NDVI varies greatly across global c</w:t>
      </w:r>
      <w:r w:rsidR="00933741">
        <w:rPr>
          <w:rFonts w:ascii="Times New Roman" w:hAnsi="Times New Roman" w:cs="Times New Roman"/>
        </w:rPr>
        <w:t>ities (Fig</w:t>
      </w:r>
      <w:r w:rsidR="00992BCB">
        <w:rPr>
          <w:rFonts w:ascii="Times New Roman" w:hAnsi="Times New Roman" w:cs="Times New Roman"/>
        </w:rPr>
        <w:t>.</w:t>
      </w:r>
      <w:r w:rsidR="00933741">
        <w:rPr>
          <w:rFonts w:ascii="Times New Roman" w:hAnsi="Times New Roman" w:cs="Times New Roman"/>
        </w:rPr>
        <w:t xml:space="preserve"> </w:t>
      </w:r>
      <w:r w:rsidR="00992BCB">
        <w:rPr>
          <w:rFonts w:ascii="Times New Roman" w:hAnsi="Times New Roman" w:cs="Times New Roman"/>
        </w:rPr>
        <w:t>1</w:t>
      </w:r>
      <w:r w:rsidR="00933741">
        <w:rPr>
          <w:rFonts w:ascii="Times New Roman" w:hAnsi="Times New Roman" w:cs="Times New Roman"/>
        </w:rPr>
        <w:t>). In the most recent 5-year period, the global average greenest season NDVI was 0.270, ranging from 0.07</w:t>
      </w:r>
      <w:r w:rsidR="00D2161E">
        <w:rPr>
          <w:rFonts w:ascii="Times New Roman" w:hAnsi="Times New Roman" w:cs="Times New Roman"/>
        </w:rPr>
        <w:t>2</w:t>
      </w:r>
      <w:r w:rsidR="00933741">
        <w:rPr>
          <w:rFonts w:ascii="Times New Roman" w:hAnsi="Times New Roman" w:cs="Times New Roman"/>
        </w:rPr>
        <w:t xml:space="preserve"> to 0.58</w:t>
      </w:r>
      <w:r w:rsidR="00D2161E">
        <w:rPr>
          <w:rFonts w:ascii="Times New Roman" w:hAnsi="Times New Roman" w:cs="Times New Roman"/>
        </w:rPr>
        <w:t>0</w:t>
      </w:r>
      <w:r w:rsidR="00362015">
        <w:rPr>
          <w:rFonts w:ascii="Times New Roman" w:hAnsi="Times New Roman" w:cs="Times New Roman"/>
        </w:rPr>
        <w:t xml:space="preserve"> across cities</w:t>
      </w:r>
      <w:r w:rsidR="00933741">
        <w:rPr>
          <w:rFonts w:ascii="Times New Roman" w:hAnsi="Times New Roman" w:cs="Times New Roman"/>
        </w:rPr>
        <w:t xml:space="preserve">. </w:t>
      </w:r>
      <w:r w:rsidR="000011F2">
        <w:rPr>
          <w:rFonts w:ascii="Times New Roman" w:hAnsi="Times New Roman" w:cs="Times New Roman"/>
        </w:rPr>
        <w:t xml:space="preserve">Globally, NDVI decreased slightly from the 2014-2018 period, where the mean NDVI was 0.279, ranging from 0.070 to 0.565. </w:t>
      </w:r>
      <w:r w:rsidR="00B86455">
        <w:rPr>
          <w:rFonts w:ascii="Times New Roman" w:hAnsi="Times New Roman" w:cs="Times New Roman"/>
        </w:rPr>
        <w:t>Peak</w:t>
      </w:r>
      <w:r w:rsidR="00B86455">
        <w:rPr>
          <w:rFonts w:ascii="Times New Roman" w:hAnsi="Times New Roman" w:cs="Times New Roman"/>
        </w:rPr>
        <w:t xml:space="preserve"> </w:t>
      </w:r>
      <w:r w:rsidR="00B86455">
        <w:rPr>
          <w:rFonts w:ascii="Times New Roman" w:hAnsi="Times New Roman" w:cs="Times New Roman"/>
        </w:rPr>
        <w:t>season NDVI is correlated with</w:t>
      </w:r>
      <w:r w:rsidR="00B86455">
        <w:rPr>
          <w:rFonts w:ascii="Times New Roman" w:hAnsi="Times New Roman" w:cs="Times New Roman"/>
        </w:rPr>
        <w:t xml:space="preserve"> geographic region (Fig. S4) and</w:t>
      </w:r>
      <w:r w:rsidR="00B86455">
        <w:rPr>
          <w:rFonts w:ascii="Times New Roman" w:hAnsi="Times New Roman" w:cs="Times New Roman"/>
        </w:rPr>
        <w:t xml:space="preserve"> </w:t>
      </w:r>
      <w:proofErr w:type="spellStart"/>
      <w:r w:rsidR="00B86455">
        <w:rPr>
          <w:rFonts w:ascii="Times New Roman" w:hAnsi="Times New Roman" w:cs="Times New Roman"/>
        </w:rPr>
        <w:t>Köppen</w:t>
      </w:r>
      <w:proofErr w:type="spellEnd"/>
      <w:r w:rsidR="00B86455">
        <w:rPr>
          <w:rFonts w:ascii="Times New Roman" w:hAnsi="Times New Roman" w:cs="Times New Roman"/>
        </w:rPr>
        <w:t>-Geiger climate classification (Fig. S5).</w:t>
      </w:r>
      <w:r w:rsidR="00B86455">
        <w:rPr>
          <w:rFonts w:ascii="Times New Roman" w:hAnsi="Times New Roman" w:cs="Times New Roman"/>
        </w:rPr>
        <w:t xml:space="preserve"> Peak-season 2019-2023 NDVI was highest on average in Melanesia (0.417), North America (0.384), and Europe including Eastern (0.354), Northern (0.350), and Western (0.346) Europe.</w:t>
      </w:r>
      <w:r w:rsidR="00BA124C">
        <w:rPr>
          <w:rFonts w:ascii="Times New Roman" w:hAnsi="Times New Roman" w:cs="Times New Roman"/>
        </w:rPr>
        <w:t xml:space="preserve"> </w:t>
      </w:r>
      <w:r w:rsidR="00A04320">
        <w:rPr>
          <w:rFonts w:ascii="Times New Roman" w:hAnsi="Times New Roman" w:cs="Times New Roman"/>
        </w:rPr>
        <w:t xml:space="preserve">Western Asia </w:t>
      </w:r>
      <w:r w:rsidR="00A04320">
        <w:rPr>
          <w:rFonts w:ascii="Times New Roman" w:hAnsi="Times New Roman" w:cs="Times New Roman"/>
        </w:rPr>
        <w:t xml:space="preserve">and North Africa </w:t>
      </w:r>
      <w:r w:rsidR="00A04320">
        <w:rPr>
          <w:rFonts w:ascii="Times New Roman" w:hAnsi="Times New Roman" w:cs="Times New Roman"/>
        </w:rPr>
        <w:t>w</w:t>
      </w:r>
      <w:r w:rsidR="00A04320">
        <w:rPr>
          <w:rFonts w:ascii="Times New Roman" w:hAnsi="Times New Roman" w:cs="Times New Roman"/>
        </w:rPr>
        <w:t>ere</w:t>
      </w:r>
      <w:r w:rsidR="00A04320">
        <w:rPr>
          <w:rFonts w:ascii="Times New Roman" w:hAnsi="Times New Roman" w:cs="Times New Roman"/>
        </w:rPr>
        <w:t xml:space="preserve"> the least green, with regional city average</w:t>
      </w:r>
      <w:r w:rsidR="00A04320">
        <w:rPr>
          <w:rFonts w:ascii="Times New Roman" w:hAnsi="Times New Roman" w:cs="Times New Roman"/>
        </w:rPr>
        <w:t>s</w:t>
      </w:r>
      <w:r w:rsidR="00A04320">
        <w:rPr>
          <w:rFonts w:ascii="Times New Roman" w:hAnsi="Times New Roman" w:cs="Times New Roman"/>
        </w:rPr>
        <w:t xml:space="preserve"> of 0.14</w:t>
      </w:r>
      <w:r w:rsidR="00A04320">
        <w:rPr>
          <w:rFonts w:ascii="Times New Roman" w:hAnsi="Times New Roman" w:cs="Times New Roman"/>
        </w:rPr>
        <w:t>9 and 0.175</w:t>
      </w:r>
      <w:r w:rsidR="00A04320">
        <w:rPr>
          <w:rFonts w:ascii="Times New Roman" w:hAnsi="Times New Roman" w:cs="Times New Roman"/>
        </w:rPr>
        <w:t xml:space="preserve"> across </w:t>
      </w:r>
      <w:r w:rsidR="00A04320">
        <w:rPr>
          <w:rFonts w:ascii="Times New Roman" w:hAnsi="Times New Roman" w:cs="Times New Roman"/>
        </w:rPr>
        <w:t>their</w:t>
      </w:r>
      <w:r w:rsidR="00A04320">
        <w:rPr>
          <w:rFonts w:ascii="Times New Roman" w:hAnsi="Times New Roman" w:cs="Times New Roman"/>
        </w:rPr>
        <w:t xml:space="preserve"> cities</w:t>
      </w:r>
      <w:r w:rsidR="00A04320">
        <w:rPr>
          <w:rFonts w:ascii="Times New Roman" w:hAnsi="Times New Roman" w:cs="Times New Roman"/>
        </w:rPr>
        <w:t>, respectively</w:t>
      </w:r>
      <w:r w:rsidR="00A04320">
        <w:rPr>
          <w:rFonts w:ascii="Times New Roman" w:hAnsi="Times New Roman" w:cs="Times New Roman"/>
        </w:rPr>
        <w:t xml:space="preserve">. </w:t>
      </w:r>
      <w:r w:rsidR="00A40822">
        <w:rPr>
          <w:rFonts w:ascii="Times New Roman" w:hAnsi="Times New Roman" w:cs="Times New Roman"/>
        </w:rPr>
        <w:t>More broadly, t</w:t>
      </w:r>
      <w:r w:rsidR="00202B9E">
        <w:rPr>
          <w:rFonts w:ascii="Times New Roman" w:hAnsi="Times New Roman" w:cs="Times New Roman"/>
        </w:rPr>
        <w:t>he average greenest</w:t>
      </w:r>
      <w:r w:rsidR="000011F2">
        <w:rPr>
          <w:rFonts w:ascii="Times New Roman" w:hAnsi="Times New Roman" w:cs="Times New Roman"/>
        </w:rPr>
        <w:t xml:space="preserve"> </w:t>
      </w:r>
      <w:r w:rsidR="00202B9E">
        <w:rPr>
          <w:rFonts w:ascii="Times New Roman" w:hAnsi="Times New Roman" w:cs="Times New Roman"/>
        </w:rPr>
        <w:t xml:space="preserve">season NDVI for 2019-2023 was 0.193 in arid, 0.281 in temperate, 0.319 in tropical, and 0.327 </w:t>
      </w:r>
      <w:r w:rsidR="004E6D40">
        <w:rPr>
          <w:rFonts w:ascii="Times New Roman" w:hAnsi="Times New Roman" w:cs="Times New Roman"/>
        </w:rPr>
        <w:t>across</w:t>
      </w:r>
      <w:r w:rsidR="00202B9E">
        <w:rPr>
          <w:rFonts w:ascii="Times New Roman" w:hAnsi="Times New Roman" w:cs="Times New Roman"/>
        </w:rPr>
        <w:t xml:space="preserve"> continental cities. </w:t>
      </w:r>
    </w:p>
    <w:p w14:paraId="6902CE68" w14:textId="4A464ED0" w:rsidR="00325F51" w:rsidRDefault="00325F51" w:rsidP="00551D54">
      <w:pPr>
        <w:rPr>
          <w:rFonts w:ascii="Times New Roman" w:hAnsi="Times New Roman" w:cs="Times New Roman"/>
        </w:rPr>
      </w:pPr>
    </w:p>
    <w:p w14:paraId="042DBDC7" w14:textId="77777777" w:rsidR="00325F51" w:rsidRDefault="00325F51" w:rsidP="00551D54">
      <w:pPr>
        <w:rPr>
          <w:rFonts w:ascii="Times New Roman" w:hAnsi="Times New Roman" w:cs="Times New Roman"/>
        </w:rPr>
      </w:pPr>
    </w:p>
    <w:p w14:paraId="05C2EE37" w14:textId="22395853" w:rsidR="00A43575" w:rsidRDefault="00A43575" w:rsidP="00551D54">
      <w:pPr>
        <w:rPr>
          <w:rFonts w:ascii="Times New Roman" w:hAnsi="Times New Roman" w:cs="Times New Roman"/>
        </w:rPr>
      </w:pPr>
      <w:r>
        <w:rPr>
          <w:rFonts w:ascii="Times New Roman" w:hAnsi="Times New Roman" w:cs="Times New Roman"/>
        </w:rPr>
        <w:t>Globally, the five-year greenest season average NDVI decreased slightly from 0.279 in 2014-2018 to 0.270 in 2019 to 2023 (Figure 2). Across the 1,041 cities, the average percent change over this period was -0.46%, ranging from -22.29% to 29.38%.</w:t>
      </w:r>
    </w:p>
    <w:p w14:paraId="5B622F7E" w14:textId="77777777" w:rsidR="00325F51" w:rsidRDefault="00325F51" w:rsidP="00551D54">
      <w:pPr>
        <w:rPr>
          <w:rFonts w:ascii="Times New Roman" w:hAnsi="Times New Roman" w:cs="Times New Roman"/>
        </w:rPr>
      </w:pPr>
    </w:p>
    <w:p w14:paraId="402C84DE" w14:textId="77777777" w:rsidR="00B31CD1" w:rsidRDefault="00B31CD1" w:rsidP="00551D54">
      <w:pPr>
        <w:rPr>
          <w:rFonts w:ascii="Times New Roman" w:hAnsi="Times New Roman" w:cs="Times New Roman"/>
        </w:rPr>
      </w:pPr>
    </w:p>
    <w:p w14:paraId="5C1748AA" w14:textId="77777777" w:rsidR="00ED662B" w:rsidRDefault="00ED662B" w:rsidP="00551D54">
      <w:pPr>
        <w:rPr>
          <w:rFonts w:ascii="Times New Roman" w:hAnsi="Times New Roman" w:cs="Times New Roman"/>
        </w:rPr>
      </w:pPr>
    </w:p>
    <w:p w14:paraId="60751B5F" w14:textId="77777777" w:rsidR="00ED662B" w:rsidRDefault="00ED662B" w:rsidP="00551D54">
      <w:pPr>
        <w:rPr>
          <w:rFonts w:ascii="Times New Roman" w:hAnsi="Times New Roman" w:cs="Times New Roman"/>
        </w:rPr>
      </w:pPr>
    </w:p>
    <w:p w14:paraId="50D6EB31" w14:textId="77777777" w:rsidR="00ED662B" w:rsidRDefault="00ED662B" w:rsidP="00551D54">
      <w:pPr>
        <w:rPr>
          <w:rFonts w:ascii="Times New Roman" w:hAnsi="Times New Roman" w:cs="Times New Roman"/>
        </w:rPr>
      </w:pPr>
    </w:p>
    <w:p w14:paraId="6B51E5FD" w14:textId="5FEEB877" w:rsidR="00ED662B" w:rsidRDefault="00BC4AFA" w:rsidP="00551D54">
      <w:pPr>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1" locked="0" layoutInCell="1" allowOverlap="1" wp14:anchorId="64279C0C" wp14:editId="78423347">
            <wp:simplePos x="0" y="0"/>
            <wp:positionH relativeFrom="column">
              <wp:posOffset>0</wp:posOffset>
            </wp:positionH>
            <wp:positionV relativeFrom="paragraph">
              <wp:posOffset>0</wp:posOffset>
            </wp:positionV>
            <wp:extent cx="5943600" cy="5943600"/>
            <wp:effectExtent l="0" t="0" r="0" b="0"/>
            <wp:wrapTight wrapText="bothSides">
              <wp:wrapPolygon edited="0">
                <wp:start x="138" y="0"/>
                <wp:lineTo x="0" y="323"/>
                <wp:lineTo x="0" y="462"/>
                <wp:lineTo x="231" y="738"/>
                <wp:lineTo x="231" y="6646"/>
                <wp:lineTo x="46" y="7200"/>
                <wp:lineTo x="0" y="7615"/>
                <wp:lineTo x="0" y="7662"/>
                <wp:lineTo x="231" y="8123"/>
                <wp:lineTo x="231" y="14031"/>
                <wp:lineTo x="0" y="14585"/>
                <wp:lineTo x="0" y="14769"/>
                <wp:lineTo x="231" y="15508"/>
                <wp:lineTo x="231" y="21323"/>
                <wp:lineTo x="16015" y="21323"/>
                <wp:lineTo x="20769" y="21092"/>
                <wp:lineTo x="20815" y="14769"/>
                <wp:lineTo x="16015" y="14031"/>
                <wp:lineTo x="20815" y="14031"/>
                <wp:lineTo x="21508" y="13938"/>
                <wp:lineTo x="21508" y="7431"/>
                <wp:lineTo x="19569" y="7385"/>
                <wp:lineTo x="3831" y="7385"/>
                <wp:lineTo x="21415" y="6785"/>
                <wp:lineTo x="21508" y="231"/>
                <wp:lineTo x="415" y="0"/>
                <wp:lineTo x="138" y="0"/>
              </wp:wrapPolygon>
            </wp:wrapTight>
            <wp:docPr id="127601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8255" name="Picture 1276018255"/>
                    <pic:cNvPicPr/>
                  </pic:nvPicPr>
                  <pic:blipFill>
                    <a:blip r:embed="rId10"/>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0EA60C9A" w14:textId="0197D119" w:rsidR="00ED662B" w:rsidRDefault="00ED662B" w:rsidP="00551D54">
      <w:pPr>
        <w:rPr>
          <w:rFonts w:ascii="Times New Roman" w:hAnsi="Times New Roman" w:cs="Times New Roman"/>
        </w:rPr>
      </w:pPr>
    </w:p>
    <w:p w14:paraId="04BD5B0C" w14:textId="77777777" w:rsidR="00ED662B" w:rsidRDefault="00ED662B" w:rsidP="00551D54">
      <w:pPr>
        <w:rPr>
          <w:rFonts w:ascii="Times New Roman" w:hAnsi="Times New Roman" w:cs="Times New Roman"/>
        </w:rPr>
      </w:pPr>
    </w:p>
    <w:p w14:paraId="4CC64F68" w14:textId="2EE4466A" w:rsidR="00ED662B" w:rsidRPr="00ED662B" w:rsidRDefault="00ED662B" w:rsidP="00ED662B">
      <w:pPr>
        <w:rPr>
          <w:rFonts w:ascii="Times New Roman" w:hAnsi="Times New Roman" w:cs="Times New Roman"/>
          <w:b/>
          <w:bCs/>
          <w:i/>
          <w:iCs/>
        </w:rPr>
      </w:pPr>
      <w:r w:rsidRPr="00ED662B">
        <w:rPr>
          <w:rFonts w:ascii="Times New Roman" w:hAnsi="Times New Roman" w:cs="Times New Roman"/>
          <w:b/>
          <w:bCs/>
          <w:i/>
          <w:iCs/>
        </w:rPr>
        <w:t xml:space="preserve">Figure </w:t>
      </w:r>
      <w:r w:rsidR="009F23F4">
        <w:rPr>
          <w:rFonts w:ascii="Times New Roman" w:hAnsi="Times New Roman" w:cs="Times New Roman"/>
          <w:b/>
          <w:bCs/>
          <w:i/>
          <w:iCs/>
        </w:rPr>
        <w:t>1</w:t>
      </w:r>
      <w:r w:rsidRPr="00ED662B">
        <w:rPr>
          <w:rFonts w:ascii="Times New Roman" w:hAnsi="Times New Roman" w:cs="Times New Roman"/>
          <w:b/>
          <w:bCs/>
          <w:i/>
          <w:iCs/>
        </w:rPr>
        <w:t xml:space="preserve">. </w:t>
      </w:r>
      <w:r w:rsidR="00DE5536">
        <w:rPr>
          <w:rFonts w:ascii="Times New Roman" w:hAnsi="Times New Roman" w:cs="Times New Roman"/>
          <w:i/>
          <w:iCs/>
        </w:rPr>
        <w:t>P</w:t>
      </w:r>
      <w:r w:rsidRPr="00ED662B">
        <w:rPr>
          <w:rFonts w:ascii="Times New Roman" w:hAnsi="Times New Roman" w:cs="Times New Roman"/>
          <w:i/>
          <w:iCs/>
        </w:rPr>
        <w:t xml:space="preserve">opulation-weighted </w:t>
      </w:r>
      <w:r w:rsidR="00DE5536">
        <w:rPr>
          <w:rFonts w:ascii="Times New Roman" w:hAnsi="Times New Roman" w:cs="Times New Roman"/>
          <w:i/>
          <w:iCs/>
        </w:rPr>
        <w:t>greenest season</w:t>
      </w:r>
      <w:r w:rsidRPr="00ED662B">
        <w:rPr>
          <w:rFonts w:ascii="Times New Roman" w:hAnsi="Times New Roman" w:cs="Times New Roman"/>
          <w:i/>
          <w:iCs/>
        </w:rPr>
        <w:t xml:space="preserve"> NDVI</w:t>
      </w:r>
      <w:r w:rsidR="00DE5536">
        <w:rPr>
          <w:rFonts w:ascii="Times New Roman" w:hAnsi="Times New Roman" w:cs="Times New Roman"/>
          <w:i/>
          <w:iCs/>
        </w:rPr>
        <w:t xml:space="preserve"> for 2014-2018</w:t>
      </w:r>
      <w:r w:rsidR="00EE198F">
        <w:rPr>
          <w:rFonts w:ascii="Times New Roman" w:hAnsi="Times New Roman" w:cs="Times New Roman"/>
          <w:i/>
          <w:iCs/>
        </w:rPr>
        <w:t xml:space="preserve"> (panel A)</w:t>
      </w:r>
      <w:r w:rsidR="00DE5536">
        <w:rPr>
          <w:rFonts w:ascii="Times New Roman" w:hAnsi="Times New Roman" w:cs="Times New Roman"/>
          <w:i/>
          <w:iCs/>
        </w:rPr>
        <w:t xml:space="preserve"> and 2019-2023 </w:t>
      </w:r>
      <w:r w:rsidR="00EE198F">
        <w:rPr>
          <w:rFonts w:ascii="Times New Roman" w:hAnsi="Times New Roman" w:cs="Times New Roman"/>
          <w:i/>
          <w:iCs/>
        </w:rPr>
        <w:t xml:space="preserve">(panel B) </w:t>
      </w:r>
      <w:r w:rsidR="00DE5536">
        <w:rPr>
          <w:rFonts w:ascii="Times New Roman" w:hAnsi="Times New Roman" w:cs="Times New Roman"/>
          <w:i/>
          <w:iCs/>
        </w:rPr>
        <w:t>and the percent change between the two time periods</w:t>
      </w:r>
      <w:r w:rsidR="00EE198F">
        <w:rPr>
          <w:rFonts w:ascii="Times New Roman" w:hAnsi="Times New Roman" w:cs="Times New Roman"/>
          <w:i/>
          <w:iCs/>
        </w:rPr>
        <w:t xml:space="preserve"> (panel C)</w:t>
      </w:r>
      <w:r w:rsidR="00575730">
        <w:rPr>
          <w:rFonts w:ascii="Times New Roman" w:hAnsi="Times New Roman" w:cs="Times New Roman"/>
          <w:i/>
          <w:iCs/>
        </w:rPr>
        <w:t xml:space="preserve"> for 1,041 cities globally</w:t>
      </w:r>
      <w:r w:rsidR="00DE5536">
        <w:rPr>
          <w:rFonts w:ascii="Times New Roman" w:hAnsi="Times New Roman" w:cs="Times New Roman"/>
          <w:i/>
          <w:iCs/>
        </w:rPr>
        <w:t>.</w:t>
      </w:r>
      <w:r w:rsidR="00EE198F">
        <w:rPr>
          <w:rFonts w:ascii="Times New Roman" w:hAnsi="Times New Roman" w:cs="Times New Roman"/>
          <w:i/>
          <w:iCs/>
        </w:rPr>
        <w:t xml:space="preserve"> </w:t>
      </w:r>
    </w:p>
    <w:p w14:paraId="028D9DBE" w14:textId="77777777" w:rsidR="00ED662B" w:rsidRDefault="00ED662B" w:rsidP="00551D54">
      <w:pPr>
        <w:rPr>
          <w:rFonts w:ascii="Times New Roman" w:hAnsi="Times New Roman" w:cs="Times New Roman"/>
        </w:rPr>
      </w:pPr>
    </w:p>
    <w:p w14:paraId="7B0BCEE1" w14:textId="5A3A4E6D" w:rsidR="00ED662B" w:rsidRPr="00AC5493" w:rsidRDefault="00ED662B" w:rsidP="00AC5493">
      <w:pPr>
        <w:rPr>
          <w:rFonts w:ascii="Times New Roman" w:hAnsi="Times New Roman" w:cs="Times New Roman"/>
        </w:rPr>
      </w:pPr>
    </w:p>
    <w:p w14:paraId="4EA63039" w14:textId="77777777" w:rsidR="00FA2EC9" w:rsidRDefault="00FA2EC9" w:rsidP="00551D54">
      <w:pPr>
        <w:rPr>
          <w:rFonts w:ascii="Times New Roman" w:hAnsi="Times New Roman" w:cs="Times New Roman"/>
        </w:rPr>
      </w:pPr>
    </w:p>
    <w:p w14:paraId="66123C48" w14:textId="77777777" w:rsidR="007C73A9" w:rsidRDefault="007C73A9" w:rsidP="00551D54">
      <w:pPr>
        <w:rPr>
          <w:rFonts w:ascii="Times New Roman" w:hAnsi="Times New Roman" w:cs="Times New Roman"/>
        </w:rPr>
      </w:pPr>
    </w:p>
    <w:p w14:paraId="7C242E7E" w14:textId="77777777" w:rsidR="007C73A9" w:rsidRDefault="007C73A9" w:rsidP="00551D54">
      <w:pPr>
        <w:rPr>
          <w:rFonts w:ascii="Times New Roman" w:hAnsi="Times New Roman" w:cs="Times New Roman"/>
        </w:rPr>
      </w:pPr>
    </w:p>
    <w:p w14:paraId="2BDDC9A1" w14:textId="77777777" w:rsidR="008443E7" w:rsidRDefault="008443E7" w:rsidP="003771C7">
      <w:pPr>
        <w:rPr>
          <w:ins w:id="12" w:author="Martin, Greta Katherine" w:date="2024-10-29T10:23:00Z" w16du:dateUtc="2024-10-29T14:23:00Z"/>
          <w:rFonts w:ascii="Times New Roman" w:hAnsi="Times New Roman" w:cs="Times New Roman"/>
        </w:rPr>
      </w:pPr>
    </w:p>
    <w:p w14:paraId="0D3E9584" w14:textId="77777777" w:rsidR="008443E7" w:rsidRDefault="008443E7" w:rsidP="003771C7">
      <w:pPr>
        <w:rPr>
          <w:ins w:id="13" w:author="Martin, Greta Katherine" w:date="2024-10-29T10:23:00Z" w16du:dateUtc="2024-10-29T14:23:00Z"/>
          <w:rFonts w:ascii="Times New Roman" w:hAnsi="Times New Roman" w:cs="Times New Roman"/>
        </w:rPr>
      </w:pPr>
    </w:p>
    <w:p w14:paraId="6AC11F06" w14:textId="77777777" w:rsidR="008443E7" w:rsidRDefault="008443E7" w:rsidP="008443E7">
      <w:pPr>
        <w:rPr>
          <w:ins w:id="14" w:author="Martin, Greta Katherine" w:date="2024-10-29T10:23:00Z" w16du:dateUtc="2024-10-29T14:23:00Z"/>
          <w:rFonts w:ascii="Times New Roman" w:hAnsi="Times New Roman" w:cs="Times New Roman"/>
        </w:rPr>
      </w:pPr>
      <w:commentRangeStart w:id="15"/>
      <w:ins w:id="16" w:author="Martin, Greta Katherine" w:date="2024-10-29T10:23:00Z" w16du:dateUtc="2024-10-29T14:23:00Z">
        <w:r>
          <w:rPr>
            <w:rFonts w:ascii="Times New Roman" w:hAnsi="Times New Roman" w:cs="Times New Roman"/>
          </w:rPr>
          <w:t xml:space="preserve">Strong regional trends appear in the percent change across these two time periods. Sub-Saharan Africa has 6 of the 10 cities with the largest decreases from 2014-18 to 2019-23. By contrast, 39 of the top 50 cities with the greatest percent increase in NDVI between these two time periods </w:t>
        </w:r>
        <w:proofErr w:type="gramStart"/>
        <w:r>
          <w:rPr>
            <w:rFonts w:ascii="Times New Roman" w:hAnsi="Times New Roman" w:cs="Times New Roman"/>
          </w:rPr>
          <w:t>are located in</w:t>
        </w:r>
        <w:proofErr w:type="gramEnd"/>
        <w:r>
          <w:rPr>
            <w:rFonts w:ascii="Times New Roman" w:hAnsi="Times New Roman" w:cs="Times New Roman"/>
          </w:rPr>
          <w:t xml:space="preserve"> Eastern Asia.</w:t>
        </w:r>
        <w:commentRangeEnd w:id="15"/>
        <w:r>
          <w:rPr>
            <w:rStyle w:val="CommentReference"/>
          </w:rPr>
          <w:commentReference w:id="15"/>
        </w:r>
      </w:ins>
    </w:p>
    <w:p w14:paraId="04355BBF" w14:textId="1F975FB0" w:rsidR="003771C7" w:rsidRDefault="003771C7" w:rsidP="003771C7">
      <w:pPr>
        <w:rPr>
          <w:rFonts w:ascii="Times New Roman" w:hAnsi="Times New Roman" w:cs="Times New Roman"/>
        </w:rPr>
      </w:pPr>
      <w:r>
        <w:rPr>
          <w:rFonts w:ascii="Times New Roman" w:hAnsi="Times New Roman" w:cs="Times New Roman"/>
        </w:rPr>
        <w:t xml:space="preserve">Globally, </w:t>
      </w:r>
      <w:r w:rsidR="00D90D9F">
        <w:rPr>
          <w:rFonts w:ascii="Times New Roman" w:hAnsi="Times New Roman" w:cs="Times New Roman"/>
        </w:rPr>
        <w:t xml:space="preserve">NDVI </w:t>
      </w:r>
      <w:r w:rsidR="00E928D9">
        <w:rPr>
          <w:rFonts w:ascii="Times New Roman" w:hAnsi="Times New Roman" w:cs="Times New Roman"/>
        </w:rPr>
        <w:t xml:space="preserve">changes </w:t>
      </w:r>
      <w:r w:rsidR="00D90D9F">
        <w:rPr>
          <w:rFonts w:ascii="Times New Roman" w:hAnsi="Times New Roman" w:cs="Times New Roman"/>
        </w:rPr>
        <w:t xml:space="preserve">from 2014-2018 to 2019-2023 were associated with </w:t>
      </w:r>
      <w:r>
        <w:rPr>
          <w:rFonts w:ascii="Times New Roman" w:hAnsi="Times New Roman" w:cs="Times New Roman"/>
        </w:rPr>
        <w:t xml:space="preserve">an </w:t>
      </w:r>
      <w:r w:rsidR="00E928D9">
        <w:rPr>
          <w:rFonts w:ascii="Times New Roman" w:hAnsi="Times New Roman" w:cs="Times New Roman"/>
        </w:rPr>
        <w:t xml:space="preserve">estimated </w:t>
      </w:r>
      <w:r>
        <w:rPr>
          <w:rFonts w:ascii="Times New Roman" w:hAnsi="Times New Roman" w:cs="Times New Roman"/>
        </w:rPr>
        <w:t xml:space="preserve">average of 5 </w:t>
      </w:r>
      <w:r w:rsidR="00373D6B">
        <w:rPr>
          <w:rFonts w:ascii="Times New Roman" w:hAnsi="Times New Roman" w:cs="Times New Roman"/>
        </w:rPr>
        <w:t xml:space="preserve">more </w:t>
      </w:r>
      <w:r w:rsidR="00E928D9">
        <w:rPr>
          <w:rFonts w:ascii="Times New Roman" w:hAnsi="Times New Roman" w:cs="Times New Roman"/>
        </w:rPr>
        <w:t xml:space="preserve">all-cause premature </w:t>
      </w:r>
      <w:r>
        <w:rPr>
          <w:rFonts w:ascii="Times New Roman" w:hAnsi="Times New Roman" w:cs="Times New Roman"/>
        </w:rPr>
        <w:t xml:space="preserve">deaths per 100,000 </w:t>
      </w:r>
      <w:r w:rsidR="00E928D9">
        <w:rPr>
          <w:rFonts w:ascii="Times New Roman" w:hAnsi="Times New Roman" w:cs="Times New Roman"/>
        </w:rPr>
        <w:t xml:space="preserve">annually </w:t>
      </w:r>
      <w:r w:rsidR="00D90D9F">
        <w:rPr>
          <w:rFonts w:ascii="Times New Roman" w:hAnsi="Times New Roman" w:cs="Times New Roman"/>
        </w:rPr>
        <w:t>to the 2020 population</w:t>
      </w:r>
      <w:r>
        <w:rPr>
          <w:rFonts w:ascii="Times New Roman" w:hAnsi="Times New Roman" w:cs="Times New Roman"/>
        </w:rPr>
        <w:t xml:space="preserve"> (Fig. 3). The</w:t>
      </w:r>
      <w:r w:rsidR="001835C0">
        <w:rPr>
          <w:rFonts w:ascii="Times New Roman" w:hAnsi="Times New Roman" w:cs="Times New Roman"/>
        </w:rPr>
        <w:t xml:space="preserve"> </w:t>
      </w:r>
      <w:r w:rsidR="00E928D9">
        <w:rPr>
          <w:rFonts w:ascii="Times New Roman" w:hAnsi="Times New Roman" w:cs="Times New Roman"/>
        </w:rPr>
        <w:t xml:space="preserve">premature mortality impact </w:t>
      </w:r>
      <w:r w:rsidR="001835C0">
        <w:rPr>
          <w:rFonts w:ascii="Times New Roman" w:hAnsi="Times New Roman" w:cs="Times New Roman"/>
        </w:rPr>
        <w:t xml:space="preserve">from urban greenspace </w:t>
      </w:r>
      <w:r w:rsidR="00E928D9">
        <w:rPr>
          <w:rFonts w:ascii="Times New Roman" w:hAnsi="Times New Roman" w:cs="Times New Roman"/>
        </w:rPr>
        <w:t xml:space="preserve">changes </w:t>
      </w:r>
      <w:r w:rsidR="001835C0">
        <w:rPr>
          <w:rFonts w:ascii="Times New Roman" w:hAnsi="Times New Roman" w:cs="Times New Roman"/>
        </w:rPr>
        <w:t>was not even</w:t>
      </w:r>
      <w:r w:rsidR="00532E20">
        <w:rPr>
          <w:rFonts w:ascii="Times New Roman" w:hAnsi="Times New Roman" w:cs="Times New Roman"/>
        </w:rPr>
        <w:t>ly</w:t>
      </w:r>
      <w:r w:rsidR="001835C0">
        <w:rPr>
          <w:rFonts w:ascii="Times New Roman" w:hAnsi="Times New Roman" w:cs="Times New Roman"/>
        </w:rPr>
        <w:t xml:space="preserve"> distributed</w:t>
      </w:r>
      <w:r w:rsidR="00E928D9">
        <w:rPr>
          <w:rFonts w:ascii="Times New Roman" w:hAnsi="Times New Roman" w:cs="Times New Roman"/>
        </w:rPr>
        <w:t xml:space="preserve"> around the world</w:t>
      </w:r>
      <w:r w:rsidR="001835C0">
        <w:rPr>
          <w:rFonts w:ascii="Times New Roman" w:hAnsi="Times New Roman" w:cs="Times New Roman"/>
        </w:rPr>
        <w:t xml:space="preserve">. </w:t>
      </w:r>
      <w:r w:rsidR="001D78AB">
        <w:rPr>
          <w:rFonts w:ascii="Times New Roman" w:hAnsi="Times New Roman" w:cs="Times New Roman"/>
        </w:rPr>
        <w:t xml:space="preserve">Changes in </w:t>
      </w:r>
      <w:r w:rsidR="009372E8">
        <w:rPr>
          <w:rFonts w:ascii="Times New Roman" w:hAnsi="Times New Roman" w:cs="Times New Roman"/>
        </w:rPr>
        <w:t xml:space="preserve">associated </w:t>
      </w:r>
      <w:r w:rsidR="001D78AB">
        <w:rPr>
          <w:rFonts w:ascii="Times New Roman" w:hAnsi="Times New Roman" w:cs="Times New Roman"/>
        </w:rPr>
        <w:t xml:space="preserve">deaths </w:t>
      </w:r>
      <w:r w:rsidR="009372E8">
        <w:rPr>
          <w:rFonts w:ascii="Times New Roman" w:hAnsi="Times New Roman" w:cs="Times New Roman"/>
        </w:rPr>
        <w:t xml:space="preserve">closely </w:t>
      </w:r>
      <w:r w:rsidR="001D78AB">
        <w:rPr>
          <w:rFonts w:ascii="Times New Roman" w:hAnsi="Times New Roman" w:cs="Times New Roman"/>
        </w:rPr>
        <w:t xml:space="preserve">mirrored trends in NDVI, with </w:t>
      </w:r>
      <w:r w:rsidR="009372E8">
        <w:rPr>
          <w:rFonts w:ascii="Times New Roman" w:hAnsi="Times New Roman" w:cs="Times New Roman"/>
        </w:rPr>
        <w:t>the largest reductions in Eastern Asia</w:t>
      </w:r>
      <w:r w:rsidR="009D59E2">
        <w:rPr>
          <w:rFonts w:ascii="Times New Roman" w:hAnsi="Times New Roman" w:cs="Times New Roman"/>
        </w:rPr>
        <w:t xml:space="preserve">. Eastern Asia had an average </w:t>
      </w:r>
      <w:r w:rsidR="00E928D9">
        <w:rPr>
          <w:rFonts w:ascii="Times New Roman" w:hAnsi="Times New Roman" w:cs="Times New Roman"/>
        </w:rPr>
        <w:t xml:space="preserve">reduction </w:t>
      </w:r>
      <w:r w:rsidR="009D59E2">
        <w:rPr>
          <w:rFonts w:ascii="Times New Roman" w:hAnsi="Times New Roman" w:cs="Times New Roman"/>
        </w:rPr>
        <w:t xml:space="preserve">of 107 </w:t>
      </w:r>
      <w:r w:rsidR="00E928D9">
        <w:rPr>
          <w:rFonts w:ascii="Times New Roman" w:hAnsi="Times New Roman" w:cs="Times New Roman"/>
        </w:rPr>
        <w:t xml:space="preserve">annual premature </w:t>
      </w:r>
      <w:r w:rsidR="009D59E2">
        <w:rPr>
          <w:rFonts w:ascii="Times New Roman" w:hAnsi="Times New Roman" w:cs="Times New Roman"/>
        </w:rPr>
        <w:t>deaths per 100,000 population</w:t>
      </w:r>
      <w:r w:rsidR="004234E5">
        <w:rPr>
          <w:rFonts w:ascii="Times New Roman" w:hAnsi="Times New Roman" w:cs="Times New Roman"/>
        </w:rPr>
        <w:t xml:space="preserve">, though even within this region there was substantial variation </w:t>
      </w:r>
      <w:r w:rsidR="00477C3C">
        <w:rPr>
          <w:rFonts w:ascii="Times New Roman" w:hAnsi="Times New Roman" w:cs="Times New Roman"/>
        </w:rPr>
        <w:t>across cities</w:t>
      </w:r>
      <w:r w:rsidR="00E928D9">
        <w:rPr>
          <w:rFonts w:ascii="Times New Roman" w:hAnsi="Times New Roman" w:cs="Times New Roman"/>
        </w:rPr>
        <w:t>,</w:t>
      </w:r>
      <w:r w:rsidR="00477C3C">
        <w:rPr>
          <w:rFonts w:ascii="Times New Roman" w:hAnsi="Times New Roman" w:cs="Times New Roman"/>
        </w:rPr>
        <w:t xml:space="preserve"> </w:t>
      </w:r>
      <w:r w:rsidR="004234E5">
        <w:rPr>
          <w:rFonts w:ascii="Times New Roman" w:hAnsi="Times New Roman" w:cs="Times New Roman"/>
        </w:rPr>
        <w:t xml:space="preserve">ranging from 324 </w:t>
      </w:r>
      <w:r w:rsidR="00373D6B">
        <w:rPr>
          <w:rFonts w:ascii="Times New Roman" w:hAnsi="Times New Roman" w:cs="Times New Roman"/>
        </w:rPr>
        <w:t xml:space="preserve">more </w:t>
      </w:r>
      <w:r w:rsidR="00E928D9">
        <w:rPr>
          <w:rFonts w:ascii="Times New Roman" w:hAnsi="Times New Roman" w:cs="Times New Roman"/>
        </w:rPr>
        <w:t xml:space="preserve">premature </w:t>
      </w:r>
      <w:r w:rsidR="004234E5">
        <w:rPr>
          <w:rFonts w:ascii="Times New Roman" w:hAnsi="Times New Roman" w:cs="Times New Roman"/>
        </w:rPr>
        <w:t>deaths</w:t>
      </w:r>
      <w:r w:rsidR="00E928D9">
        <w:rPr>
          <w:rFonts w:ascii="Times New Roman" w:hAnsi="Times New Roman" w:cs="Times New Roman"/>
        </w:rPr>
        <w:t xml:space="preserve"> per 100,000</w:t>
      </w:r>
      <w:r w:rsidR="00E30742">
        <w:rPr>
          <w:rFonts w:ascii="Times New Roman" w:hAnsi="Times New Roman" w:cs="Times New Roman"/>
        </w:rPr>
        <w:t xml:space="preserve"> in Hiroshima, Japan</w:t>
      </w:r>
      <w:r w:rsidR="004234E5">
        <w:rPr>
          <w:rFonts w:ascii="Times New Roman" w:hAnsi="Times New Roman" w:cs="Times New Roman"/>
        </w:rPr>
        <w:t xml:space="preserve"> to 490 </w:t>
      </w:r>
      <w:r w:rsidR="00373D6B">
        <w:rPr>
          <w:rFonts w:ascii="Times New Roman" w:hAnsi="Times New Roman" w:cs="Times New Roman"/>
        </w:rPr>
        <w:t xml:space="preserve">fewer </w:t>
      </w:r>
      <w:r w:rsidR="00E928D9">
        <w:rPr>
          <w:rFonts w:ascii="Times New Roman" w:hAnsi="Times New Roman" w:cs="Times New Roman"/>
        </w:rPr>
        <w:t>premature</w:t>
      </w:r>
      <w:r w:rsidR="004234E5">
        <w:rPr>
          <w:rFonts w:ascii="Times New Roman" w:hAnsi="Times New Roman" w:cs="Times New Roman"/>
        </w:rPr>
        <w:t xml:space="preserve"> deaths</w:t>
      </w:r>
      <w:r w:rsidR="008D30B4">
        <w:rPr>
          <w:rFonts w:ascii="Times New Roman" w:hAnsi="Times New Roman" w:cs="Times New Roman"/>
        </w:rPr>
        <w:t xml:space="preserve"> </w:t>
      </w:r>
      <w:r w:rsidR="00E928D9">
        <w:rPr>
          <w:rFonts w:ascii="Times New Roman" w:hAnsi="Times New Roman" w:cs="Times New Roman"/>
        </w:rPr>
        <w:t xml:space="preserve">per 100,000 </w:t>
      </w:r>
      <w:r w:rsidR="008D30B4">
        <w:rPr>
          <w:rFonts w:ascii="Times New Roman" w:hAnsi="Times New Roman" w:cs="Times New Roman"/>
        </w:rPr>
        <w:t xml:space="preserve">in </w:t>
      </w:r>
      <w:proofErr w:type="spellStart"/>
      <w:r w:rsidR="008D30B4">
        <w:rPr>
          <w:rFonts w:ascii="Times New Roman" w:hAnsi="Times New Roman" w:cs="Times New Roman"/>
        </w:rPr>
        <w:t>Shiyan</w:t>
      </w:r>
      <w:proofErr w:type="spellEnd"/>
      <w:r w:rsidR="008D30B4">
        <w:rPr>
          <w:rFonts w:ascii="Times New Roman" w:hAnsi="Times New Roman" w:cs="Times New Roman"/>
        </w:rPr>
        <w:t>, China</w:t>
      </w:r>
      <w:r w:rsidR="009D59E2">
        <w:rPr>
          <w:rFonts w:ascii="Times New Roman" w:hAnsi="Times New Roman" w:cs="Times New Roman"/>
        </w:rPr>
        <w:t xml:space="preserve">. </w:t>
      </w:r>
      <w:r w:rsidR="00841C08">
        <w:rPr>
          <w:rFonts w:ascii="Times New Roman" w:hAnsi="Times New Roman" w:cs="Times New Roman"/>
        </w:rPr>
        <w:t xml:space="preserve">Southeastern Asia and Sub-Saharan Africa had the highest </w:t>
      </w:r>
      <w:r w:rsidR="00373D6B">
        <w:rPr>
          <w:rFonts w:ascii="Times New Roman" w:hAnsi="Times New Roman" w:cs="Times New Roman"/>
        </w:rPr>
        <w:t xml:space="preserve">increase in </w:t>
      </w:r>
      <w:r w:rsidR="00841C08">
        <w:rPr>
          <w:rFonts w:ascii="Times New Roman" w:hAnsi="Times New Roman" w:cs="Times New Roman"/>
        </w:rPr>
        <w:t xml:space="preserve">health burdens, with an average of 141 and 91 </w:t>
      </w:r>
      <w:r w:rsidR="00373D6B">
        <w:rPr>
          <w:rFonts w:ascii="Times New Roman" w:hAnsi="Times New Roman" w:cs="Times New Roman"/>
        </w:rPr>
        <w:t xml:space="preserve">more </w:t>
      </w:r>
      <w:r w:rsidR="00841C08">
        <w:rPr>
          <w:rFonts w:ascii="Times New Roman" w:hAnsi="Times New Roman" w:cs="Times New Roman"/>
        </w:rPr>
        <w:t xml:space="preserve">deaths per 100,000 respectively. </w:t>
      </w:r>
      <w:r w:rsidR="00C06B07">
        <w:rPr>
          <w:rFonts w:ascii="Times New Roman" w:hAnsi="Times New Roman" w:cs="Times New Roman"/>
        </w:rPr>
        <w:t>Substantial int</w:t>
      </w:r>
      <w:r w:rsidR="00373D6B">
        <w:rPr>
          <w:rFonts w:ascii="Times New Roman" w:hAnsi="Times New Roman" w:cs="Times New Roman"/>
        </w:rPr>
        <w:t>ra</w:t>
      </w:r>
      <w:r w:rsidR="00C06B07">
        <w:rPr>
          <w:rFonts w:ascii="Times New Roman" w:hAnsi="Times New Roman" w:cs="Times New Roman"/>
        </w:rPr>
        <w:t xml:space="preserve">-regional variation existed for these regions as well- ranging from 521 </w:t>
      </w:r>
      <w:r w:rsidR="00373D6B">
        <w:rPr>
          <w:rFonts w:ascii="Times New Roman" w:hAnsi="Times New Roman" w:cs="Times New Roman"/>
        </w:rPr>
        <w:t xml:space="preserve">more </w:t>
      </w:r>
      <w:r w:rsidR="00C06B07">
        <w:rPr>
          <w:rFonts w:ascii="Times New Roman" w:hAnsi="Times New Roman" w:cs="Times New Roman"/>
        </w:rPr>
        <w:t xml:space="preserve">deaths to 87 </w:t>
      </w:r>
      <w:r w:rsidR="00373D6B">
        <w:rPr>
          <w:rFonts w:ascii="Times New Roman" w:hAnsi="Times New Roman" w:cs="Times New Roman"/>
        </w:rPr>
        <w:t xml:space="preserve">fewer </w:t>
      </w:r>
      <w:r w:rsidR="00C06B07">
        <w:rPr>
          <w:rFonts w:ascii="Times New Roman" w:hAnsi="Times New Roman" w:cs="Times New Roman"/>
        </w:rPr>
        <w:t xml:space="preserve">deaths per 100,000 in South-eastern Asia and from 511 </w:t>
      </w:r>
      <w:r w:rsidR="00373D6B">
        <w:rPr>
          <w:rFonts w:ascii="Times New Roman" w:hAnsi="Times New Roman" w:cs="Times New Roman"/>
        </w:rPr>
        <w:t xml:space="preserve">more </w:t>
      </w:r>
      <w:r w:rsidR="00C06B07">
        <w:rPr>
          <w:rFonts w:ascii="Times New Roman" w:hAnsi="Times New Roman" w:cs="Times New Roman"/>
        </w:rPr>
        <w:t xml:space="preserve">deaths to 212 </w:t>
      </w:r>
      <w:r w:rsidR="00373D6B">
        <w:rPr>
          <w:rFonts w:ascii="Times New Roman" w:hAnsi="Times New Roman" w:cs="Times New Roman"/>
        </w:rPr>
        <w:t xml:space="preserve">fewer </w:t>
      </w:r>
      <w:r w:rsidR="00C06B07">
        <w:rPr>
          <w:rFonts w:ascii="Times New Roman" w:hAnsi="Times New Roman" w:cs="Times New Roman"/>
        </w:rPr>
        <w:t>deaths per 100,000 in Sub-Saharan Africa.</w:t>
      </w:r>
    </w:p>
    <w:p w14:paraId="331211FB" w14:textId="77777777" w:rsidR="007C73A9" w:rsidRDefault="007C73A9" w:rsidP="00551D54">
      <w:pPr>
        <w:rPr>
          <w:rFonts w:ascii="Times New Roman" w:hAnsi="Times New Roman" w:cs="Times New Roman"/>
        </w:rPr>
      </w:pPr>
    </w:p>
    <w:p w14:paraId="1904F4FD" w14:textId="42B0DEE9" w:rsidR="005B2BD0" w:rsidRDefault="00C7530B" w:rsidP="00551D54">
      <w:pPr>
        <w:rPr>
          <w:rFonts w:ascii="Times New Roman" w:hAnsi="Times New Roman" w:cs="Times New Roman"/>
          <w:i/>
          <w:iCs/>
        </w:rPr>
      </w:pPr>
      <w:r>
        <w:rPr>
          <w:rFonts w:ascii="Times New Roman" w:hAnsi="Times New Roman" w:cs="Times New Roman"/>
          <w:noProof/>
        </w:rPr>
        <w:drawing>
          <wp:inline distT="0" distB="0" distL="0" distR="0" wp14:anchorId="16646877" wp14:editId="10048B55">
            <wp:extent cx="5943600" cy="2971800"/>
            <wp:effectExtent l="0" t="0" r="0" b="0"/>
            <wp:docPr id="7456197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19754" name="Picture 745619754"/>
                    <pic:cNvPicPr/>
                  </pic:nvPicPr>
                  <pic:blipFill>
                    <a:blip r:embed="rId11"/>
                    <a:stretch>
                      <a:fillRect/>
                    </a:stretch>
                  </pic:blipFill>
                  <pic:spPr>
                    <a:xfrm>
                      <a:off x="0" y="0"/>
                      <a:ext cx="5943600" cy="2971800"/>
                    </a:xfrm>
                    <a:prstGeom prst="rect">
                      <a:avLst/>
                    </a:prstGeom>
                  </pic:spPr>
                </pic:pic>
              </a:graphicData>
            </a:graphic>
          </wp:inline>
        </w:drawing>
      </w:r>
    </w:p>
    <w:p w14:paraId="199095B6" w14:textId="3D5C9582" w:rsidR="0049174D" w:rsidRDefault="0049174D" w:rsidP="00551D54">
      <w:pPr>
        <w:rPr>
          <w:rFonts w:ascii="Times New Roman" w:hAnsi="Times New Roman" w:cs="Times New Roman"/>
        </w:rPr>
      </w:pPr>
    </w:p>
    <w:p w14:paraId="58261D5C" w14:textId="003A2121" w:rsidR="0049174D" w:rsidRDefault="0049174D" w:rsidP="00551D54">
      <w:pPr>
        <w:rPr>
          <w:ins w:id="17" w:author="Martin, Greta Katherine" w:date="2024-10-29T10:23:00Z" w16du:dateUtc="2024-10-29T14:23:00Z"/>
          <w:rFonts w:ascii="Times New Roman" w:hAnsi="Times New Roman" w:cs="Times New Roman"/>
          <w:i/>
          <w:iCs/>
        </w:rPr>
      </w:pPr>
      <w:r w:rsidRPr="0049174D">
        <w:rPr>
          <w:rFonts w:ascii="Times New Roman" w:hAnsi="Times New Roman" w:cs="Times New Roman"/>
          <w:b/>
          <w:bCs/>
          <w:i/>
          <w:iCs/>
        </w:rPr>
        <w:t>Figure 3.</w:t>
      </w:r>
      <w:r w:rsidRPr="0049174D">
        <w:rPr>
          <w:rFonts w:ascii="Times New Roman" w:hAnsi="Times New Roman" w:cs="Times New Roman"/>
          <w:i/>
          <w:iCs/>
        </w:rPr>
        <w:t xml:space="preserve"> </w:t>
      </w:r>
      <w:r w:rsidR="003A6EB2">
        <w:rPr>
          <w:rFonts w:ascii="Times New Roman" w:hAnsi="Times New Roman" w:cs="Times New Roman"/>
          <w:i/>
          <w:iCs/>
        </w:rPr>
        <w:t xml:space="preserve">Change in </w:t>
      </w:r>
      <w:r w:rsidR="001A3B3D">
        <w:rPr>
          <w:rFonts w:ascii="Times New Roman" w:hAnsi="Times New Roman" w:cs="Times New Roman"/>
          <w:i/>
          <w:iCs/>
        </w:rPr>
        <w:t xml:space="preserve">annual all-cause </w:t>
      </w:r>
      <w:r w:rsidR="003A6EB2">
        <w:rPr>
          <w:rFonts w:ascii="Times New Roman" w:hAnsi="Times New Roman" w:cs="Times New Roman"/>
          <w:i/>
          <w:iCs/>
        </w:rPr>
        <w:t xml:space="preserve">mortality </w:t>
      </w:r>
      <w:r w:rsidR="001A3B3D">
        <w:rPr>
          <w:rFonts w:ascii="Times New Roman" w:hAnsi="Times New Roman" w:cs="Times New Roman"/>
          <w:i/>
          <w:iCs/>
        </w:rPr>
        <w:t xml:space="preserve">per 100,000 population </w:t>
      </w:r>
      <w:r w:rsidR="003A6EB2">
        <w:rPr>
          <w:rFonts w:ascii="Times New Roman" w:hAnsi="Times New Roman" w:cs="Times New Roman"/>
          <w:i/>
          <w:iCs/>
        </w:rPr>
        <w:t xml:space="preserve">associated with NDVI </w:t>
      </w:r>
      <w:r w:rsidR="001A3B3D">
        <w:rPr>
          <w:rFonts w:ascii="Times New Roman" w:hAnsi="Times New Roman" w:cs="Times New Roman"/>
          <w:i/>
          <w:iCs/>
        </w:rPr>
        <w:t xml:space="preserve">changes </w:t>
      </w:r>
      <w:r w:rsidR="003A6EB2">
        <w:rPr>
          <w:rFonts w:ascii="Times New Roman" w:hAnsi="Times New Roman" w:cs="Times New Roman"/>
          <w:i/>
          <w:iCs/>
        </w:rPr>
        <w:t>from 2014-2018 to 2019-2023</w:t>
      </w:r>
      <w:r w:rsidR="00575730">
        <w:rPr>
          <w:rFonts w:ascii="Times New Roman" w:hAnsi="Times New Roman" w:cs="Times New Roman"/>
          <w:i/>
          <w:iCs/>
        </w:rPr>
        <w:t xml:space="preserve"> for 1,041 cities globally</w:t>
      </w:r>
      <w:r w:rsidR="003A6EB2">
        <w:rPr>
          <w:rFonts w:ascii="Times New Roman" w:hAnsi="Times New Roman" w:cs="Times New Roman"/>
          <w:i/>
          <w:iCs/>
        </w:rPr>
        <w:t xml:space="preserve">. </w:t>
      </w:r>
    </w:p>
    <w:p w14:paraId="415CF2A2" w14:textId="77777777" w:rsidR="008443E7" w:rsidRDefault="008443E7" w:rsidP="00551D54">
      <w:pPr>
        <w:rPr>
          <w:ins w:id="18" w:author="Martin, Greta Katherine" w:date="2024-10-29T10:23:00Z" w16du:dateUtc="2024-10-29T14:23:00Z"/>
          <w:rFonts w:ascii="Times New Roman" w:hAnsi="Times New Roman" w:cs="Times New Roman"/>
          <w:i/>
          <w:iCs/>
        </w:rPr>
      </w:pPr>
    </w:p>
    <w:p w14:paraId="4D8609CC" w14:textId="77777777" w:rsidR="008443E7" w:rsidRDefault="008443E7" w:rsidP="00551D54">
      <w:pPr>
        <w:rPr>
          <w:rFonts w:ascii="Times New Roman" w:hAnsi="Times New Roman" w:cs="Times New Roman"/>
          <w:i/>
          <w:iCs/>
        </w:rPr>
      </w:pPr>
    </w:p>
    <w:p w14:paraId="34534C29" w14:textId="68A9E6E2" w:rsidR="00EB77D4" w:rsidRDefault="00EB77D4" w:rsidP="00551D54">
      <w:pPr>
        <w:rPr>
          <w:rFonts w:ascii="Times New Roman" w:hAnsi="Times New Roman" w:cs="Times New Roman"/>
          <w:i/>
          <w:iCs/>
        </w:rPr>
      </w:pPr>
    </w:p>
    <w:p w14:paraId="4343B97A" w14:textId="1FE99876" w:rsidR="0049174D" w:rsidRDefault="00165BFB" w:rsidP="00551D54">
      <w:pPr>
        <w:rPr>
          <w:rFonts w:ascii="Times New Roman" w:hAnsi="Times New Roman" w:cs="Times New Roman"/>
        </w:rPr>
      </w:pPr>
      <w:commentRangeStart w:id="19"/>
      <w:r>
        <w:rPr>
          <w:rFonts w:ascii="Times New Roman" w:hAnsi="Times New Roman" w:cs="Times New Roman"/>
        </w:rPr>
        <w:t xml:space="preserve">In </w:t>
      </w:r>
      <w:commentRangeEnd w:id="19"/>
      <w:r w:rsidR="00EA6880">
        <w:rPr>
          <w:rStyle w:val="CommentReference"/>
        </w:rPr>
        <w:commentReference w:id="19"/>
      </w:r>
      <w:r>
        <w:rPr>
          <w:rFonts w:ascii="Times New Roman" w:hAnsi="Times New Roman" w:cs="Times New Roman"/>
        </w:rPr>
        <w:t xml:space="preserve">general, cities classified as “Arid” by the </w:t>
      </w:r>
      <w:proofErr w:type="spellStart"/>
      <w:r>
        <w:rPr>
          <w:rFonts w:ascii="Times New Roman" w:hAnsi="Times New Roman" w:cs="Times New Roman"/>
        </w:rPr>
        <w:t>Köppen</w:t>
      </w:r>
      <w:proofErr w:type="spellEnd"/>
      <w:r>
        <w:rPr>
          <w:rFonts w:ascii="Times New Roman" w:hAnsi="Times New Roman" w:cs="Times New Roman"/>
        </w:rPr>
        <w:t xml:space="preserve">-Geiger climate classification did not experience large changes in NDVI between the two time periods, and thus </w:t>
      </w:r>
      <w:r w:rsidR="00993AEA">
        <w:rPr>
          <w:rFonts w:ascii="Times New Roman" w:hAnsi="Times New Roman" w:cs="Times New Roman"/>
        </w:rPr>
        <w:t xml:space="preserve">had smaller </w:t>
      </w:r>
      <w:r w:rsidR="00993AEA">
        <w:rPr>
          <w:rFonts w:ascii="Times New Roman" w:hAnsi="Times New Roman" w:cs="Times New Roman"/>
        </w:rPr>
        <w:lastRenderedPageBreak/>
        <w:t>magnitude</w:t>
      </w:r>
      <w:r>
        <w:rPr>
          <w:rFonts w:ascii="Times New Roman" w:hAnsi="Times New Roman" w:cs="Times New Roman"/>
        </w:rPr>
        <w:t xml:space="preserve"> changes in mortality associated with urban greenspace trends </w:t>
      </w:r>
      <w:r w:rsidR="000753B7">
        <w:rPr>
          <w:rFonts w:ascii="Times New Roman" w:hAnsi="Times New Roman" w:cs="Times New Roman"/>
        </w:rPr>
        <w:t xml:space="preserve">compared to other climates </w:t>
      </w:r>
      <w:r>
        <w:rPr>
          <w:rFonts w:ascii="Times New Roman" w:hAnsi="Times New Roman" w:cs="Times New Roman"/>
        </w:rPr>
        <w:t xml:space="preserve">(Fig. 4). </w:t>
      </w:r>
      <w:r w:rsidR="00E467F5">
        <w:rPr>
          <w:rFonts w:ascii="Times New Roman" w:hAnsi="Times New Roman" w:cs="Times New Roman"/>
        </w:rPr>
        <w:t xml:space="preserve">Temperate cities were similarly fairly evenly distributed between </w:t>
      </w:r>
      <w:del w:id="20" w:author="Martin, Greta Katherine" w:date="2024-10-28T18:13:00Z" w16du:dateUtc="2024-10-28T22:13:00Z">
        <w:r w:rsidR="00E467F5" w:rsidDel="001A41E6">
          <w:rPr>
            <w:rFonts w:ascii="Times New Roman" w:hAnsi="Times New Roman" w:cs="Times New Roman"/>
          </w:rPr>
          <w:delText xml:space="preserve">avoided </w:delText>
        </w:r>
      </w:del>
      <w:ins w:id="21" w:author="Martin, Greta Katherine" w:date="2024-10-28T18:13:00Z" w16du:dateUtc="2024-10-28T22:13:00Z">
        <w:r w:rsidR="001A41E6">
          <w:rPr>
            <w:rFonts w:ascii="Times New Roman" w:hAnsi="Times New Roman" w:cs="Times New Roman"/>
          </w:rPr>
          <w:t xml:space="preserve">those with fewer </w:t>
        </w:r>
      </w:ins>
      <w:r w:rsidR="00E467F5">
        <w:rPr>
          <w:rFonts w:ascii="Times New Roman" w:hAnsi="Times New Roman" w:cs="Times New Roman"/>
        </w:rPr>
        <w:t xml:space="preserve">and additional deaths associated with changes in NDVI between the two time </w:t>
      </w:r>
      <w:proofErr w:type="gramStart"/>
      <w:r w:rsidR="00E467F5">
        <w:rPr>
          <w:rFonts w:ascii="Times New Roman" w:hAnsi="Times New Roman" w:cs="Times New Roman"/>
        </w:rPr>
        <w:t>periods, but</w:t>
      </w:r>
      <w:proofErr w:type="gramEnd"/>
      <w:r w:rsidR="00E467F5">
        <w:rPr>
          <w:rFonts w:ascii="Times New Roman" w:hAnsi="Times New Roman" w:cs="Times New Roman"/>
        </w:rPr>
        <w:t xml:space="preserve"> had a much larger spread than arid cities. </w:t>
      </w:r>
      <w:r w:rsidR="0083671F">
        <w:rPr>
          <w:rFonts w:ascii="Times New Roman" w:hAnsi="Times New Roman" w:cs="Times New Roman"/>
        </w:rPr>
        <w:t>Tropical</w:t>
      </w:r>
      <w:r w:rsidR="00C91C00">
        <w:rPr>
          <w:rFonts w:ascii="Times New Roman" w:hAnsi="Times New Roman" w:cs="Times New Roman"/>
        </w:rPr>
        <w:t xml:space="preserve"> cities </w:t>
      </w:r>
      <w:r w:rsidR="0083671F">
        <w:rPr>
          <w:rFonts w:ascii="Times New Roman" w:hAnsi="Times New Roman" w:cs="Times New Roman"/>
        </w:rPr>
        <w:t xml:space="preserve">generally </w:t>
      </w:r>
      <w:r w:rsidR="00C91C00">
        <w:rPr>
          <w:rFonts w:ascii="Times New Roman" w:hAnsi="Times New Roman" w:cs="Times New Roman"/>
        </w:rPr>
        <w:t xml:space="preserve">became less green across the two </w:t>
      </w:r>
      <w:r w:rsidR="00C36EA4">
        <w:rPr>
          <w:rFonts w:ascii="Times New Roman" w:hAnsi="Times New Roman" w:cs="Times New Roman"/>
        </w:rPr>
        <w:t>time periods and had greater associated excess deaths.</w:t>
      </w:r>
      <w:r w:rsidR="00A10D1B">
        <w:rPr>
          <w:rFonts w:ascii="Times New Roman" w:hAnsi="Times New Roman" w:cs="Times New Roman"/>
        </w:rPr>
        <w:t xml:space="preserve"> In contrast, </w:t>
      </w:r>
      <w:r w:rsidR="00E74A19">
        <w:rPr>
          <w:rFonts w:ascii="Times New Roman" w:hAnsi="Times New Roman" w:cs="Times New Roman"/>
        </w:rPr>
        <w:t>continental cities were greener</w:t>
      </w:r>
      <w:r w:rsidR="00ED2483">
        <w:rPr>
          <w:rFonts w:ascii="Times New Roman" w:hAnsi="Times New Roman" w:cs="Times New Roman"/>
        </w:rPr>
        <w:t xml:space="preserve"> on average</w:t>
      </w:r>
      <w:r w:rsidR="00E74A19">
        <w:rPr>
          <w:rFonts w:ascii="Times New Roman" w:hAnsi="Times New Roman" w:cs="Times New Roman"/>
        </w:rPr>
        <w:t xml:space="preserve"> in 2019-2023 compared to 2014-2018 and experienced </w:t>
      </w:r>
      <w:r w:rsidR="00ED2483">
        <w:rPr>
          <w:rFonts w:ascii="Times New Roman" w:hAnsi="Times New Roman" w:cs="Times New Roman"/>
        </w:rPr>
        <w:t>associated reductions in deaths per 100,000.</w:t>
      </w:r>
      <w:r w:rsidR="008659CD">
        <w:rPr>
          <w:rFonts w:ascii="Times New Roman" w:hAnsi="Times New Roman" w:cs="Times New Roman"/>
        </w:rPr>
        <w:t xml:space="preserve"> </w:t>
      </w:r>
      <w:r w:rsidR="00A459D8">
        <w:rPr>
          <w:rFonts w:ascii="Times New Roman" w:hAnsi="Times New Roman" w:cs="Times New Roman"/>
        </w:rPr>
        <w:t>Despite these trends, t</w:t>
      </w:r>
      <w:r w:rsidR="008659CD">
        <w:rPr>
          <w:rFonts w:ascii="Times New Roman" w:hAnsi="Times New Roman" w:cs="Times New Roman"/>
        </w:rPr>
        <w:t xml:space="preserve">he spread across all climate classifications spanned from averted to excess deaths.  </w:t>
      </w:r>
    </w:p>
    <w:p w14:paraId="6468E882" w14:textId="77777777" w:rsidR="00540752" w:rsidRDefault="00540752" w:rsidP="00551D54">
      <w:pPr>
        <w:rPr>
          <w:rFonts w:ascii="Times New Roman" w:hAnsi="Times New Roman" w:cs="Times New Roman"/>
        </w:rPr>
      </w:pPr>
    </w:p>
    <w:p w14:paraId="27B5BCF3" w14:textId="77777777" w:rsidR="00540752" w:rsidRDefault="00540752" w:rsidP="00551D54">
      <w:pPr>
        <w:rPr>
          <w:rFonts w:ascii="Times New Roman" w:hAnsi="Times New Roman" w:cs="Times New Roman"/>
        </w:rPr>
      </w:pPr>
    </w:p>
    <w:p w14:paraId="4DDBE997" w14:textId="77777777" w:rsidR="00540752" w:rsidRDefault="00540752" w:rsidP="00551D54">
      <w:pPr>
        <w:rPr>
          <w:rFonts w:ascii="Times New Roman" w:hAnsi="Times New Roman" w:cs="Times New Roman"/>
        </w:rPr>
      </w:pPr>
    </w:p>
    <w:p w14:paraId="46AE23E9" w14:textId="7ACC552E" w:rsidR="00936E04" w:rsidRPr="00D57F4C" w:rsidRDefault="00D50D3C" w:rsidP="00936E04">
      <w:pPr>
        <w:rPr>
          <w:rFonts w:ascii="Times New Roman" w:hAnsi="Times New Roman" w:cs="Times New Roman"/>
          <w:i/>
          <w:iCs/>
        </w:rPr>
      </w:pPr>
      <w:commentRangeStart w:id="22"/>
      <w:r>
        <w:rPr>
          <w:rFonts w:ascii="Times New Roman" w:hAnsi="Times New Roman" w:cs="Times New Roman"/>
          <w:b/>
          <w:bCs/>
          <w:i/>
          <w:iCs/>
          <w:noProof/>
        </w:rPr>
        <w:drawing>
          <wp:anchor distT="0" distB="0" distL="114300" distR="114300" simplePos="0" relativeHeight="251659264" behindDoc="1" locked="0" layoutInCell="1" allowOverlap="1" wp14:anchorId="1CE0AA1E" wp14:editId="5B347F9D">
            <wp:simplePos x="0" y="0"/>
            <wp:positionH relativeFrom="column">
              <wp:posOffset>0</wp:posOffset>
            </wp:positionH>
            <wp:positionV relativeFrom="paragraph">
              <wp:posOffset>0</wp:posOffset>
            </wp:positionV>
            <wp:extent cx="5943600" cy="3714750"/>
            <wp:effectExtent l="0" t="0" r="0" b="6350"/>
            <wp:wrapTight wrapText="bothSides">
              <wp:wrapPolygon edited="0">
                <wp:start x="0" y="0"/>
                <wp:lineTo x="0" y="21563"/>
                <wp:lineTo x="21554" y="21563"/>
                <wp:lineTo x="21554" y="0"/>
                <wp:lineTo x="0" y="0"/>
              </wp:wrapPolygon>
            </wp:wrapTight>
            <wp:docPr id="629433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3318" name="Picture 62943318"/>
                    <pic:cNvPicPr/>
                  </pic:nvPicPr>
                  <pic:blipFill>
                    <a:blip r:embed="rId12"/>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936E04" w:rsidRPr="00D57F4C">
        <w:rPr>
          <w:rFonts w:ascii="Times New Roman" w:hAnsi="Times New Roman" w:cs="Times New Roman"/>
          <w:b/>
          <w:bCs/>
          <w:i/>
          <w:iCs/>
        </w:rPr>
        <w:t xml:space="preserve">Figure </w:t>
      </w:r>
      <w:commentRangeEnd w:id="22"/>
      <w:r w:rsidR="00A01D20">
        <w:rPr>
          <w:rStyle w:val="CommentReference"/>
        </w:rPr>
        <w:commentReference w:id="22"/>
      </w:r>
      <w:r w:rsidR="00936E04" w:rsidRPr="00D57F4C">
        <w:rPr>
          <w:rFonts w:ascii="Times New Roman" w:hAnsi="Times New Roman" w:cs="Times New Roman"/>
          <w:b/>
          <w:bCs/>
          <w:i/>
          <w:iCs/>
        </w:rPr>
        <w:t xml:space="preserve">4. </w:t>
      </w:r>
      <w:commentRangeStart w:id="23"/>
      <w:r w:rsidR="00AF3FCC" w:rsidRPr="00D57F4C">
        <w:rPr>
          <w:rFonts w:ascii="Times New Roman" w:hAnsi="Times New Roman" w:cs="Times New Roman"/>
          <w:i/>
          <w:iCs/>
        </w:rPr>
        <w:t xml:space="preserve">Change </w:t>
      </w:r>
      <w:commentRangeEnd w:id="23"/>
      <w:r w:rsidR="005246F9">
        <w:rPr>
          <w:rStyle w:val="CommentReference"/>
        </w:rPr>
        <w:commentReference w:id="23"/>
      </w:r>
      <w:r w:rsidR="00AF3FCC" w:rsidRPr="00D57F4C">
        <w:rPr>
          <w:rFonts w:ascii="Times New Roman" w:hAnsi="Times New Roman" w:cs="Times New Roman"/>
          <w:i/>
          <w:iCs/>
        </w:rPr>
        <w:t xml:space="preserve">in </w:t>
      </w:r>
      <w:r w:rsidR="00567C37">
        <w:rPr>
          <w:rFonts w:ascii="Times New Roman" w:hAnsi="Times New Roman" w:cs="Times New Roman"/>
          <w:i/>
          <w:iCs/>
        </w:rPr>
        <w:t xml:space="preserve">annual all-cause </w:t>
      </w:r>
      <w:r w:rsidR="00AF3FCC" w:rsidRPr="00D57F4C">
        <w:rPr>
          <w:rFonts w:ascii="Times New Roman" w:hAnsi="Times New Roman" w:cs="Times New Roman"/>
          <w:i/>
          <w:iCs/>
        </w:rPr>
        <w:t xml:space="preserve">mortality </w:t>
      </w:r>
      <w:r w:rsidR="00E74A19">
        <w:rPr>
          <w:rFonts w:ascii="Times New Roman" w:hAnsi="Times New Roman" w:cs="Times New Roman"/>
          <w:i/>
          <w:iCs/>
        </w:rPr>
        <w:t xml:space="preserve">per 100,000 population </w:t>
      </w:r>
      <w:r w:rsidR="00567C37">
        <w:rPr>
          <w:rFonts w:ascii="Times New Roman" w:hAnsi="Times New Roman" w:cs="Times New Roman"/>
          <w:i/>
          <w:iCs/>
        </w:rPr>
        <w:t xml:space="preserve">associated with NDVI changes from 2014-2018 to 2019-2023, </w:t>
      </w:r>
      <w:r w:rsidR="00FF7F01">
        <w:rPr>
          <w:rFonts w:ascii="Times New Roman" w:hAnsi="Times New Roman" w:cs="Times New Roman"/>
          <w:i/>
          <w:iCs/>
        </w:rPr>
        <w:t xml:space="preserve">for 1,041 cities globally </w:t>
      </w:r>
      <w:r w:rsidR="00CF4379" w:rsidRPr="00D57F4C">
        <w:rPr>
          <w:rFonts w:ascii="Times New Roman" w:hAnsi="Times New Roman" w:cs="Times New Roman"/>
          <w:i/>
          <w:iCs/>
        </w:rPr>
        <w:t xml:space="preserve">by </w:t>
      </w:r>
      <w:proofErr w:type="spellStart"/>
      <w:r w:rsidR="00CF4379" w:rsidRPr="00D57F4C">
        <w:rPr>
          <w:rFonts w:ascii="Times New Roman" w:hAnsi="Times New Roman" w:cs="Times New Roman"/>
          <w:i/>
          <w:iCs/>
        </w:rPr>
        <w:t>Köppen</w:t>
      </w:r>
      <w:proofErr w:type="spellEnd"/>
      <w:r w:rsidR="00CF4379" w:rsidRPr="00D57F4C">
        <w:rPr>
          <w:rFonts w:ascii="Times New Roman" w:hAnsi="Times New Roman" w:cs="Times New Roman"/>
          <w:i/>
          <w:iCs/>
        </w:rPr>
        <w:t xml:space="preserve">-Geiger climate </w:t>
      </w:r>
      <w:commentRangeStart w:id="24"/>
      <w:r w:rsidR="00CF4379" w:rsidRPr="00D57F4C">
        <w:rPr>
          <w:rFonts w:ascii="Times New Roman" w:hAnsi="Times New Roman" w:cs="Times New Roman"/>
          <w:i/>
          <w:iCs/>
        </w:rPr>
        <w:t>classification</w:t>
      </w:r>
      <w:commentRangeEnd w:id="24"/>
      <w:r w:rsidR="00FF7F01">
        <w:rPr>
          <w:rStyle w:val="CommentReference"/>
        </w:rPr>
        <w:commentReference w:id="24"/>
      </w:r>
      <w:r w:rsidR="00CF4379" w:rsidRPr="00D57F4C">
        <w:rPr>
          <w:rFonts w:ascii="Times New Roman" w:hAnsi="Times New Roman" w:cs="Times New Roman"/>
          <w:i/>
          <w:iCs/>
        </w:rPr>
        <w:t xml:space="preserve">. </w:t>
      </w:r>
      <w:r w:rsidR="00E74A19">
        <w:rPr>
          <w:rFonts w:ascii="Times New Roman" w:hAnsi="Times New Roman" w:cs="Times New Roman"/>
          <w:i/>
          <w:iCs/>
        </w:rPr>
        <w:t xml:space="preserve">Density reflects the frequency of </w:t>
      </w:r>
      <w:r w:rsidR="00FF7F01">
        <w:rPr>
          <w:rFonts w:ascii="Times New Roman" w:hAnsi="Times New Roman" w:cs="Times New Roman"/>
          <w:i/>
          <w:iCs/>
        </w:rPr>
        <w:t xml:space="preserve">city-level </w:t>
      </w:r>
      <w:r w:rsidR="00E74A19">
        <w:rPr>
          <w:rFonts w:ascii="Times New Roman" w:hAnsi="Times New Roman" w:cs="Times New Roman"/>
          <w:i/>
          <w:iCs/>
        </w:rPr>
        <w:t xml:space="preserve">values for a given change in mortality. </w:t>
      </w:r>
      <w:r w:rsidR="003D44E1">
        <w:rPr>
          <w:rFonts w:ascii="Times New Roman" w:hAnsi="Times New Roman" w:cs="Times New Roman"/>
          <w:i/>
          <w:iCs/>
        </w:rPr>
        <w:t xml:space="preserve">One </w:t>
      </w:r>
      <w:commentRangeStart w:id="25"/>
      <w:r w:rsidR="003D44E1">
        <w:rPr>
          <w:rFonts w:ascii="Times New Roman" w:hAnsi="Times New Roman" w:cs="Times New Roman"/>
          <w:i/>
          <w:iCs/>
        </w:rPr>
        <w:t xml:space="preserve">city </w:t>
      </w:r>
      <w:commentRangeEnd w:id="25"/>
      <w:r w:rsidR="00567C37">
        <w:rPr>
          <w:rStyle w:val="CommentReference"/>
        </w:rPr>
        <w:commentReference w:id="25"/>
      </w:r>
      <w:del w:id="26" w:author="Anenberg, Susan Casper" w:date="2024-10-28T06:43:00Z">
        <w:r w:rsidR="00E74A19" w:rsidDel="001E50F9">
          <w:rPr>
            <w:rFonts w:ascii="Times New Roman" w:hAnsi="Times New Roman" w:cs="Times New Roman"/>
            <w:i/>
            <w:iCs/>
          </w:rPr>
          <w:delText xml:space="preserve">in the study population </w:delText>
        </w:r>
        <w:r w:rsidR="003D44E1" w:rsidDel="001E50F9">
          <w:rPr>
            <w:rFonts w:ascii="Times New Roman" w:hAnsi="Times New Roman" w:cs="Times New Roman"/>
            <w:i/>
            <w:iCs/>
          </w:rPr>
          <w:delText>was</w:delText>
        </w:r>
      </w:del>
      <w:r w:rsidR="003D44E1">
        <w:rPr>
          <w:rFonts w:ascii="Times New Roman" w:hAnsi="Times New Roman" w:cs="Times New Roman"/>
          <w:i/>
          <w:iCs/>
        </w:rPr>
        <w:t xml:space="preserve"> classified as “Polar” </w:t>
      </w:r>
      <w:del w:id="27" w:author="Anenberg, Susan Casper" w:date="2024-10-28T06:43:00Z">
        <w:r w:rsidR="003D44E1" w:rsidDel="001E50F9">
          <w:rPr>
            <w:rFonts w:ascii="Times New Roman" w:hAnsi="Times New Roman" w:cs="Times New Roman"/>
            <w:i/>
            <w:iCs/>
          </w:rPr>
          <w:delText xml:space="preserve">and </w:delText>
        </w:r>
      </w:del>
      <w:r w:rsidR="003D44E1">
        <w:rPr>
          <w:rFonts w:ascii="Times New Roman" w:hAnsi="Times New Roman" w:cs="Times New Roman"/>
          <w:i/>
          <w:iCs/>
        </w:rPr>
        <w:t>was dropped from th</w:t>
      </w:r>
      <w:r w:rsidR="0062156B">
        <w:rPr>
          <w:rFonts w:ascii="Times New Roman" w:hAnsi="Times New Roman" w:cs="Times New Roman"/>
          <w:i/>
          <w:iCs/>
        </w:rPr>
        <w:t>e</w:t>
      </w:r>
      <w:r w:rsidR="003D44E1">
        <w:rPr>
          <w:rFonts w:ascii="Times New Roman" w:hAnsi="Times New Roman" w:cs="Times New Roman"/>
          <w:i/>
          <w:iCs/>
        </w:rPr>
        <w:t xml:space="preserve"> </w:t>
      </w:r>
      <w:r w:rsidR="004E4DEF">
        <w:rPr>
          <w:rFonts w:ascii="Times New Roman" w:hAnsi="Times New Roman" w:cs="Times New Roman"/>
          <w:i/>
          <w:iCs/>
        </w:rPr>
        <w:t>figure</w:t>
      </w:r>
      <w:r w:rsidR="003D44E1">
        <w:rPr>
          <w:rFonts w:ascii="Times New Roman" w:hAnsi="Times New Roman" w:cs="Times New Roman"/>
          <w:i/>
          <w:iCs/>
        </w:rPr>
        <w:t>.</w:t>
      </w:r>
    </w:p>
    <w:p w14:paraId="22B44AA0" w14:textId="752602AF" w:rsidR="0049174D" w:rsidRDefault="0049174D" w:rsidP="00551D54">
      <w:pPr>
        <w:rPr>
          <w:rFonts w:ascii="Times New Roman" w:hAnsi="Times New Roman" w:cs="Times New Roman"/>
        </w:rPr>
      </w:pPr>
    </w:p>
    <w:p w14:paraId="658D5587" w14:textId="77777777" w:rsidR="0049174D" w:rsidRDefault="0049174D" w:rsidP="00551D54">
      <w:pPr>
        <w:rPr>
          <w:rFonts w:ascii="Times New Roman" w:hAnsi="Times New Roman" w:cs="Times New Roman"/>
        </w:rPr>
      </w:pPr>
    </w:p>
    <w:p w14:paraId="5E7C09EB" w14:textId="77777777" w:rsidR="0049174D" w:rsidRPr="0049174D" w:rsidRDefault="0049174D" w:rsidP="00551D54">
      <w:pPr>
        <w:rPr>
          <w:rFonts w:ascii="Times New Roman" w:hAnsi="Times New Roman" w:cs="Times New Roman"/>
        </w:rPr>
      </w:pPr>
    </w:p>
    <w:p w14:paraId="776DAF8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Discussion</w:t>
      </w:r>
    </w:p>
    <w:p w14:paraId="45F3EA58" w14:textId="58E27B99" w:rsidR="00551D54" w:rsidRPr="00E150CA" w:rsidRDefault="00551D54" w:rsidP="00551D54">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This should discuss the significance of the results and compare them with previous work using relevant references.</w:t>
      </w:r>
    </w:p>
    <w:p w14:paraId="7F0F4C41" w14:textId="77777777" w:rsidR="003057CF" w:rsidRDefault="003057CF" w:rsidP="00551D54">
      <w:pPr>
        <w:rPr>
          <w:rFonts w:ascii="Times New Roman" w:hAnsi="Times New Roman" w:cs="Times New Roman"/>
        </w:rPr>
      </w:pPr>
    </w:p>
    <w:p w14:paraId="130A7BAD" w14:textId="1DF7B918" w:rsidR="00613582" w:rsidRDefault="00613582" w:rsidP="00551D54">
      <w:pPr>
        <w:rPr>
          <w:ins w:id="28" w:author="Anenberg, Susan Casper" w:date="2024-10-28T06:48:00Z"/>
          <w:rFonts w:ascii="Times New Roman" w:hAnsi="Times New Roman" w:cs="Times New Roman"/>
        </w:rPr>
      </w:pPr>
      <w:commentRangeStart w:id="29"/>
      <w:r>
        <w:rPr>
          <w:rFonts w:ascii="Times New Roman" w:hAnsi="Times New Roman" w:cs="Times New Roman"/>
        </w:rPr>
        <w:t xml:space="preserve">We found that urban greenspace varies greatly across global cities and </w:t>
      </w:r>
      <w:commentRangeStart w:id="30"/>
      <w:r>
        <w:rPr>
          <w:rFonts w:ascii="Times New Roman" w:hAnsi="Times New Roman" w:cs="Times New Roman"/>
        </w:rPr>
        <w:t xml:space="preserve">is related to region </w:t>
      </w:r>
      <w:commentRangeEnd w:id="30"/>
      <w:r w:rsidR="00085BF5">
        <w:rPr>
          <w:rStyle w:val="CommentReference"/>
        </w:rPr>
        <w:commentReference w:id="30"/>
      </w:r>
      <w:r>
        <w:rPr>
          <w:rFonts w:ascii="Times New Roman" w:hAnsi="Times New Roman" w:cs="Times New Roman"/>
        </w:rPr>
        <w:t xml:space="preserve">and climate classification. </w:t>
      </w:r>
      <w:r w:rsidR="007C10CC">
        <w:rPr>
          <w:rFonts w:ascii="Times New Roman" w:hAnsi="Times New Roman" w:cs="Times New Roman"/>
        </w:rPr>
        <w:t xml:space="preserve">We provide estimates of urban greenspace </w:t>
      </w:r>
      <w:r w:rsidR="00507D1B">
        <w:rPr>
          <w:rFonts w:ascii="Times New Roman" w:hAnsi="Times New Roman" w:cs="Times New Roman"/>
        </w:rPr>
        <w:t xml:space="preserve">in terms of the greenest season </w:t>
      </w:r>
      <w:r w:rsidR="00507D1B">
        <w:rPr>
          <w:rFonts w:ascii="Times New Roman" w:hAnsi="Times New Roman" w:cs="Times New Roman"/>
        </w:rPr>
        <w:lastRenderedPageBreak/>
        <w:t xml:space="preserve">population-weighted NDVI as well as the proportion of green area. </w:t>
      </w:r>
      <w:r>
        <w:rPr>
          <w:rFonts w:ascii="Times New Roman" w:hAnsi="Times New Roman" w:cs="Times New Roman"/>
        </w:rPr>
        <w:t>Overall, cities have become less green from 2014-18 to 2019-23. However, in some regions such as Eastern Asia, cities have become greener</w:t>
      </w:r>
      <w:r w:rsidR="004E7988">
        <w:rPr>
          <w:rFonts w:ascii="Times New Roman" w:hAnsi="Times New Roman" w:cs="Times New Roman"/>
        </w:rPr>
        <w:t xml:space="preserve"> over this same period</w:t>
      </w:r>
      <w:r>
        <w:rPr>
          <w:rFonts w:ascii="Times New Roman" w:hAnsi="Times New Roman" w:cs="Times New Roman"/>
        </w:rPr>
        <w:t xml:space="preserve">. </w:t>
      </w:r>
      <w:r w:rsidR="004E7988">
        <w:rPr>
          <w:rFonts w:ascii="Times New Roman" w:hAnsi="Times New Roman" w:cs="Times New Roman"/>
        </w:rPr>
        <w:t>Cities in arid climate zones tend to have more stable peak</w:t>
      </w:r>
      <w:ins w:id="31" w:author="Martin, Greta Katherine" w:date="2024-10-29T11:10:00Z" w16du:dateUtc="2024-10-29T15:10:00Z">
        <w:r w:rsidR="000011F2">
          <w:rPr>
            <w:rFonts w:ascii="Times New Roman" w:hAnsi="Times New Roman" w:cs="Times New Roman"/>
          </w:rPr>
          <w:t xml:space="preserve"> </w:t>
        </w:r>
      </w:ins>
      <w:del w:id="32" w:author="Martin, Greta Katherine" w:date="2024-10-29T11:10:00Z" w16du:dateUtc="2024-10-29T15:10:00Z">
        <w:r w:rsidR="004E7988" w:rsidDel="000011F2">
          <w:rPr>
            <w:rFonts w:ascii="Times New Roman" w:hAnsi="Times New Roman" w:cs="Times New Roman"/>
          </w:rPr>
          <w:delText>-</w:delText>
        </w:r>
      </w:del>
      <w:r w:rsidR="004E7988">
        <w:rPr>
          <w:rFonts w:ascii="Times New Roman" w:hAnsi="Times New Roman" w:cs="Times New Roman"/>
        </w:rPr>
        <w:t>season NDVI from year to year, resulting in narrower estimates of the associated health impact. We estimate that changes in NDVI from 2014-2018 to 2019-2023 were associated with 5 additional deaths per 100,000 across the 1,041 cities.</w:t>
      </w:r>
      <w:commentRangeEnd w:id="29"/>
      <w:r w:rsidR="005B31D0">
        <w:rPr>
          <w:rStyle w:val="CommentReference"/>
        </w:rPr>
        <w:commentReference w:id="29"/>
      </w:r>
    </w:p>
    <w:p w14:paraId="0A4D8CE0" w14:textId="5C221636" w:rsidR="003774C2" w:rsidRDefault="003774C2" w:rsidP="00551D54">
      <w:pPr>
        <w:rPr>
          <w:ins w:id="33" w:author="Anenberg, Susan Casper" w:date="2024-10-28T06:48:00Z"/>
          <w:rFonts w:ascii="Times New Roman" w:hAnsi="Times New Roman" w:cs="Times New Roman"/>
        </w:rPr>
      </w:pPr>
    </w:p>
    <w:p w14:paraId="22BAEF3C" w14:textId="33E2CA8E" w:rsidR="003774C2" w:rsidRDefault="003774C2" w:rsidP="00551D54">
      <w:pPr>
        <w:rPr>
          <w:rFonts w:ascii="Times New Roman" w:hAnsi="Times New Roman" w:cs="Times New Roman"/>
        </w:rPr>
      </w:pPr>
      <w:ins w:id="34" w:author="Anenberg, Susan Casper" w:date="2024-10-28T06:48:00Z">
        <w:r>
          <w:rPr>
            <w:rFonts w:ascii="Times New Roman" w:hAnsi="Times New Roman" w:cs="Times New Roman"/>
          </w:rPr>
          <w:t>Add Paragraph putting the results in context with the greenspace health impact literature</w:t>
        </w:r>
      </w:ins>
    </w:p>
    <w:p w14:paraId="078C4639" w14:textId="77777777" w:rsidR="00507D1B" w:rsidRDefault="00507D1B" w:rsidP="00551D54">
      <w:pPr>
        <w:rPr>
          <w:rFonts w:ascii="Times New Roman" w:hAnsi="Times New Roman" w:cs="Times New Roman"/>
        </w:rPr>
      </w:pPr>
    </w:p>
    <w:p w14:paraId="2D700140" w14:textId="1F78F843" w:rsidR="008929AF" w:rsidRDefault="00AA3F0D" w:rsidP="00551D54">
      <w:pPr>
        <w:rPr>
          <w:rFonts w:ascii="Times New Roman" w:hAnsi="Times New Roman" w:cs="Times New Roman"/>
        </w:rPr>
      </w:pPr>
      <w:r>
        <w:rPr>
          <w:rFonts w:ascii="Times New Roman" w:hAnsi="Times New Roman" w:cs="Times New Roman"/>
        </w:rPr>
        <w:t xml:space="preserve">The most common metric used in epidemiological studies of urban greenspace and health is NDVI, because of its fine spatial and temporal resolution, which lends itself particularly well to longitudinal studies. However, there are some key limitations of NDVI. First, NDVI is a function of the greenness of vegetation, which can miss important factors influencing usability such as land ownership, perceptions of safety, and infrastructure. </w:t>
      </w:r>
      <w:r w:rsidR="00C802AF">
        <w:rPr>
          <w:rFonts w:ascii="Times New Roman" w:hAnsi="Times New Roman" w:cs="Times New Roman"/>
        </w:rPr>
        <w:t xml:space="preserve">Second, we found substantial annual variation in NDVI, particularly </w:t>
      </w:r>
      <w:r w:rsidR="00CC782D">
        <w:rPr>
          <w:rFonts w:ascii="Times New Roman" w:hAnsi="Times New Roman" w:cs="Times New Roman"/>
        </w:rPr>
        <w:t xml:space="preserve">in cities outside of arid climate zones. </w:t>
      </w:r>
      <w:r w:rsidR="008929AF">
        <w:rPr>
          <w:rFonts w:ascii="Times New Roman" w:hAnsi="Times New Roman" w:cs="Times New Roman"/>
        </w:rPr>
        <w:t xml:space="preserve">Differences in NDVI between two individual years are therefore more likely to reflect weather patterns rather than city-wide efforts towards urban greening. To account for these cyclical patterns, we instead compare differences between two 5-year periods. However, </w:t>
      </w:r>
      <w:r w:rsidR="00DD06C6">
        <w:rPr>
          <w:rFonts w:ascii="Times New Roman" w:hAnsi="Times New Roman" w:cs="Times New Roman"/>
        </w:rPr>
        <w:t xml:space="preserve">the changes in NDVI that we present likely represent both climatic changes as well as urban policy interventions. </w:t>
      </w:r>
      <w:r w:rsidR="00933057">
        <w:rPr>
          <w:rFonts w:ascii="Times New Roman" w:hAnsi="Times New Roman" w:cs="Times New Roman"/>
        </w:rPr>
        <w:t>While this</w:t>
      </w:r>
      <w:commentRangeStart w:id="35"/>
      <w:r w:rsidR="00933057">
        <w:rPr>
          <w:rFonts w:ascii="Times New Roman" w:hAnsi="Times New Roman" w:cs="Times New Roman"/>
        </w:rPr>
        <w:t xml:space="preserve"> does not affect our health impact assessment, which uses similar exposure definitions,</w:t>
      </w:r>
      <w:commentRangeEnd w:id="35"/>
      <w:r w:rsidR="00286C54">
        <w:rPr>
          <w:rStyle w:val="CommentReference"/>
        </w:rPr>
        <w:commentReference w:id="35"/>
      </w:r>
      <w:r w:rsidR="00933057">
        <w:rPr>
          <w:rFonts w:ascii="Times New Roman" w:hAnsi="Times New Roman" w:cs="Times New Roman"/>
        </w:rPr>
        <w:t xml:space="preserve"> it does highlight imperfections with NDVI as a measure. Many of the pathways through which increased NDVI has been shown to benefit health, such as increased physical activity, social interaction, and exposure to sunlight and </w:t>
      </w:r>
      <w:r w:rsidR="00055F86">
        <w:rPr>
          <w:rFonts w:ascii="Times New Roman" w:hAnsi="Times New Roman" w:cs="Times New Roman"/>
        </w:rPr>
        <w:t>microorganisms</w:t>
      </w:r>
      <w:r w:rsidR="00933057">
        <w:rPr>
          <w:rFonts w:ascii="Times New Roman" w:hAnsi="Times New Roman" w:cs="Times New Roman"/>
        </w:rPr>
        <w:t xml:space="preserve">, </w:t>
      </w:r>
      <w:r w:rsidR="00055F86">
        <w:rPr>
          <w:rFonts w:ascii="Times New Roman" w:hAnsi="Times New Roman" w:cs="Times New Roman"/>
        </w:rPr>
        <w:t xml:space="preserve">should not be dramatically different in a greener or drier year. </w:t>
      </w:r>
      <w:commentRangeStart w:id="36"/>
      <w:r w:rsidR="00310609">
        <w:rPr>
          <w:rFonts w:ascii="Times New Roman" w:hAnsi="Times New Roman" w:cs="Times New Roman"/>
        </w:rPr>
        <w:t>We include landcover based metrics of urban green and blue space, which are more stable, though not without their own limitations. Landcover based estimates miss smaller-scale nature, which can be important in the urban context.</w:t>
      </w:r>
      <w:commentRangeEnd w:id="36"/>
      <w:r w:rsidR="00286C54">
        <w:rPr>
          <w:rStyle w:val="CommentReference"/>
        </w:rPr>
        <w:commentReference w:id="36"/>
      </w:r>
    </w:p>
    <w:p w14:paraId="7BC7FB77" w14:textId="77777777" w:rsidR="00A04301" w:rsidRDefault="00A04301" w:rsidP="00551D54">
      <w:pPr>
        <w:rPr>
          <w:rFonts w:ascii="Times New Roman" w:hAnsi="Times New Roman" w:cs="Times New Roman"/>
        </w:rPr>
      </w:pPr>
    </w:p>
    <w:p w14:paraId="163F25CB" w14:textId="002E6582" w:rsidR="003057CF" w:rsidRPr="00E150CA" w:rsidRDefault="00DA1D37" w:rsidP="00275B6E">
      <w:pPr>
        <w:tabs>
          <w:tab w:val="left" w:pos="8010"/>
        </w:tabs>
        <w:rPr>
          <w:rFonts w:ascii="Times New Roman" w:hAnsi="Times New Roman" w:cs="Times New Roman"/>
        </w:rPr>
      </w:pPr>
      <w:r>
        <w:rPr>
          <w:rFonts w:ascii="Times New Roman" w:hAnsi="Times New Roman" w:cs="Times New Roman"/>
        </w:rPr>
        <w:t>To put our results into context, we found that observed changes in NDVI were associated with 5 additional deaths per 100,000 to the 2020 population</w:t>
      </w:r>
      <w:r w:rsidR="00757BB7">
        <w:rPr>
          <w:rFonts w:ascii="Times New Roman" w:hAnsi="Times New Roman" w:cs="Times New Roman"/>
        </w:rPr>
        <w:t>, with individual city contributions ranging from 521 excess deaths to 569 averted deaths per 100,000</w:t>
      </w:r>
      <w:r>
        <w:rPr>
          <w:rFonts w:ascii="Times New Roman" w:hAnsi="Times New Roman" w:cs="Times New Roman"/>
        </w:rPr>
        <w:t>. In 2019, the mortality burden from fine particulate matter</w:t>
      </w:r>
      <w:r w:rsidR="00643A8D">
        <w:rPr>
          <w:rFonts w:ascii="Times New Roman" w:hAnsi="Times New Roman" w:cs="Times New Roman"/>
        </w:rPr>
        <w:t xml:space="preserve"> (PM</w:t>
      </w:r>
      <w:r w:rsidR="00643A8D" w:rsidRPr="00643A8D">
        <w:rPr>
          <w:rFonts w:ascii="Times New Roman" w:hAnsi="Times New Roman" w:cs="Times New Roman"/>
          <w:vertAlign w:val="subscript"/>
        </w:rPr>
        <w:t>2.5</w:t>
      </w:r>
      <w:r w:rsidR="00643A8D">
        <w:rPr>
          <w:rFonts w:ascii="Times New Roman" w:hAnsi="Times New Roman" w:cs="Times New Roman"/>
        </w:rPr>
        <w:t>)</w:t>
      </w:r>
      <w:r>
        <w:rPr>
          <w:rFonts w:ascii="Times New Roman" w:hAnsi="Times New Roman" w:cs="Times New Roman"/>
        </w:rPr>
        <w:t>, the leading environmental risk factor contributing to the global burden of disease, was estimated to be between 45-77 premature deaths per 100,000.</w:t>
      </w:r>
      <w:r>
        <w:rPr>
          <w:rFonts w:ascii="Times New Roman" w:hAnsi="Times New Roman" w:cs="Times New Roman"/>
        </w:rPr>
        <w:fldChar w:fldCharType="begin"/>
      </w:r>
      <w:r>
        <w:rPr>
          <w:rFonts w:ascii="Times New Roman" w:hAnsi="Times New Roman" w:cs="Times New Roman"/>
        </w:rPr>
        <w:instrText xml:space="preserve"> ADDIN ZOTERO_ITEM CSL_CITATION {"citationID":"k94PcGHb","properties":{"formattedCitation":"\\super 22\\nosupersub{}","plainCitation":"22","noteIndex":0},"citationItems":[{"id":769,"uris":["http://zotero.org/users/10202395/items/QEUMD6EI"],"itemData":{"id":769,"type":"article-journal","abstract":"Background With much of the world’s population residing in urban areas, an understanding of air pollution exposures at the city level can inform mitigation approaches. Previous studies of global urban air pollution have not considered trends in air pollutant concentrations nor corresponding attributable mortality burdens. We aimed to estimate trends in fine particulate matter (PM2·5) concentrations and associated mortality for cities globally.","container-title":"The Lancet Planetary Health","DOI":"10.1016/S2542-5196(21)00350-8","ISSN":"25425196","issue":"2","journalAbbreviation":"The Lancet Planetary Health","language":"en","page":"e139-e146","source":"DOI.org (Crossref)","title":"Global urban temporal trends in fine particulate matter (PM2·5) and attributable health burdens: estimates from global datasets","title-short":"Global urban temporal trends in fine particulate matter (PM2·5) and attributable health burdens","volume":"6","author":[{"family":"Southerland","given":"Veronica A"},{"family":"Brauer","given":"Michael"},{"family":"Mohegh","given":"Arash"},{"family":"Hammer","given":"Melanie S"},{"family":"Van Donkelaar","given":"Aaron"},{"family":"Martin","given":"Randall V"},{"family":"Apte","given":"Joshua S"},{"family":"Anenberg","given":"Susan C"}],"issued":{"date-parts":[["2022",2]]}}}],"schema":"https://github.com/citation-style-language/schema/raw/master/csl-citation.json"} </w:instrText>
      </w:r>
      <w:r>
        <w:rPr>
          <w:rFonts w:ascii="Times New Roman" w:hAnsi="Times New Roman" w:cs="Times New Roman"/>
        </w:rPr>
        <w:fldChar w:fldCharType="separate"/>
      </w:r>
      <w:r w:rsidRPr="00DA1D37">
        <w:rPr>
          <w:rFonts w:ascii="Times New Roman" w:hAnsi="Times New Roman" w:cs="Times New Roman"/>
          <w:vertAlign w:val="superscript"/>
        </w:rPr>
        <w:t>22</w:t>
      </w:r>
      <w:r>
        <w:rPr>
          <w:rFonts w:ascii="Times New Roman" w:hAnsi="Times New Roman" w:cs="Times New Roman"/>
        </w:rPr>
        <w:fldChar w:fldCharType="end"/>
      </w:r>
      <w:r>
        <w:rPr>
          <w:rFonts w:ascii="Times New Roman" w:hAnsi="Times New Roman" w:cs="Times New Roman"/>
        </w:rPr>
        <w:t xml:space="preserve"> </w:t>
      </w:r>
      <w:r w:rsidR="00BC36DD">
        <w:rPr>
          <w:rFonts w:ascii="Times New Roman" w:hAnsi="Times New Roman" w:cs="Times New Roman"/>
        </w:rPr>
        <w:t xml:space="preserve">While these estimates are not directly comparable, they provide an idea of the magnitude of the relative importance of </w:t>
      </w:r>
      <w:r w:rsidR="002355C4">
        <w:rPr>
          <w:rFonts w:ascii="Times New Roman" w:hAnsi="Times New Roman" w:cs="Times New Roman"/>
        </w:rPr>
        <w:t xml:space="preserve">insufficient greenspace </w:t>
      </w:r>
      <w:r w:rsidR="00643A8D">
        <w:rPr>
          <w:rFonts w:ascii="Times New Roman" w:hAnsi="Times New Roman" w:cs="Times New Roman"/>
        </w:rPr>
        <w:t xml:space="preserve">compared </w:t>
      </w:r>
      <w:r w:rsidR="002355C4">
        <w:rPr>
          <w:rFonts w:ascii="Times New Roman" w:hAnsi="Times New Roman" w:cs="Times New Roman"/>
        </w:rPr>
        <w:t xml:space="preserve">to the most important air pollutant for health. </w:t>
      </w:r>
      <w:r w:rsidR="00643A8D">
        <w:rPr>
          <w:rFonts w:ascii="Times New Roman" w:hAnsi="Times New Roman" w:cs="Times New Roman"/>
        </w:rPr>
        <w:t>The estimates are not equivalent because the greenspace health burden includes deaths from all causes, while that of PM</w:t>
      </w:r>
      <w:r w:rsidR="00643A8D" w:rsidRPr="00643A8D">
        <w:rPr>
          <w:rFonts w:ascii="Times New Roman" w:hAnsi="Times New Roman" w:cs="Times New Roman"/>
          <w:vertAlign w:val="subscript"/>
        </w:rPr>
        <w:t>2.5</w:t>
      </w:r>
      <w:r w:rsidR="00643A8D">
        <w:rPr>
          <w:rFonts w:ascii="Times New Roman" w:hAnsi="Times New Roman" w:cs="Times New Roman"/>
          <w:vertAlign w:val="subscript"/>
        </w:rPr>
        <w:t xml:space="preserve"> </w:t>
      </w:r>
      <w:r w:rsidR="00643A8D">
        <w:rPr>
          <w:rFonts w:ascii="Times New Roman" w:hAnsi="Times New Roman" w:cs="Times New Roman"/>
        </w:rPr>
        <w:t xml:space="preserve">considers deaths from six causes. </w:t>
      </w:r>
      <w:r w:rsidR="000B0248">
        <w:rPr>
          <w:rFonts w:ascii="Times New Roman" w:hAnsi="Times New Roman" w:cs="Times New Roman"/>
        </w:rPr>
        <w:t>Furthermore</w:t>
      </w:r>
      <w:r w:rsidR="00643A8D">
        <w:rPr>
          <w:rFonts w:ascii="Times New Roman" w:hAnsi="Times New Roman" w:cs="Times New Roman"/>
        </w:rPr>
        <w:t>, u</w:t>
      </w:r>
      <w:r w:rsidR="00BA22DC">
        <w:rPr>
          <w:rFonts w:ascii="Times New Roman" w:hAnsi="Times New Roman" w:cs="Times New Roman"/>
        </w:rPr>
        <w:t>nlike other environmental hazards, there is no agreed upon standard to consider a city inadequately green.</w:t>
      </w:r>
      <w:r w:rsidR="00643A8D">
        <w:rPr>
          <w:rFonts w:ascii="Times New Roman" w:hAnsi="Times New Roman" w:cs="Times New Roman"/>
        </w:rPr>
        <w:t xml:space="preserve"> This complicates calculating the health burden of insufficient access to greenspace. Due to this issue, health impact assessments have often calculated the associated mortality from a 0.1 increase in NDVI, which is not easily understood in actionable terms.</w:t>
      </w:r>
      <w:r w:rsidR="009B65D4">
        <w:rPr>
          <w:rFonts w:ascii="Times New Roman" w:hAnsi="Times New Roman" w:cs="Times New Roman"/>
        </w:rPr>
        <w:t xml:space="preserve"> Additionally, a 0.1 increase in one setting might be very different </w:t>
      </w:r>
      <w:r w:rsidR="00E238E3">
        <w:rPr>
          <w:rFonts w:ascii="Times New Roman" w:hAnsi="Times New Roman" w:cs="Times New Roman"/>
        </w:rPr>
        <w:t xml:space="preserve">from another </w:t>
      </w:r>
      <w:r w:rsidR="009B65D4">
        <w:rPr>
          <w:rFonts w:ascii="Times New Roman" w:hAnsi="Times New Roman" w:cs="Times New Roman"/>
        </w:rPr>
        <w:t>in terms of feasibility due to rainfall and other climactic con</w:t>
      </w:r>
      <w:r w:rsidR="00411F45">
        <w:rPr>
          <w:rFonts w:ascii="Times New Roman" w:hAnsi="Times New Roman" w:cs="Times New Roman"/>
        </w:rPr>
        <w:t>s</w:t>
      </w:r>
      <w:r w:rsidR="009B65D4">
        <w:rPr>
          <w:rFonts w:ascii="Times New Roman" w:hAnsi="Times New Roman" w:cs="Times New Roman"/>
        </w:rPr>
        <w:t>traints.</w:t>
      </w:r>
      <w:r w:rsidR="00674CE9">
        <w:rPr>
          <w:rFonts w:ascii="Times New Roman" w:hAnsi="Times New Roman" w:cs="Times New Roman"/>
        </w:rPr>
        <w:t xml:space="preserve"> The urban greenspace field could benefit from future studies exploring alternative measurements to NDVI and ideal levels of greenspace for human health.</w:t>
      </w:r>
    </w:p>
    <w:p w14:paraId="62D87771" w14:textId="77777777" w:rsidR="00FA2EC9" w:rsidRPr="00E150CA" w:rsidRDefault="00FA2EC9" w:rsidP="00551D54">
      <w:pPr>
        <w:rPr>
          <w:rFonts w:ascii="Times New Roman" w:hAnsi="Times New Roman" w:cs="Times New Roman"/>
        </w:rPr>
      </w:pPr>
    </w:p>
    <w:p w14:paraId="39720810"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Conclusion</w:t>
      </w:r>
    </w:p>
    <w:p w14:paraId="66AC1C56" w14:textId="77777777" w:rsidR="00551D54" w:rsidRPr="00E150CA" w:rsidRDefault="00551D54" w:rsidP="00551D54">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lastRenderedPageBreak/>
        <w:t>This section should be used to highlight the novelty and significance of the work, and any plans for future relevant work.</w:t>
      </w:r>
    </w:p>
    <w:p w14:paraId="73C7F6DD" w14:textId="77777777" w:rsidR="00551D54" w:rsidRDefault="00551D54" w:rsidP="00551D54">
      <w:pPr>
        <w:rPr>
          <w:rFonts w:ascii="Times New Roman" w:hAnsi="Times New Roman" w:cs="Times New Roman"/>
        </w:rPr>
      </w:pPr>
    </w:p>
    <w:p w14:paraId="7AB0316B" w14:textId="69451D6E" w:rsidR="007354C6" w:rsidRDefault="007354C6" w:rsidP="00551D54">
      <w:pPr>
        <w:rPr>
          <w:rFonts w:ascii="Times New Roman" w:hAnsi="Times New Roman" w:cs="Times New Roman"/>
        </w:rPr>
      </w:pPr>
      <w:r>
        <w:rPr>
          <w:rFonts w:ascii="Times New Roman" w:hAnsi="Times New Roman" w:cs="Times New Roman"/>
        </w:rPr>
        <w:t>We explored trends in peak</w:t>
      </w:r>
      <w:ins w:id="37" w:author="Martin, Greta Katherine" w:date="2024-10-29T11:10:00Z" w16du:dateUtc="2024-10-29T15:10:00Z">
        <w:r w:rsidR="000011F2">
          <w:rPr>
            <w:rFonts w:ascii="Times New Roman" w:hAnsi="Times New Roman" w:cs="Times New Roman"/>
          </w:rPr>
          <w:t xml:space="preserve"> </w:t>
        </w:r>
      </w:ins>
      <w:del w:id="38" w:author="Martin, Greta Katherine" w:date="2024-10-29T11:10:00Z" w16du:dateUtc="2024-10-29T15:10:00Z">
        <w:r w:rsidDel="000011F2">
          <w:rPr>
            <w:rFonts w:ascii="Times New Roman" w:hAnsi="Times New Roman" w:cs="Times New Roman"/>
          </w:rPr>
          <w:delText>-</w:delText>
        </w:r>
      </w:del>
      <w:r>
        <w:rPr>
          <w:rFonts w:ascii="Times New Roman" w:hAnsi="Times New Roman" w:cs="Times New Roman"/>
        </w:rPr>
        <w:t>season population-weighted NDVI from 2014-2023 and</w:t>
      </w:r>
      <w:commentRangeStart w:id="39"/>
      <w:r>
        <w:rPr>
          <w:rFonts w:ascii="Times New Roman" w:hAnsi="Times New Roman" w:cs="Times New Roman"/>
        </w:rPr>
        <w:t xml:space="preserve"> found large inter-annual variation that posed limitations in our ability to estimate the attributable health burden from changes in NDVI across individual years.</w:t>
      </w:r>
      <w:commentRangeEnd w:id="39"/>
      <w:r w:rsidR="003774C2">
        <w:rPr>
          <w:rStyle w:val="CommentReference"/>
        </w:rPr>
        <w:commentReference w:id="39"/>
      </w:r>
      <w:r w:rsidR="00E401D7">
        <w:rPr>
          <w:rFonts w:ascii="Times New Roman" w:hAnsi="Times New Roman" w:cs="Times New Roman"/>
        </w:rPr>
        <w:t xml:space="preserve"> Globally, NDVI has decreased from 2014-2018 to 2019-2023, though this trend is v</w:t>
      </w:r>
      <w:commentRangeStart w:id="40"/>
      <w:r w:rsidR="00E401D7">
        <w:rPr>
          <w:rFonts w:ascii="Times New Roman" w:hAnsi="Times New Roman" w:cs="Times New Roman"/>
        </w:rPr>
        <w:t>ery different, and even reversed, depending on the individual city, world region, and climate classification.</w:t>
      </w:r>
      <w:commentRangeEnd w:id="40"/>
      <w:r w:rsidR="00F50FD4">
        <w:rPr>
          <w:rStyle w:val="CommentReference"/>
        </w:rPr>
        <w:commentReference w:id="40"/>
      </w:r>
      <w:r w:rsidR="00E401D7">
        <w:rPr>
          <w:rFonts w:ascii="Times New Roman" w:hAnsi="Times New Roman" w:cs="Times New Roman"/>
        </w:rPr>
        <w:t xml:space="preserve"> Trends in NDVI likely reflect a mix of efforts to increase urban greenspace, weather, and climate change.</w:t>
      </w:r>
    </w:p>
    <w:p w14:paraId="13C437E5" w14:textId="77777777" w:rsidR="006E388F" w:rsidRDefault="006E388F" w:rsidP="00551D54">
      <w:pPr>
        <w:rPr>
          <w:ins w:id="41" w:author="Martin, Greta Katherine" w:date="2024-10-28T09:01:00Z" w16du:dateUtc="2024-10-28T13:01:00Z"/>
          <w:rFonts w:ascii="Times New Roman" w:hAnsi="Times New Roman" w:cs="Times New Roman"/>
        </w:rPr>
      </w:pPr>
    </w:p>
    <w:p w14:paraId="7522A270" w14:textId="77777777" w:rsidR="002B6F7A" w:rsidRDefault="002B6F7A" w:rsidP="00551D54">
      <w:pPr>
        <w:rPr>
          <w:ins w:id="42" w:author="Martin, Greta Katherine" w:date="2024-10-28T09:01:00Z" w16du:dateUtc="2024-10-28T13:01:00Z"/>
          <w:rFonts w:ascii="Times New Roman" w:hAnsi="Times New Roman" w:cs="Times New Roman"/>
        </w:rPr>
      </w:pPr>
    </w:p>
    <w:p w14:paraId="0B5F25F8" w14:textId="77777777" w:rsidR="002B6F7A" w:rsidRPr="00E150CA" w:rsidRDefault="002B6F7A" w:rsidP="002B6F7A">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The most common metric used to quantify greenspace in the health literature is the normalized difference vegetation index (NDVI)</w:t>
      </w:r>
      <w:r w:rsidRPr="00E150CA">
        <w:rPr>
          <w:rFonts w:ascii="Times New Roman" w:hAnsi="Times New Roman" w:cs="Times New Roman"/>
          <w:color w:val="000000"/>
          <w:shd w:val="clear" w:color="auto" w:fill="FFFFFF"/>
        </w:rPr>
        <w:fldChar w:fldCharType="begin"/>
      </w:r>
      <w:r w:rsidRPr="00E150CA">
        <w:rPr>
          <w:rFonts w:ascii="Times New Roman" w:hAnsi="Times New Roman" w:cs="Times New Roman"/>
          <w:color w:val="000000"/>
          <w:shd w:val="clear" w:color="auto" w:fill="FFFFFF"/>
        </w:rPr>
        <w:instrText xml:space="preserve"> ADDIN ZOTERO_ITEM CSL_CITATION {"citationID":"gopPpE6h","properties":{"formattedCitation":"\\super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Pr="00E150CA">
        <w:rPr>
          <w:rFonts w:ascii="Times New Roman" w:hAnsi="Times New Roman" w:cs="Times New Roman"/>
          <w:color w:val="000000"/>
          <w:shd w:val="clear" w:color="auto" w:fill="FFFFFF"/>
        </w:rPr>
        <w:fldChar w:fldCharType="separate"/>
      </w:r>
      <w:r w:rsidRPr="00E150CA">
        <w:rPr>
          <w:rFonts w:ascii="Times New Roman" w:hAnsi="Times New Roman" w:cs="Times New Roman"/>
          <w:color w:val="000000"/>
          <w:vertAlign w:val="superscript"/>
        </w:rPr>
        <w:t>9</w:t>
      </w:r>
      <w:r w:rsidRPr="00E150CA">
        <w:rPr>
          <w:rFonts w:ascii="Times New Roman" w:hAnsi="Times New Roman" w:cs="Times New Roman"/>
          <w:color w:val="000000"/>
          <w:shd w:val="clear" w:color="auto" w:fill="FFFFFF"/>
        </w:rPr>
        <w:fldChar w:fldCharType="end"/>
      </w:r>
      <w:r w:rsidRPr="00E150CA">
        <w:rPr>
          <w:rFonts w:ascii="Times New Roman" w:hAnsi="Times New Roman" w:cs="Times New Roman"/>
          <w:color w:val="000000"/>
          <w:shd w:val="clear" w:color="auto" w:fill="FFFFFF"/>
        </w:rPr>
        <w:t>. NDVI is a satellite-derived measure that uses visible and near infrared light to quantify the density of vegetation. NDVI ranges from -1 to 1, with negative values indicating water, snow, and ice, values near zero representing limited vegetation (e.g. urban areas, barren land), and positive values signifying vegetation.</w:t>
      </w:r>
      <w:r w:rsidRPr="00E150CA">
        <w:rPr>
          <w:rFonts w:ascii="Times New Roman" w:hAnsi="Times New Roman" w:cs="Times New Roman"/>
          <w:color w:val="000000"/>
          <w:shd w:val="clear" w:color="auto" w:fill="FFFFFF"/>
        </w:rPr>
        <w:fldChar w:fldCharType="begin"/>
      </w:r>
      <w:r w:rsidRPr="00E150CA">
        <w:rPr>
          <w:rFonts w:ascii="Times New Roman" w:hAnsi="Times New Roman" w:cs="Times New Roman"/>
          <w:color w:val="000000"/>
          <w:shd w:val="clear" w:color="auto" w:fill="FFFFFF"/>
        </w:rPr>
        <w:instrText xml:space="preserve"> ADDIN ZOTERO_ITEM CSL_CITATION {"citationID":"22ZFXWTl","properties":{"formattedCitation":"\\super 10\\nosupersub{}","plainCitation":"10","noteIndex":0},"citationItems":[{"id":407,"uris":["http://zotero.org/users/10202395/items/UE833UPK"],"itemData":{"id":407,"type":"post-weblog","container-title":"Measuring Vegetation: Normalized Difference Vegetation Index (NDVI)","title":"NASA Earth Observatory","URL":"https://earthobservatory.nasa.gov/features/MeasuringVegetation/measuring_vegetation_2.php","accessed":{"date-parts":[["2022",10,6]]},"issued":{"date-parts":[["2000",8,30]]}}}],"schema":"https://github.com/citation-style-language/schema/raw/master/csl-citation.json"} </w:instrText>
      </w:r>
      <w:r w:rsidRPr="00E150CA">
        <w:rPr>
          <w:rFonts w:ascii="Times New Roman" w:hAnsi="Times New Roman" w:cs="Times New Roman"/>
          <w:color w:val="000000"/>
          <w:shd w:val="clear" w:color="auto" w:fill="FFFFFF"/>
        </w:rPr>
        <w:fldChar w:fldCharType="separate"/>
      </w:r>
      <w:r w:rsidRPr="00E150CA">
        <w:rPr>
          <w:rFonts w:ascii="Times New Roman" w:hAnsi="Times New Roman" w:cs="Times New Roman"/>
          <w:color w:val="000000"/>
          <w:vertAlign w:val="superscript"/>
        </w:rPr>
        <w:t>10</w:t>
      </w:r>
      <w:r w:rsidRPr="00E150CA">
        <w:rPr>
          <w:rFonts w:ascii="Times New Roman" w:hAnsi="Times New Roman" w:cs="Times New Roman"/>
          <w:color w:val="000000"/>
          <w:shd w:val="clear" w:color="auto" w:fill="FFFFFF"/>
        </w:rPr>
        <w:fldChar w:fldCharType="end"/>
      </w:r>
      <w:r w:rsidRPr="00E150CA">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 xml:space="preserve">While most health studies use NDVI to measure greenspace, many urban greenspace policy goals are better classified with landcover datasets. Landcover maps classify each unit of land into discrete categories such as forests or shrublands. Because NDVI is not a commonly known metric outside of the scientific literature, these broad classifications can provide a more intuitive understanding of nature and align more closely with many urban nature policies focusing on expanding the amount or accessibility of greenspaces. However, NDVI can capture small scale urban greenspaces such as tree-lined streets or small parks, which can be missed by landcover maps. </w:t>
      </w:r>
      <w:r w:rsidRPr="00AE765C">
        <w:rPr>
          <w:rFonts w:ascii="Times New Roman" w:hAnsi="Times New Roman" w:cs="Times New Roman"/>
          <w:color w:val="000000"/>
          <w:shd w:val="clear" w:color="auto" w:fill="FFFFFF"/>
        </w:rPr>
        <w:t xml:space="preserve">Additionally, </w:t>
      </w:r>
      <w:r>
        <w:rPr>
          <w:rFonts w:ascii="Times New Roman" w:hAnsi="Times New Roman" w:cs="Times New Roman"/>
          <w:color w:val="000000"/>
          <w:shd w:val="clear" w:color="auto" w:fill="FFFFFF"/>
        </w:rPr>
        <w:t xml:space="preserve">NDVI is derived from satellite imagery, which is updated as frequently as every 8 days, allowing for better characterization of longitudinal exposures. We provide estimates of greenspace in terms of both NDVI and the proportion of green and green and blue area. </w:t>
      </w:r>
    </w:p>
    <w:p w14:paraId="3A59CEA8" w14:textId="77777777" w:rsidR="002B6F7A" w:rsidRPr="00E150CA" w:rsidRDefault="002B6F7A" w:rsidP="00551D54">
      <w:pPr>
        <w:rPr>
          <w:rFonts w:ascii="Times New Roman" w:hAnsi="Times New Roman" w:cs="Times New Roman"/>
        </w:rPr>
      </w:pPr>
    </w:p>
    <w:p w14:paraId="0B10904C" w14:textId="77777777"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Acknowledgements</w:t>
      </w:r>
    </w:p>
    <w:p w14:paraId="157C7660"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Check the </w:t>
      </w:r>
      <w:hyperlink r:id="rId13" w:history="1">
        <w:r w:rsidRPr="00E150CA">
          <w:rPr>
            <w:rStyle w:val="Hyperlink"/>
            <w:rFonts w:ascii="Times New Roman" w:hAnsi="Times New Roman" w:cs="Times New Roman"/>
            <w:b/>
            <w:bCs/>
            <w:i/>
            <w:iCs/>
            <w:color w:val="156082" w:themeColor="accent1"/>
          </w:rPr>
          <w:t>peer review model</w:t>
        </w:r>
      </w:hyperlink>
      <w:r w:rsidRPr="00E150CA">
        <w:rPr>
          <w:rFonts w:ascii="Times New Roman" w:hAnsi="Times New Roman" w:cs="Times New Roman"/>
          <w:i/>
          <w:iCs/>
          <w:color w:val="156082" w:themeColor="accent1"/>
        </w:rPr>
        <w:t> for the journal you are submitting to when preparing the PDF version of your manuscript. If </w:t>
      </w:r>
      <w:r w:rsidRPr="00E150CA">
        <w:rPr>
          <w:rFonts w:ascii="Times New Roman" w:hAnsi="Times New Roman" w:cs="Times New Roman"/>
          <w:b/>
          <w:bCs/>
          <w:i/>
          <w:iCs/>
          <w:color w:val="156082" w:themeColor="accent1"/>
        </w:rPr>
        <w:t>double-anonymous</w:t>
      </w:r>
      <w:r w:rsidRPr="00E150CA">
        <w:rPr>
          <w:rFonts w:ascii="Times New Roman" w:hAnsi="Times New Roman" w:cs="Times New Roman"/>
          <w:i/>
          <w:iCs/>
          <w:color w:val="156082" w:themeColor="accent1"/>
        </w:rPr>
        <w:t> then do not include any author names or institution information in the Acknowledgements section of your manuscript. Author names and Funding information should be removed and can be re-added later in the peer review process. For</w:t>
      </w:r>
      <w:r w:rsidRPr="00E150CA">
        <w:rPr>
          <w:rFonts w:ascii="Times New Roman" w:hAnsi="Times New Roman" w:cs="Times New Roman"/>
          <w:b/>
          <w:bCs/>
          <w:i/>
          <w:iCs/>
          <w:color w:val="156082" w:themeColor="accent1"/>
        </w:rPr>
        <w:t> single-anonymous </w:t>
      </w:r>
      <w:r w:rsidRPr="00E150CA">
        <w:rPr>
          <w:rFonts w:ascii="Times New Roman" w:hAnsi="Times New Roman" w:cs="Times New Roman"/>
          <w:i/>
          <w:iCs/>
          <w:color w:val="156082" w:themeColor="accent1"/>
        </w:rPr>
        <w:t>please include an acknowledgements section before the References section in your PDF manuscript.</w:t>
      </w:r>
    </w:p>
    <w:p w14:paraId="62D5EE48"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 xml:space="preserve">During the submission process all authors and co-authors are required to disclose any potential conflict(s) of interest when submitting an article (e.g. employment, consulting fees, research contracts, stock ownership, patent </w:t>
      </w:r>
      <w:proofErr w:type="spellStart"/>
      <w:r w:rsidRPr="00E150CA">
        <w:rPr>
          <w:rFonts w:ascii="Times New Roman" w:hAnsi="Times New Roman" w:cs="Times New Roman"/>
          <w:i/>
          <w:iCs/>
          <w:color w:val="156082" w:themeColor="accent1"/>
        </w:rPr>
        <w:t>licences</w:t>
      </w:r>
      <w:proofErr w:type="spellEnd"/>
      <w:r w:rsidRPr="00E150CA">
        <w:rPr>
          <w:rFonts w:ascii="Times New Roman" w:hAnsi="Times New Roman" w:cs="Times New Roman"/>
          <w:i/>
          <w:iCs/>
          <w:color w:val="156082" w:themeColor="accent1"/>
        </w:rPr>
        <w:t xml:space="preserve">, honoraria, advisory affiliations, </w:t>
      </w:r>
      <w:proofErr w:type="spellStart"/>
      <w:r w:rsidRPr="00E150CA">
        <w:rPr>
          <w:rFonts w:ascii="Times New Roman" w:hAnsi="Times New Roman" w:cs="Times New Roman"/>
          <w:i/>
          <w:iCs/>
          <w:color w:val="156082" w:themeColor="accent1"/>
        </w:rPr>
        <w:t>etc</w:t>
      </w:r>
      <w:proofErr w:type="spellEnd"/>
      <w:r w:rsidRPr="00E150CA">
        <w:rPr>
          <w:rFonts w:ascii="Times New Roman" w:hAnsi="Times New Roman" w:cs="Times New Roman"/>
          <w:i/>
          <w:iCs/>
          <w:color w:val="156082" w:themeColor="accent1"/>
        </w:rPr>
        <w:t>). This information should be included in an acknowledgements section at the end of the manuscript (before the references section). All sources of financial support for the project </w:t>
      </w:r>
      <w:r w:rsidRPr="00E150CA">
        <w:rPr>
          <w:rFonts w:ascii="Times New Roman" w:hAnsi="Times New Roman" w:cs="Times New Roman"/>
          <w:b/>
          <w:bCs/>
          <w:i/>
          <w:iCs/>
          <w:color w:val="156082" w:themeColor="accent1"/>
        </w:rPr>
        <w:t>must</w:t>
      </w:r>
      <w:r w:rsidRPr="00E150CA">
        <w:rPr>
          <w:rFonts w:ascii="Times New Roman" w:hAnsi="Times New Roman" w:cs="Times New Roman"/>
          <w:i/>
          <w:iCs/>
          <w:color w:val="156082" w:themeColor="accent1"/>
        </w:rPr>
        <w:t> also be disclosed in the acknowledgements section. The name of the funding agency and the grant number should be given, for example: This work was partially funded by the National Institutes of Health (NIH) through a National Cancer Institute grant R21CA141833. When completing the online submission form, we also ask you to select funders and provide grant numbers in order to help you meet your funder requirements. We encourage authors to use the acknowledgements section of the article to make specific attributions of author contribution and responsibility, otherwise all co-authors will be taken to share full responsibility for all of the paper.</w:t>
      </w:r>
    </w:p>
    <w:p w14:paraId="4737E2E0" w14:textId="77777777" w:rsidR="00843353" w:rsidRPr="00E150CA" w:rsidRDefault="00843353" w:rsidP="00FA2EC9">
      <w:pPr>
        <w:rPr>
          <w:rFonts w:ascii="Times New Roman" w:hAnsi="Times New Roman" w:cs="Times New Roman"/>
          <w:b/>
          <w:bCs/>
        </w:rPr>
      </w:pPr>
    </w:p>
    <w:p w14:paraId="7E49F0EE" w14:textId="47B6B483"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References</w:t>
      </w:r>
    </w:p>
    <w:p w14:paraId="75ACDD48"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This section should be used to list all relevant work. </w:t>
      </w:r>
      <w:hyperlink r:id="rId14" w:history="1">
        <w:r w:rsidRPr="00E150CA">
          <w:rPr>
            <w:rStyle w:val="Hyperlink"/>
            <w:rFonts w:ascii="Times New Roman" w:hAnsi="Times New Roman" w:cs="Times New Roman"/>
            <w:b/>
            <w:bCs/>
            <w:i/>
            <w:iCs/>
            <w:color w:val="156082" w:themeColor="accent1"/>
          </w:rPr>
          <w:t>More information on referencing</w:t>
        </w:r>
      </w:hyperlink>
      <w:r w:rsidRPr="00E150CA">
        <w:rPr>
          <w:rFonts w:ascii="Times New Roman" w:hAnsi="Times New Roman" w:cs="Times New Roman"/>
          <w:i/>
          <w:iCs/>
          <w:color w:val="156082" w:themeColor="accent1"/>
        </w:rPr>
        <w:t>. However, check the </w:t>
      </w:r>
      <w:hyperlink r:id="rId15" w:history="1">
        <w:r w:rsidRPr="00E150CA">
          <w:rPr>
            <w:rStyle w:val="Hyperlink"/>
            <w:rFonts w:ascii="Times New Roman" w:hAnsi="Times New Roman" w:cs="Times New Roman"/>
            <w:b/>
            <w:bCs/>
            <w:i/>
            <w:iCs/>
            <w:color w:val="156082" w:themeColor="accent1"/>
          </w:rPr>
          <w:t>peer review model</w:t>
        </w:r>
      </w:hyperlink>
      <w:r w:rsidRPr="00E150CA">
        <w:rPr>
          <w:rFonts w:ascii="Times New Roman" w:hAnsi="Times New Roman" w:cs="Times New Roman"/>
          <w:i/>
          <w:iCs/>
          <w:color w:val="156082" w:themeColor="accent1"/>
        </w:rPr>
        <w:t> for the journal you are submitting to. If </w:t>
      </w:r>
      <w:r w:rsidRPr="00E150CA">
        <w:rPr>
          <w:rFonts w:ascii="Times New Roman" w:hAnsi="Times New Roman" w:cs="Times New Roman"/>
          <w:b/>
          <w:bCs/>
          <w:i/>
          <w:iCs/>
          <w:color w:val="156082" w:themeColor="accent1"/>
        </w:rPr>
        <w:t>double-anonymous </w:t>
      </w:r>
      <w:r w:rsidRPr="00E150CA">
        <w:rPr>
          <w:rFonts w:ascii="Times New Roman" w:hAnsi="Times New Roman" w:cs="Times New Roman"/>
          <w:i/>
          <w:iCs/>
          <w:color w:val="156082" w:themeColor="accent1"/>
        </w:rPr>
        <w:t>then when referring to thesis/unpublished work, please avoid identifying information. You should include non-identifiable information e.g. journal name, year etc...</w:t>
      </w:r>
    </w:p>
    <w:p w14:paraId="03B218E8"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If you need more information or guidance about any of the above then please </w:t>
      </w:r>
      <w:hyperlink r:id="rId16" w:history="1">
        <w:r w:rsidRPr="00E150CA">
          <w:rPr>
            <w:rStyle w:val="Hyperlink"/>
            <w:rFonts w:ascii="Times New Roman" w:hAnsi="Times New Roman" w:cs="Times New Roman"/>
            <w:b/>
            <w:bCs/>
            <w:i/>
            <w:iCs/>
            <w:color w:val="156082" w:themeColor="accent1"/>
          </w:rPr>
          <w:t>contact the journal</w:t>
        </w:r>
      </w:hyperlink>
      <w:r w:rsidRPr="00E150CA">
        <w:rPr>
          <w:rFonts w:ascii="Times New Roman" w:hAnsi="Times New Roman" w:cs="Times New Roman"/>
          <w:i/>
          <w:iCs/>
          <w:color w:val="156082" w:themeColor="accent1"/>
        </w:rPr>
        <w:t> to which you are submitting.</w:t>
      </w:r>
    </w:p>
    <w:p w14:paraId="4F46C11B" w14:textId="77777777" w:rsidR="003057CF" w:rsidRPr="00E150CA" w:rsidRDefault="003057CF" w:rsidP="00FA2EC9">
      <w:pPr>
        <w:rPr>
          <w:rFonts w:ascii="Times New Roman" w:hAnsi="Times New Roman" w:cs="Times New Roman"/>
        </w:rPr>
      </w:pPr>
    </w:p>
    <w:p w14:paraId="482DAA8C" w14:textId="77777777" w:rsidR="00DA1D37" w:rsidRPr="00DA1D37" w:rsidRDefault="00C158AD" w:rsidP="00DA1D37">
      <w:pPr>
        <w:pStyle w:val="Bibliography"/>
        <w:rPr>
          <w:rFonts w:ascii="Times New Roman" w:hAnsi="Times New Roman" w:cs="Times New Roman"/>
        </w:rPr>
      </w:pPr>
      <w:r w:rsidRPr="00E150CA">
        <w:fldChar w:fldCharType="begin"/>
      </w:r>
      <w:r w:rsidRPr="00E150CA">
        <w:instrText xml:space="preserve"> ADDIN ZOTERO_BIBL {"uncited":[],"omitted":[],"custom":[]} CSL_BIBLIOGRAPHY </w:instrText>
      </w:r>
      <w:r w:rsidRPr="00E150CA">
        <w:fldChar w:fldCharType="separate"/>
      </w:r>
      <w:r w:rsidR="00DA1D37" w:rsidRPr="00DA1D37">
        <w:rPr>
          <w:rFonts w:ascii="Times New Roman" w:hAnsi="Times New Roman" w:cs="Times New Roman"/>
        </w:rPr>
        <w:t>1.</w:t>
      </w:r>
      <w:r w:rsidR="00DA1D37" w:rsidRPr="00DA1D37">
        <w:rPr>
          <w:rFonts w:ascii="Times New Roman" w:hAnsi="Times New Roman" w:cs="Times New Roman"/>
        </w:rPr>
        <w:tab/>
        <w:t xml:space="preserve">Alex Baeumler, Olivia D’Aoust, Maitreyi Das, et al. </w:t>
      </w:r>
      <w:r w:rsidR="00DA1D37" w:rsidRPr="00DA1D37">
        <w:rPr>
          <w:rFonts w:ascii="Times New Roman" w:hAnsi="Times New Roman" w:cs="Times New Roman"/>
          <w:i/>
          <w:iCs/>
        </w:rPr>
        <w:t>Demographic Trends and Urbanization</w:t>
      </w:r>
      <w:r w:rsidR="00DA1D37" w:rsidRPr="00DA1D37">
        <w:rPr>
          <w:rFonts w:ascii="Times New Roman" w:hAnsi="Times New Roman" w:cs="Times New Roman"/>
        </w:rPr>
        <w:t>. World Bank; 2021.</w:t>
      </w:r>
    </w:p>
    <w:p w14:paraId="1AF4883D"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w:t>
      </w:r>
      <w:r w:rsidRPr="00DA1D37">
        <w:rPr>
          <w:rFonts w:ascii="Times New Roman" w:hAnsi="Times New Roman" w:cs="Times New Roman"/>
        </w:rPr>
        <w:tab/>
        <w:t xml:space="preserve">Hoornweg D, Sugar L, Gomez CLT. Cities and Greenhouse Gas Emissions: Moving Forward. </w:t>
      </w:r>
      <w:r w:rsidRPr="00DA1D37">
        <w:rPr>
          <w:rFonts w:ascii="Times New Roman" w:hAnsi="Times New Roman" w:cs="Times New Roman"/>
          <w:i/>
          <w:iCs/>
        </w:rPr>
        <w:t>Urbanisation</w:t>
      </w:r>
      <w:r w:rsidRPr="00DA1D37">
        <w:rPr>
          <w:rFonts w:ascii="Times New Roman" w:hAnsi="Times New Roman" w:cs="Times New Roman"/>
        </w:rPr>
        <w:t>. 2020;5(1):43-62. doi:10.1177/2455747120923557</w:t>
      </w:r>
    </w:p>
    <w:p w14:paraId="321B5BA9"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3.</w:t>
      </w:r>
      <w:r w:rsidRPr="00DA1D37">
        <w:rPr>
          <w:rFonts w:ascii="Times New Roman" w:hAnsi="Times New Roman" w:cs="Times New Roman"/>
        </w:rPr>
        <w:tab/>
        <w:t xml:space="preserve">Yang BY, Zhao T, Hu LX, et al. Greenspace and human health: An umbrella review. </w:t>
      </w:r>
      <w:r w:rsidRPr="00DA1D37">
        <w:rPr>
          <w:rFonts w:ascii="Times New Roman" w:hAnsi="Times New Roman" w:cs="Times New Roman"/>
          <w:i/>
          <w:iCs/>
        </w:rPr>
        <w:t>The Innovation</w:t>
      </w:r>
      <w:r w:rsidRPr="00DA1D37">
        <w:rPr>
          <w:rFonts w:ascii="Times New Roman" w:hAnsi="Times New Roman" w:cs="Times New Roman"/>
        </w:rPr>
        <w:t>. 2021;2(4):100164. doi:10.1016/j.xinn.2021.100164</w:t>
      </w:r>
    </w:p>
    <w:p w14:paraId="5E983184"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4.</w:t>
      </w:r>
      <w:r w:rsidRPr="00DA1D37">
        <w:rPr>
          <w:rFonts w:ascii="Times New Roman" w:hAnsi="Times New Roman" w:cs="Times New Roman"/>
        </w:rPr>
        <w:tab/>
        <w:t xml:space="preserve">Smith N, Georgiou M, King AC, Tieges Z, Webb S, Chastin S. Urban blue spaces and human health: A systematic review and meta-analysis of quantitative studies. </w:t>
      </w:r>
      <w:r w:rsidRPr="00DA1D37">
        <w:rPr>
          <w:rFonts w:ascii="Times New Roman" w:hAnsi="Times New Roman" w:cs="Times New Roman"/>
          <w:i/>
          <w:iCs/>
        </w:rPr>
        <w:t>Cities</w:t>
      </w:r>
      <w:r w:rsidRPr="00DA1D37">
        <w:rPr>
          <w:rFonts w:ascii="Times New Roman" w:hAnsi="Times New Roman" w:cs="Times New Roman"/>
        </w:rPr>
        <w:t>. 2021;119:103413. doi:10.1016/j.cities.2021.103413</w:t>
      </w:r>
    </w:p>
    <w:p w14:paraId="0FB08DF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5.</w:t>
      </w:r>
      <w:r w:rsidRPr="00DA1D37">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DA1D37">
        <w:rPr>
          <w:rFonts w:ascii="Times New Roman" w:hAnsi="Times New Roman" w:cs="Times New Roman"/>
          <w:i/>
          <w:iCs/>
        </w:rPr>
        <w:t>Environment International</w:t>
      </w:r>
      <w:r w:rsidRPr="00DA1D37">
        <w:rPr>
          <w:rFonts w:ascii="Times New Roman" w:hAnsi="Times New Roman" w:cs="Times New Roman"/>
        </w:rPr>
        <w:t>. 2019;130:104923. doi:10.1016/j.envint.2019.104923</w:t>
      </w:r>
    </w:p>
    <w:p w14:paraId="0342FD9F"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6.</w:t>
      </w:r>
      <w:r w:rsidRPr="00DA1D37">
        <w:rPr>
          <w:rFonts w:ascii="Times New Roman" w:hAnsi="Times New Roman" w:cs="Times New Roman"/>
        </w:rPr>
        <w:tab/>
        <w:t xml:space="preserve">Wolf KL, Lam ST, McKeen JK, Richardson GRA, Van Den Bosch M, Bardekjian AC. Urban Trees and Human Health: A Scoping Review. </w:t>
      </w:r>
      <w:r w:rsidRPr="00DA1D37">
        <w:rPr>
          <w:rFonts w:ascii="Times New Roman" w:hAnsi="Times New Roman" w:cs="Times New Roman"/>
          <w:i/>
          <w:iCs/>
        </w:rPr>
        <w:t>IJERPH</w:t>
      </w:r>
      <w:r w:rsidRPr="00DA1D37">
        <w:rPr>
          <w:rFonts w:ascii="Times New Roman" w:hAnsi="Times New Roman" w:cs="Times New Roman"/>
        </w:rPr>
        <w:t>. 2020;17(12):4371. doi:10.3390/ijerph17124371</w:t>
      </w:r>
    </w:p>
    <w:p w14:paraId="3C087BC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7.</w:t>
      </w:r>
      <w:r w:rsidRPr="00DA1D37">
        <w:rPr>
          <w:rFonts w:ascii="Times New Roman" w:hAnsi="Times New Roman" w:cs="Times New Roman"/>
        </w:rPr>
        <w:tab/>
        <w:t xml:space="preserve">Ampatzidis P, Cintolesi C, Kershaw T. Impact of Blue Space Geometry on Urban Heat Island Mitigation. </w:t>
      </w:r>
      <w:r w:rsidRPr="00DA1D37">
        <w:rPr>
          <w:rFonts w:ascii="Times New Roman" w:hAnsi="Times New Roman" w:cs="Times New Roman"/>
          <w:i/>
          <w:iCs/>
        </w:rPr>
        <w:t>Climate</w:t>
      </w:r>
      <w:r w:rsidRPr="00DA1D37">
        <w:rPr>
          <w:rFonts w:ascii="Times New Roman" w:hAnsi="Times New Roman" w:cs="Times New Roman"/>
        </w:rPr>
        <w:t>. 2023;11(2):28. doi:10.3390/cli11020028</w:t>
      </w:r>
    </w:p>
    <w:p w14:paraId="2C8151EB"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8.</w:t>
      </w:r>
      <w:r w:rsidRPr="00DA1D37">
        <w:rPr>
          <w:rFonts w:ascii="Times New Roman" w:hAnsi="Times New Roman" w:cs="Times New Roman"/>
        </w:rPr>
        <w:tab/>
        <w:t xml:space="preserve">Brückner A, Falkenberg T, Heinzel C, Kistemann T. The Regeneration of Urban Blue Spaces: A Public Health Intervention? Reviewing the Evidence. </w:t>
      </w:r>
      <w:r w:rsidRPr="00DA1D37">
        <w:rPr>
          <w:rFonts w:ascii="Times New Roman" w:hAnsi="Times New Roman" w:cs="Times New Roman"/>
          <w:i/>
          <w:iCs/>
        </w:rPr>
        <w:t>Front Public Health</w:t>
      </w:r>
      <w:r w:rsidRPr="00DA1D37">
        <w:rPr>
          <w:rFonts w:ascii="Times New Roman" w:hAnsi="Times New Roman" w:cs="Times New Roman"/>
        </w:rPr>
        <w:t>. 2022;9:782101. doi:10.3389/fpubh.2021.782101</w:t>
      </w:r>
    </w:p>
    <w:p w14:paraId="78307FEE"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9.</w:t>
      </w:r>
      <w:r w:rsidRPr="00DA1D37">
        <w:rPr>
          <w:rFonts w:ascii="Times New Roman" w:hAnsi="Times New Roman" w:cs="Times New Roman"/>
        </w:rPr>
        <w:tab/>
        <w:t xml:space="preserve">Rojas-Rueda D, Nieuwenhuijsen MJ, Gascon M, Perez-Leon D, Mudu P. Green spaces and mortality: a systematic review and meta-analysis of cohort studies. </w:t>
      </w:r>
      <w:r w:rsidRPr="00DA1D37">
        <w:rPr>
          <w:rFonts w:ascii="Times New Roman" w:hAnsi="Times New Roman" w:cs="Times New Roman"/>
          <w:i/>
          <w:iCs/>
        </w:rPr>
        <w:t>Lancet Planet Health</w:t>
      </w:r>
      <w:r w:rsidRPr="00DA1D37">
        <w:rPr>
          <w:rFonts w:ascii="Times New Roman" w:hAnsi="Times New Roman" w:cs="Times New Roman"/>
        </w:rPr>
        <w:t>. 2019;3(11):e469-e477. doi:10.1016/S2542-5196(19)30215-3</w:t>
      </w:r>
    </w:p>
    <w:p w14:paraId="77A8CC50"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10.</w:t>
      </w:r>
      <w:r w:rsidRPr="00DA1D37">
        <w:rPr>
          <w:rFonts w:ascii="Times New Roman" w:hAnsi="Times New Roman" w:cs="Times New Roman"/>
        </w:rPr>
        <w:tab/>
        <w:t>NASA Earth Observatory. Measuring Vegetation: Normalized Difference Vegetation Index (NDVI). August 30, 2000. Accessed October 6, 2022. https://earthobservatory.nasa.gov/features/MeasuringVegetation/measuring_vegetation_2.php</w:t>
      </w:r>
    </w:p>
    <w:p w14:paraId="21B306D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lastRenderedPageBreak/>
        <w:t>11.</w:t>
      </w:r>
      <w:r w:rsidRPr="00DA1D37">
        <w:rPr>
          <w:rFonts w:ascii="Times New Roman" w:hAnsi="Times New Roman" w:cs="Times New Roman"/>
        </w:rPr>
        <w:tab/>
        <w:t xml:space="preserve">Barboza EP, Cirach M, Khomenko S, et al. Green space and mortality in European cities: a health impact assessment study. </w:t>
      </w:r>
      <w:r w:rsidRPr="00DA1D37">
        <w:rPr>
          <w:rFonts w:ascii="Times New Roman" w:hAnsi="Times New Roman" w:cs="Times New Roman"/>
          <w:i/>
          <w:iCs/>
        </w:rPr>
        <w:t>The Lancet Planetary Health</w:t>
      </w:r>
      <w:r w:rsidRPr="00DA1D37">
        <w:rPr>
          <w:rFonts w:ascii="Times New Roman" w:hAnsi="Times New Roman" w:cs="Times New Roman"/>
        </w:rPr>
        <w:t>. 2021;5(10):e718-e730. doi:10.1016/S2542-5196(21)00229-1</w:t>
      </w:r>
    </w:p>
    <w:p w14:paraId="6C19F743"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12.</w:t>
      </w:r>
      <w:r w:rsidRPr="00DA1D37">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DA1D37">
        <w:rPr>
          <w:rFonts w:ascii="Times New Roman" w:hAnsi="Times New Roman" w:cs="Times New Roman"/>
          <w:i/>
          <w:iCs/>
        </w:rPr>
        <w:t>Front Public Health</w:t>
      </w:r>
      <w:r w:rsidRPr="00DA1D37">
        <w:rPr>
          <w:rFonts w:ascii="Times New Roman" w:hAnsi="Times New Roman" w:cs="Times New Roman"/>
        </w:rPr>
        <w:t>. 2022;10:841936. doi:10.3389/fpubh.2022.841936</w:t>
      </w:r>
    </w:p>
    <w:p w14:paraId="3B2FB608"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13.</w:t>
      </w:r>
      <w:r w:rsidRPr="00DA1D37">
        <w:rPr>
          <w:rFonts w:ascii="Times New Roman" w:hAnsi="Times New Roman" w:cs="Times New Roman"/>
        </w:rPr>
        <w:tab/>
        <w:t xml:space="preserve">Romanello M, Napoli C di, Green C, et al. The 2023 report of the Lancet Countdown on health and climate change: the imperative for a health-centred response in a world facing irreversible harms. </w:t>
      </w:r>
      <w:r w:rsidRPr="00DA1D37">
        <w:rPr>
          <w:rFonts w:ascii="Times New Roman" w:hAnsi="Times New Roman" w:cs="Times New Roman"/>
          <w:i/>
          <w:iCs/>
        </w:rPr>
        <w:t>The Lancet</w:t>
      </w:r>
      <w:r w:rsidRPr="00DA1D37">
        <w:rPr>
          <w:rFonts w:ascii="Times New Roman" w:hAnsi="Times New Roman" w:cs="Times New Roman"/>
        </w:rPr>
        <w:t>. 2023;402(10419):2346-2394. doi:10.1016/S0140-6736(23)01859-7</w:t>
      </w:r>
    </w:p>
    <w:p w14:paraId="306731F1"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14.</w:t>
      </w:r>
      <w:r w:rsidRPr="00DA1D37">
        <w:rPr>
          <w:rFonts w:ascii="Times New Roman" w:hAnsi="Times New Roman" w:cs="Times New Roman"/>
        </w:rPr>
        <w:tab/>
        <w:t>Freire S, Schiavina M, Corbane C, et al. GHS-UCDB R2019A - GHS Urban Centre Database 2015, multitemporal and multidimensional attributes. Published online January 28, 2019. doi:10.2905/53473144-B88C-44BC-B4A3-4583ED1F547E</w:t>
      </w:r>
    </w:p>
    <w:p w14:paraId="01F3A6A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15.</w:t>
      </w:r>
      <w:r w:rsidRPr="00DA1D37">
        <w:rPr>
          <w:rFonts w:ascii="Times New Roman" w:hAnsi="Times New Roman" w:cs="Times New Roman"/>
        </w:rPr>
        <w:tab/>
        <w:t xml:space="preserve">Nieuwenhuijsen M, Gascon M, Martinez D, et al. Air Pollution, Noise, Blue Space, and Green Space and Premature Mortality in Barcelona: A Mega Cohort. </w:t>
      </w:r>
      <w:r w:rsidRPr="00DA1D37">
        <w:rPr>
          <w:rFonts w:ascii="Times New Roman" w:hAnsi="Times New Roman" w:cs="Times New Roman"/>
          <w:i/>
          <w:iCs/>
        </w:rPr>
        <w:t>IJERPH</w:t>
      </w:r>
      <w:r w:rsidRPr="00DA1D37">
        <w:rPr>
          <w:rFonts w:ascii="Times New Roman" w:hAnsi="Times New Roman" w:cs="Times New Roman"/>
        </w:rPr>
        <w:t>. 2018;15(11):2405. doi:10.3390/ijerph15112405</w:t>
      </w:r>
    </w:p>
    <w:p w14:paraId="7B4CD55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16.</w:t>
      </w:r>
      <w:r w:rsidRPr="00DA1D37">
        <w:rPr>
          <w:rFonts w:ascii="Times New Roman" w:hAnsi="Times New Roman" w:cs="Times New Roman"/>
        </w:rPr>
        <w:tab/>
        <w:t xml:space="preserve">Crouse DL, Pinault L, Balram A, et al. Urban greenness and mortality in Canada’s largest cities: a national cohort study. </w:t>
      </w:r>
      <w:r w:rsidRPr="00DA1D37">
        <w:rPr>
          <w:rFonts w:ascii="Times New Roman" w:hAnsi="Times New Roman" w:cs="Times New Roman"/>
          <w:i/>
          <w:iCs/>
        </w:rPr>
        <w:t>The Lancet Planetary Health</w:t>
      </w:r>
      <w:r w:rsidRPr="00DA1D37">
        <w:rPr>
          <w:rFonts w:ascii="Times New Roman" w:hAnsi="Times New Roman" w:cs="Times New Roman"/>
        </w:rPr>
        <w:t>. 2017;1(7):e289-e297. doi:10.1016/S2542-5196(17)30118-3</w:t>
      </w:r>
    </w:p>
    <w:p w14:paraId="4DA15CC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17.</w:t>
      </w:r>
      <w:r w:rsidRPr="00DA1D37">
        <w:rPr>
          <w:rFonts w:ascii="Times New Roman" w:hAnsi="Times New Roman" w:cs="Times New Roman"/>
        </w:rPr>
        <w:tab/>
        <w:t xml:space="preserve">Zijlema WL, Stasinska A, Blake D, et al. The longitudinal association between natural outdoor environments and mortality in 9218 older men from Perth, Western Australia. </w:t>
      </w:r>
      <w:r w:rsidRPr="00DA1D37">
        <w:rPr>
          <w:rFonts w:ascii="Times New Roman" w:hAnsi="Times New Roman" w:cs="Times New Roman"/>
          <w:i/>
          <w:iCs/>
        </w:rPr>
        <w:t>Environment International</w:t>
      </w:r>
      <w:r w:rsidRPr="00DA1D37">
        <w:rPr>
          <w:rFonts w:ascii="Times New Roman" w:hAnsi="Times New Roman" w:cs="Times New Roman"/>
        </w:rPr>
        <w:t>. 2019;125:430-436. doi:10.1016/j.envint.2019.01.075</w:t>
      </w:r>
    </w:p>
    <w:p w14:paraId="4271E7F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18.</w:t>
      </w:r>
      <w:r w:rsidRPr="00DA1D37">
        <w:rPr>
          <w:rFonts w:ascii="Times New Roman" w:hAnsi="Times New Roman" w:cs="Times New Roman"/>
        </w:rPr>
        <w:tab/>
        <w:t>Global Burden of Disease Collaborative Network. Global Burden of Disease Study 2019 (GBD 2019) Reference Life Table. Published online 2021. doi:10.6069/1D4Y-YQ37</w:t>
      </w:r>
    </w:p>
    <w:p w14:paraId="26DD7B4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19.</w:t>
      </w:r>
      <w:r w:rsidRPr="00DA1D37">
        <w:rPr>
          <w:rFonts w:ascii="Times New Roman" w:hAnsi="Times New Roman" w:cs="Times New Roman"/>
        </w:rPr>
        <w:tab/>
        <w:t>WorldPop. Population Counts 2020 UN-Adjusted Constrained 1 Available from: www.worldpop.org/doi/10.5258/SOTON/WP00660.</w:t>
      </w:r>
    </w:p>
    <w:p w14:paraId="19CF0645"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20.</w:t>
      </w:r>
      <w:r w:rsidRPr="00DA1D37">
        <w:rPr>
          <w:rFonts w:ascii="Times New Roman" w:hAnsi="Times New Roman" w:cs="Times New Roman"/>
        </w:rPr>
        <w:tab/>
        <w:t>United Nations Statistics Division. Standard Country or Area Codes for Statistical Use (M49). https://unstats.un.org/unsd/methodology/m49</w:t>
      </w:r>
    </w:p>
    <w:p w14:paraId="363056BD"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21.</w:t>
      </w:r>
      <w:r w:rsidRPr="00DA1D37">
        <w:rPr>
          <w:rFonts w:ascii="Times New Roman" w:hAnsi="Times New Roman" w:cs="Times New Roman"/>
        </w:rPr>
        <w:tab/>
        <w:t xml:space="preserve">Beck HE, Zimmermann NE, McVicar TR, Vergopolan N, Berg A, Wood EF. Present and future Köppen-Geiger climate classification maps at 1-km resolution. </w:t>
      </w:r>
      <w:r w:rsidRPr="00DA1D37">
        <w:rPr>
          <w:rFonts w:ascii="Times New Roman" w:hAnsi="Times New Roman" w:cs="Times New Roman"/>
          <w:i/>
          <w:iCs/>
        </w:rPr>
        <w:t>Scientific Data</w:t>
      </w:r>
      <w:r w:rsidRPr="00DA1D37">
        <w:rPr>
          <w:rFonts w:ascii="Times New Roman" w:hAnsi="Times New Roman" w:cs="Times New Roman"/>
        </w:rPr>
        <w:t>. 2018;5:180214. doi:10.1038/sdata.2018.214</w:t>
      </w:r>
    </w:p>
    <w:p w14:paraId="777C6A0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22.</w:t>
      </w:r>
      <w:r w:rsidRPr="00DA1D37">
        <w:rPr>
          <w:rFonts w:ascii="Times New Roman" w:hAnsi="Times New Roman" w:cs="Times New Roman"/>
        </w:rPr>
        <w:tab/>
        <w:t xml:space="preserve">Southerland VA, Brauer M, Mohegh A, et al. Global urban temporal trends in fine particulate matter (PM2·5) and attributable health burdens: estimates from global datasets. </w:t>
      </w:r>
      <w:r w:rsidRPr="00DA1D37">
        <w:rPr>
          <w:rFonts w:ascii="Times New Roman" w:hAnsi="Times New Roman" w:cs="Times New Roman"/>
          <w:i/>
          <w:iCs/>
        </w:rPr>
        <w:t>The Lancet Planetary Health</w:t>
      </w:r>
      <w:r w:rsidRPr="00DA1D37">
        <w:rPr>
          <w:rFonts w:ascii="Times New Roman" w:hAnsi="Times New Roman" w:cs="Times New Roman"/>
        </w:rPr>
        <w:t>. 2022;6(2):e139-e146. doi:10.1016/S2542-5196(21)00350-8</w:t>
      </w:r>
    </w:p>
    <w:p w14:paraId="2A603737" w14:textId="78A165F4" w:rsidR="00843353" w:rsidRDefault="00C158AD" w:rsidP="00FA2EC9">
      <w:pPr>
        <w:rPr>
          <w:rFonts w:ascii="Times New Roman" w:hAnsi="Times New Roman" w:cs="Times New Roman"/>
        </w:rPr>
      </w:pPr>
      <w:r w:rsidRPr="00E150CA">
        <w:rPr>
          <w:rFonts w:ascii="Times New Roman" w:hAnsi="Times New Roman" w:cs="Times New Roman"/>
        </w:rPr>
        <w:fldChar w:fldCharType="end"/>
      </w:r>
    </w:p>
    <w:p w14:paraId="3ED9A3C2" w14:textId="77777777" w:rsidR="005D4B56" w:rsidRDefault="005D4B56" w:rsidP="00FA2EC9">
      <w:pPr>
        <w:rPr>
          <w:rFonts w:ascii="Times New Roman" w:hAnsi="Times New Roman" w:cs="Times New Roman"/>
        </w:rPr>
      </w:pPr>
    </w:p>
    <w:p w14:paraId="56C73E42" w14:textId="6755F514" w:rsidR="005D4B56" w:rsidRDefault="00AD473B" w:rsidP="00FA2EC9">
      <w:pPr>
        <w:rPr>
          <w:rFonts w:ascii="Times New Roman" w:hAnsi="Times New Roman" w:cs="Times New Roman"/>
          <w:b/>
          <w:bCs/>
        </w:rPr>
      </w:pPr>
      <w:r>
        <w:rPr>
          <w:rFonts w:ascii="Times New Roman" w:hAnsi="Times New Roman" w:cs="Times New Roman"/>
          <w:b/>
          <w:bCs/>
        </w:rPr>
        <w:lastRenderedPageBreak/>
        <w:t>Supplemental Material</w:t>
      </w:r>
    </w:p>
    <w:p w14:paraId="52E9F6C7" w14:textId="77777777" w:rsidR="00107C0A" w:rsidRDefault="00107C0A" w:rsidP="00FA2EC9">
      <w:pPr>
        <w:rPr>
          <w:rFonts w:ascii="Times New Roman" w:hAnsi="Times New Roman" w:cs="Times New Roman"/>
          <w:b/>
          <w:bCs/>
        </w:rPr>
      </w:pPr>
    </w:p>
    <w:p w14:paraId="499A2C69" w14:textId="552DA399" w:rsidR="00732271" w:rsidRPr="005D4B56" w:rsidRDefault="00732271" w:rsidP="00FA2EC9">
      <w:pPr>
        <w:rPr>
          <w:rFonts w:ascii="Times New Roman" w:hAnsi="Times New Roman" w:cs="Times New Roman"/>
          <w:b/>
          <w:bCs/>
        </w:rPr>
      </w:pPr>
      <w:r>
        <w:rPr>
          <w:rFonts w:ascii="Times New Roman" w:hAnsi="Times New Roman" w:cs="Times New Roman"/>
          <w:b/>
          <w:bCs/>
          <w:noProof/>
        </w:rPr>
        <w:drawing>
          <wp:inline distT="0" distB="0" distL="0" distR="0" wp14:anchorId="6F9BC82D" wp14:editId="528F79E5">
            <wp:extent cx="5943600" cy="3742055"/>
            <wp:effectExtent l="0" t="0" r="0" b="4445"/>
            <wp:docPr id="1599135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35873" name="Picture 1599135873"/>
                    <pic:cNvPicPr/>
                  </pic:nvPicPr>
                  <pic:blipFill>
                    <a:blip r:embed="rId17"/>
                    <a:stretch>
                      <a:fillRect/>
                    </a:stretch>
                  </pic:blipFill>
                  <pic:spPr>
                    <a:xfrm>
                      <a:off x="0" y="0"/>
                      <a:ext cx="5943600" cy="3742055"/>
                    </a:xfrm>
                    <a:prstGeom prst="rect">
                      <a:avLst/>
                    </a:prstGeom>
                  </pic:spPr>
                </pic:pic>
              </a:graphicData>
            </a:graphic>
          </wp:inline>
        </w:drawing>
      </w:r>
    </w:p>
    <w:p w14:paraId="2EE8DAD3" w14:textId="77777777" w:rsidR="00107C0A" w:rsidRDefault="00107C0A" w:rsidP="00FA2EC9">
      <w:pPr>
        <w:rPr>
          <w:rFonts w:ascii="Times New Roman" w:hAnsi="Times New Roman" w:cs="Times New Roman"/>
          <w:b/>
          <w:bCs/>
        </w:rPr>
      </w:pPr>
    </w:p>
    <w:p w14:paraId="3B41186F" w14:textId="2130D758" w:rsidR="00AD473B" w:rsidRDefault="00AD473B" w:rsidP="00661721">
      <w:pPr>
        <w:rPr>
          <w:rFonts w:ascii="Times New Roman" w:hAnsi="Times New Roman" w:cs="Times New Roman"/>
          <w:i/>
          <w:iCs/>
        </w:rPr>
      </w:pPr>
      <w:r w:rsidRPr="0092228D">
        <w:rPr>
          <w:rFonts w:ascii="Times New Roman" w:hAnsi="Times New Roman" w:cs="Times New Roman"/>
          <w:b/>
          <w:bCs/>
          <w:i/>
          <w:iCs/>
        </w:rPr>
        <w:t>Fig</w:t>
      </w:r>
      <w:r w:rsidR="0092228D">
        <w:rPr>
          <w:rFonts w:ascii="Times New Roman" w:hAnsi="Times New Roman" w:cs="Times New Roman"/>
          <w:b/>
          <w:bCs/>
          <w:i/>
          <w:iCs/>
        </w:rPr>
        <w:t>ure</w:t>
      </w:r>
      <w:r w:rsidRPr="0092228D">
        <w:rPr>
          <w:rFonts w:ascii="Times New Roman" w:hAnsi="Times New Roman" w:cs="Times New Roman"/>
          <w:b/>
          <w:bCs/>
          <w:i/>
          <w:iCs/>
        </w:rPr>
        <w:t xml:space="preserve"> S1.</w:t>
      </w:r>
      <w:r>
        <w:rPr>
          <w:rFonts w:ascii="Times New Roman" w:hAnsi="Times New Roman" w:cs="Times New Roman"/>
          <w:i/>
          <w:iCs/>
        </w:rPr>
        <w:t xml:space="preserve"> Interannual variation in average population-weighted greenest</w:t>
      </w:r>
      <w:ins w:id="43" w:author="Martin, Greta Katherine" w:date="2024-10-29T11:09:00Z" w16du:dateUtc="2024-10-29T15:09:00Z">
        <w:r w:rsidR="000011F2">
          <w:rPr>
            <w:rFonts w:ascii="Times New Roman" w:hAnsi="Times New Roman" w:cs="Times New Roman"/>
            <w:i/>
            <w:iCs/>
          </w:rPr>
          <w:t xml:space="preserve"> </w:t>
        </w:r>
      </w:ins>
      <w:del w:id="44" w:author="Martin, Greta Katherine" w:date="2024-10-29T11:09:00Z" w16du:dateUtc="2024-10-29T15:09:00Z">
        <w:r w:rsidDel="000011F2">
          <w:rPr>
            <w:rFonts w:ascii="Times New Roman" w:hAnsi="Times New Roman" w:cs="Times New Roman"/>
            <w:i/>
            <w:iCs/>
          </w:rPr>
          <w:delText>-</w:delText>
        </w:r>
      </w:del>
      <w:r>
        <w:rPr>
          <w:rFonts w:ascii="Times New Roman" w:hAnsi="Times New Roman" w:cs="Times New Roman"/>
          <w:i/>
          <w:iCs/>
        </w:rPr>
        <w:t xml:space="preserve">season NDVI by geographic region. </w:t>
      </w:r>
    </w:p>
    <w:p w14:paraId="7D27060F" w14:textId="77777777" w:rsidR="00AD473B" w:rsidRDefault="00AD473B" w:rsidP="00661721">
      <w:pPr>
        <w:rPr>
          <w:rFonts w:ascii="Times New Roman" w:hAnsi="Times New Roman" w:cs="Times New Roman"/>
          <w:i/>
          <w:iCs/>
        </w:rPr>
      </w:pPr>
    </w:p>
    <w:p w14:paraId="096AC537" w14:textId="77777777" w:rsidR="006E57BE" w:rsidRDefault="006E57BE" w:rsidP="00FA2EC9">
      <w:pPr>
        <w:rPr>
          <w:rFonts w:ascii="Times New Roman" w:hAnsi="Times New Roman" w:cs="Times New Roman"/>
          <w:b/>
          <w:bCs/>
        </w:rPr>
      </w:pPr>
    </w:p>
    <w:p w14:paraId="40529959" w14:textId="77777777" w:rsidR="006E57BE" w:rsidRDefault="006E57BE" w:rsidP="00FA2EC9">
      <w:pPr>
        <w:rPr>
          <w:rFonts w:ascii="Times New Roman" w:hAnsi="Times New Roman" w:cs="Times New Roman"/>
          <w:b/>
          <w:bCs/>
        </w:rPr>
      </w:pPr>
    </w:p>
    <w:p w14:paraId="7B29A7C5" w14:textId="77777777" w:rsidR="006E57BE" w:rsidRDefault="006E57BE" w:rsidP="00FA2EC9">
      <w:pPr>
        <w:rPr>
          <w:rFonts w:ascii="Times New Roman" w:hAnsi="Times New Roman" w:cs="Times New Roman"/>
          <w:b/>
          <w:bCs/>
        </w:rPr>
      </w:pPr>
    </w:p>
    <w:p w14:paraId="7627891A" w14:textId="0E4EA519" w:rsidR="00107C0A" w:rsidRDefault="0092228D" w:rsidP="00FA2EC9">
      <w:pPr>
        <w:rPr>
          <w:rFonts w:ascii="Times New Roman" w:hAnsi="Times New Roman" w:cs="Times New Roman"/>
          <w:b/>
          <w:bCs/>
          <w:i/>
          <w:iCs/>
        </w:rPr>
      </w:pPr>
      <w:r w:rsidRPr="00F0025E">
        <w:rPr>
          <w:rFonts w:ascii="Times New Roman" w:hAnsi="Times New Roman" w:cs="Times New Roman"/>
          <w:b/>
          <w:bCs/>
          <w:i/>
          <w:iCs/>
        </w:rPr>
        <w:t xml:space="preserve">Figure S2. </w:t>
      </w:r>
      <w:r w:rsidRPr="00F0025E">
        <w:rPr>
          <w:rFonts w:ascii="Times New Roman" w:hAnsi="Times New Roman" w:cs="Times New Roman"/>
          <w:i/>
          <w:iCs/>
        </w:rPr>
        <w:t>Map of the world by geographic region classification.</w:t>
      </w:r>
      <w:r w:rsidRPr="00F0025E">
        <w:rPr>
          <w:rFonts w:ascii="Times New Roman" w:hAnsi="Times New Roman" w:cs="Times New Roman"/>
          <w:b/>
          <w:bCs/>
          <w:i/>
          <w:iCs/>
        </w:rPr>
        <w:t xml:space="preserve"> </w:t>
      </w:r>
    </w:p>
    <w:p w14:paraId="30716772" w14:textId="77777777" w:rsidR="00F0025E" w:rsidRDefault="00F0025E" w:rsidP="00FA2EC9">
      <w:pPr>
        <w:rPr>
          <w:rFonts w:ascii="Times New Roman" w:hAnsi="Times New Roman" w:cs="Times New Roman"/>
          <w:b/>
          <w:bCs/>
          <w:i/>
          <w:iCs/>
        </w:rPr>
      </w:pPr>
    </w:p>
    <w:p w14:paraId="30A3B286" w14:textId="3A5C6245" w:rsidR="00F0025E" w:rsidRPr="00F0025E" w:rsidRDefault="00F0025E" w:rsidP="00F0025E">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3</w:t>
      </w:r>
      <w:r w:rsidRPr="00F0025E">
        <w:rPr>
          <w:rFonts w:ascii="Times New Roman" w:hAnsi="Times New Roman" w:cs="Times New Roman"/>
          <w:b/>
          <w:bCs/>
          <w:i/>
          <w:iCs/>
        </w:rPr>
        <w:t xml:space="preserve">. </w:t>
      </w:r>
      <w:r w:rsidRPr="00F0025E">
        <w:rPr>
          <w:rFonts w:ascii="Times New Roman" w:hAnsi="Times New Roman" w:cs="Times New Roman"/>
          <w:i/>
          <w:iCs/>
        </w:rPr>
        <w:t xml:space="preserve">Map of the world 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Pr="00F0025E">
        <w:rPr>
          <w:rFonts w:ascii="Times New Roman" w:hAnsi="Times New Roman" w:cs="Times New Roman"/>
          <w:b/>
          <w:bCs/>
          <w:i/>
          <w:iCs/>
        </w:rPr>
        <w:t xml:space="preserve"> </w:t>
      </w:r>
    </w:p>
    <w:p w14:paraId="35197DEB" w14:textId="77777777" w:rsidR="00F0025E" w:rsidRPr="00F0025E" w:rsidRDefault="00F0025E" w:rsidP="00FA2EC9">
      <w:pPr>
        <w:rPr>
          <w:rFonts w:ascii="Times New Roman" w:hAnsi="Times New Roman" w:cs="Times New Roman"/>
          <w:b/>
          <w:bCs/>
          <w:i/>
          <w:iCs/>
        </w:rPr>
      </w:pPr>
    </w:p>
    <w:p w14:paraId="0C05100A" w14:textId="15688854" w:rsidR="006E57BE" w:rsidRDefault="006E57BE" w:rsidP="00FA2EC9">
      <w:pPr>
        <w:rPr>
          <w:rFonts w:ascii="Times New Roman" w:hAnsi="Times New Roman" w:cs="Times New Roman"/>
          <w:b/>
          <w:bCs/>
        </w:rPr>
      </w:pPr>
      <w:commentRangeStart w:id="45"/>
      <w:r>
        <w:rPr>
          <w:rFonts w:ascii="Times New Roman" w:hAnsi="Times New Roman" w:cs="Times New Roman"/>
          <w:noProof/>
        </w:rPr>
        <w:lastRenderedPageBreak/>
        <w:drawing>
          <wp:inline distT="0" distB="0" distL="0" distR="0" wp14:anchorId="6642CB8A" wp14:editId="5446FC6C">
            <wp:extent cx="5943600" cy="3712210"/>
            <wp:effectExtent l="0" t="0" r="0" b="0"/>
            <wp:docPr id="1751702078" name="Picture 1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02078" name="Picture 11" descr="A map of the worl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2210"/>
                    </a:xfrm>
                    <a:prstGeom prst="rect">
                      <a:avLst/>
                    </a:prstGeom>
                  </pic:spPr>
                </pic:pic>
              </a:graphicData>
            </a:graphic>
          </wp:inline>
        </w:drawing>
      </w:r>
      <w:commentRangeEnd w:id="45"/>
      <w:r>
        <w:rPr>
          <w:rStyle w:val="CommentReference"/>
        </w:rPr>
        <w:commentReference w:id="45"/>
      </w:r>
    </w:p>
    <w:p w14:paraId="04A35DDA" w14:textId="0A5426B3" w:rsidR="006E57BE" w:rsidRDefault="006E57BE" w:rsidP="00FA2EC9">
      <w:pPr>
        <w:rPr>
          <w:rFonts w:ascii="Times New Roman" w:hAnsi="Times New Roman" w:cs="Times New Roman"/>
          <w:b/>
          <w:bCs/>
        </w:rPr>
      </w:pPr>
      <w:commentRangeStart w:id="46"/>
      <w:r w:rsidRPr="002C279D">
        <w:rPr>
          <w:rFonts w:ascii="Helvetica" w:hAnsi="Helvetica" w:cs="Helvetica"/>
          <w:b/>
          <w:bCs/>
          <w:noProof/>
          <w:sz w:val="22"/>
          <w:szCs w:val="22"/>
        </w:rPr>
        <w:drawing>
          <wp:inline distT="0" distB="0" distL="0" distR="0" wp14:anchorId="595D64D6" wp14:editId="29B65E28">
            <wp:extent cx="5943600" cy="2913152"/>
            <wp:effectExtent l="0" t="0" r="0" b="0"/>
            <wp:docPr id="10" name="Picture 6" descr="A map of the world&#10;&#10;Description automatically generated">
              <a:extLst xmlns:a="http://schemas.openxmlformats.org/drawingml/2006/main">
                <a:ext uri="{FF2B5EF4-FFF2-40B4-BE49-F238E27FC236}">
                  <a16:creationId xmlns:a16="http://schemas.microsoft.com/office/drawing/2014/main" id="{02464911-171E-4A0B-9B4D-9F6E8D3F4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A map of the world&#10;&#10;Description automatically generated">
                      <a:extLst>
                        <a:ext uri="{FF2B5EF4-FFF2-40B4-BE49-F238E27FC236}">
                          <a16:creationId xmlns:a16="http://schemas.microsoft.com/office/drawing/2014/main" id="{02464911-171E-4A0B-9B4D-9F6E8D3F40A9}"/>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13152"/>
                    </a:xfrm>
                    <a:prstGeom prst="rect">
                      <a:avLst/>
                    </a:prstGeom>
                  </pic:spPr>
                </pic:pic>
              </a:graphicData>
            </a:graphic>
          </wp:inline>
        </w:drawing>
      </w:r>
      <w:commentRangeEnd w:id="46"/>
      <w:r>
        <w:rPr>
          <w:rStyle w:val="CommentReference"/>
        </w:rPr>
        <w:commentReference w:id="46"/>
      </w:r>
    </w:p>
    <w:p w14:paraId="581A3323" w14:textId="77777777" w:rsidR="006E57BE" w:rsidRDefault="006E57BE" w:rsidP="00FA2EC9">
      <w:pPr>
        <w:rPr>
          <w:rFonts w:ascii="Times New Roman" w:hAnsi="Times New Roman" w:cs="Times New Roman"/>
          <w:b/>
          <w:bCs/>
        </w:rPr>
      </w:pPr>
    </w:p>
    <w:p w14:paraId="33DC60F9" w14:textId="77777777" w:rsidR="006E57BE" w:rsidRDefault="006E57BE" w:rsidP="00FA2EC9">
      <w:pPr>
        <w:rPr>
          <w:rFonts w:ascii="Times New Roman" w:hAnsi="Times New Roman" w:cs="Times New Roman"/>
          <w:b/>
          <w:bCs/>
        </w:rPr>
      </w:pPr>
    </w:p>
    <w:p w14:paraId="758F728A" w14:textId="77777777" w:rsidR="006E57BE" w:rsidRDefault="006E57BE" w:rsidP="00FA2EC9">
      <w:pPr>
        <w:rPr>
          <w:rFonts w:ascii="Times New Roman" w:hAnsi="Times New Roman" w:cs="Times New Roman"/>
          <w:b/>
          <w:bCs/>
        </w:rPr>
      </w:pPr>
    </w:p>
    <w:p w14:paraId="39C083BC" w14:textId="77777777" w:rsidR="006E57BE" w:rsidRDefault="006E57BE" w:rsidP="00FA2EC9">
      <w:pPr>
        <w:rPr>
          <w:rFonts w:ascii="Times New Roman" w:hAnsi="Times New Roman" w:cs="Times New Roman"/>
          <w:b/>
          <w:bCs/>
        </w:rPr>
      </w:pPr>
    </w:p>
    <w:p w14:paraId="147E5D95" w14:textId="35D15C8C" w:rsidR="00C351E5" w:rsidRDefault="00C351E5"/>
    <w:sectPr w:rsidR="00C351E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artin, Greta Katherine" w:date="2024-10-28T11:15:00Z" w:initials="GM">
    <w:p w14:paraId="1CC687AD" w14:textId="77777777" w:rsidR="003807BC" w:rsidRDefault="003807BC" w:rsidP="003807BC">
      <w:r>
        <w:rPr>
          <w:rStyle w:val="CommentReference"/>
        </w:rPr>
        <w:annotationRef/>
      </w:r>
      <w:r>
        <w:rPr>
          <w:color w:val="000000"/>
          <w:sz w:val="20"/>
          <w:szCs w:val="20"/>
        </w:rPr>
        <w:t>300 word max, no structure required</w:t>
      </w:r>
    </w:p>
  </w:comment>
  <w:comment w:id="3" w:author="Martin, Greta Katherine" w:date="2024-10-28T10:52:00Z" w:initials="GM">
    <w:p w14:paraId="5F07BEA8" w14:textId="57D7D175" w:rsidR="00834FE1" w:rsidRDefault="00834FE1" w:rsidP="00834FE1">
      <w:r>
        <w:rPr>
          <w:rStyle w:val="CommentReference"/>
        </w:rPr>
        <w:annotationRef/>
      </w:r>
      <w:r>
        <w:rPr>
          <w:color w:val="000000"/>
          <w:sz w:val="20"/>
          <w:szCs w:val="20"/>
        </w:rPr>
        <w:t>I moved this up here as suggested but it feels a little specific for intro?</w:t>
      </w:r>
    </w:p>
  </w:comment>
  <w:comment w:id="6" w:author="Anenberg, Susan Casper" w:date="2024-10-26T07:10:00Z" w:initials="ASC">
    <w:p w14:paraId="20199722" w14:textId="58CD6755" w:rsidR="001A3B3D" w:rsidRDefault="001A3B3D">
      <w:pPr>
        <w:pStyle w:val="CommentText"/>
      </w:pPr>
      <w:r>
        <w:rPr>
          <w:rStyle w:val="CommentReference"/>
        </w:rPr>
        <w:annotationRef/>
      </w:r>
      <w:r>
        <w:t xml:space="preserve">This is surprising… can you confirm that these are all small island nations or something where the cities are too small to be included? </w:t>
      </w:r>
    </w:p>
  </w:comment>
  <w:comment w:id="7" w:author="Martin, Greta Katherine" w:date="2024-10-28T14:56:00Z" w:initials="GM">
    <w:p w14:paraId="7C0A1DA3" w14:textId="77777777" w:rsidR="00867BD2" w:rsidRDefault="00867BD2" w:rsidP="00867BD2">
      <w:r>
        <w:rPr>
          <w:rStyle w:val="CommentReference"/>
        </w:rPr>
        <w:annotationRef/>
      </w:r>
      <w:r>
        <w:rPr>
          <w:sz w:val="20"/>
          <w:szCs w:val="20"/>
        </w:rPr>
        <w:t>Mainly island nations:</w:t>
      </w:r>
    </w:p>
    <w:p w14:paraId="17F06C23" w14:textId="77777777" w:rsidR="00867BD2" w:rsidRDefault="00867BD2" w:rsidP="00867BD2">
      <w:r>
        <w:rPr>
          <w:sz w:val="20"/>
          <w:szCs w:val="20"/>
        </w:rPr>
        <w:t xml:space="preserve">1. Andorra </w:t>
      </w:r>
      <w:r>
        <w:rPr>
          <w:sz w:val="20"/>
          <w:szCs w:val="20"/>
        </w:rPr>
        <w:cr/>
        <w:t>2. Antigua and Barbuda</w:t>
      </w:r>
      <w:r>
        <w:rPr>
          <w:sz w:val="20"/>
          <w:szCs w:val="20"/>
        </w:rPr>
        <w:cr/>
        <w:t xml:space="preserve">3. Eswatini </w:t>
      </w:r>
      <w:r>
        <w:rPr>
          <w:sz w:val="20"/>
          <w:szCs w:val="20"/>
        </w:rPr>
        <w:cr/>
        <w:t>4. Dominica</w:t>
      </w:r>
      <w:r>
        <w:rPr>
          <w:sz w:val="20"/>
          <w:szCs w:val="20"/>
        </w:rPr>
        <w:cr/>
        <w:t>5. Grenada</w:t>
      </w:r>
      <w:r>
        <w:rPr>
          <w:sz w:val="20"/>
          <w:szCs w:val="20"/>
        </w:rPr>
        <w:cr/>
        <w:t>6. Holy See</w:t>
      </w:r>
      <w:r>
        <w:rPr>
          <w:sz w:val="20"/>
          <w:szCs w:val="20"/>
        </w:rPr>
        <w:cr/>
        <w:t>7. Kiribati</w:t>
      </w:r>
      <w:r>
        <w:rPr>
          <w:sz w:val="20"/>
          <w:szCs w:val="20"/>
        </w:rPr>
        <w:cr/>
        <w:t>8. Liechtenstein</w:t>
      </w:r>
      <w:r>
        <w:rPr>
          <w:sz w:val="20"/>
          <w:szCs w:val="20"/>
        </w:rPr>
        <w:cr/>
        <w:t>9. Marshall Islands</w:t>
      </w:r>
      <w:r>
        <w:rPr>
          <w:sz w:val="20"/>
          <w:szCs w:val="20"/>
        </w:rPr>
        <w:cr/>
        <w:t>10.  Micronesia (Federated States of)</w:t>
      </w:r>
      <w:r>
        <w:rPr>
          <w:sz w:val="20"/>
          <w:szCs w:val="20"/>
        </w:rPr>
        <w:cr/>
        <w:t>11.  Nauru</w:t>
      </w:r>
      <w:r>
        <w:rPr>
          <w:sz w:val="20"/>
          <w:szCs w:val="20"/>
        </w:rPr>
        <w:cr/>
        <w:t>12.  Palau</w:t>
      </w:r>
      <w:r>
        <w:rPr>
          <w:sz w:val="20"/>
          <w:szCs w:val="20"/>
        </w:rPr>
        <w:cr/>
        <w:t>13.  Saint Kitts and Nevis</w:t>
      </w:r>
      <w:r>
        <w:rPr>
          <w:sz w:val="20"/>
          <w:szCs w:val="20"/>
        </w:rPr>
        <w:cr/>
        <w:t>14.  Saint Lucia</w:t>
      </w:r>
      <w:r>
        <w:rPr>
          <w:sz w:val="20"/>
          <w:szCs w:val="20"/>
        </w:rPr>
        <w:cr/>
        <w:t>15.  Saint Vincent and the Grenadines</w:t>
      </w:r>
      <w:r>
        <w:rPr>
          <w:sz w:val="20"/>
          <w:szCs w:val="20"/>
        </w:rPr>
        <w:cr/>
        <w:t>16.  Samoa</w:t>
      </w:r>
      <w:r>
        <w:rPr>
          <w:sz w:val="20"/>
          <w:szCs w:val="20"/>
        </w:rPr>
        <w:cr/>
        <w:t>17.  San Marino</w:t>
      </w:r>
      <w:r>
        <w:rPr>
          <w:sz w:val="20"/>
          <w:szCs w:val="20"/>
        </w:rPr>
        <w:cr/>
        <w:t>18.  Seychelles</w:t>
      </w:r>
      <w:r>
        <w:rPr>
          <w:sz w:val="20"/>
          <w:szCs w:val="20"/>
        </w:rPr>
        <w:cr/>
        <w:t>19.  State of Palestine</w:t>
      </w:r>
      <w:r>
        <w:rPr>
          <w:sz w:val="20"/>
          <w:szCs w:val="20"/>
        </w:rPr>
        <w:cr/>
        <w:t>20.  Tonga</w:t>
      </w:r>
      <w:r>
        <w:rPr>
          <w:sz w:val="20"/>
          <w:szCs w:val="20"/>
        </w:rPr>
        <w:cr/>
        <w:t xml:space="preserve">21.  Tuvalu      </w:t>
      </w:r>
      <w:r>
        <w:rPr>
          <w:sz w:val="20"/>
          <w:szCs w:val="20"/>
        </w:rPr>
        <w:cr/>
        <w:t xml:space="preserve">22. Vanuatu                       </w:t>
      </w:r>
    </w:p>
  </w:comment>
  <w:comment w:id="15" w:author="Anenberg, Susan Casper" w:date="2024-10-28T06:25:00Z" w:initials="ASC">
    <w:p w14:paraId="0DD00785" w14:textId="77777777" w:rsidR="008443E7" w:rsidRDefault="008443E7" w:rsidP="008443E7">
      <w:pPr>
        <w:pStyle w:val="CommentText"/>
      </w:pPr>
      <w:r>
        <w:rPr>
          <w:rStyle w:val="CommentReference"/>
        </w:rPr>
        <w:annotationRef/>
      </w:r>
      <w:r>
        <w:t>Results shown somewhere? Consider adding and refer to it. Could consider tables of the top 50 cities in term of greatest NDVI % increase and greatest NDVI % decrease in the suppelement</w:t>
      </w:r>
    </w:p>
  </w:comment>
  <w:comment w:id="19" w:author="Anenberg, Susan Casper" w:date="2024-10-28T06:39:00Z" w:initials="ASC">
    <w:p w14:paraId="4AF324A8" w14:textId="2BE5B0E3" w:rsidR="00EA6880" w:rsidRDefault="00EA6880">
      <w:pPr>
        <w:pStyle w:val="CommentText"/>
      </w:pPr>
      <w:r>
        <w:rPr>
          <w:rStyle w:val="CommentReference"/>
        </w:rPr>
        <w:annotationRef/>
      </w:r>
      <w:r>
        <w:t>This paragraph could use quantitative results – maybe include the median and range results for each climate region</w:t>
      </w:r>
    </w:p>
  </w:comment>
  <w:comment w:id="22" w:author="Anenberg, Susan Casper" w:date="2024-10-28T06:36:00Z" w:initials="ASC">
    <w:p w14:paraId="3D49A6CB" w14:textId="77777777" w:rsidR="00A01D20" w:rsidRDefault="00A01D20">
      <w:pPr>
        <w:pStyle w:val="CommentText"/>
      </w:pPr>
      <w:r>
        <w:rPr>
          <w:rStyle w:val="CommentReference"/>
        </w:rPr>
        <w:annotationRef/>
      </w:r>
      <w:r>
        <w:t>If you add another panel here on NDVI change, you can use this to refer to in the text, per my comment above</w:t>
      </w:r>
    </w:p>
    <w:p w14:paraId="3C0AEF3A" w14:textId="77777777" w:rsidR="00837AAA" w:rsidRDefault="00837AAA">
      <w:pPr>
        <w:pStyle w:val="CommentText"/>
      </w:pPr>
    </w:p>
    <w:p w14:paraId="2C67317C" w14:textId="046668F5" w:rsidR="00837AAA" w:rsidRDefault="00837AAA">
      <w:pPr>
        <w:pStyle w:val="CommentText"/>
      </w:pPr>
      <w:r>
        <w:t>Could also consider a 4-panel figure – 2 scatterplots colored by climate zone and 2 of these density plots colored by climate zone (one each for NDVI and mortality)</w:t>
      </w:r>
    </w:p>
  </w:comment>
  <w:comment w:id="23" w:author="Anenberg, Susan Casper" w:date="2024-10-28T06:37:00Z" w:initials="ASC">
    <w:p w14:paraId="7A03FF4B" w14:textId="264B4AD7" w:rsidR="005246F9" w:rsidRDefault="005246F9">
      <w:pPr>
        <w:pStyle w:val="CommentText"/>
      </w:pPr>
      <w:r>
        <w:rPr>
          <w:rStyle w:val="CommentReference"/>
        </w:rPr>
        <w:annotationRef/>
      </w:r>
      <w:r>
        <w:t>Suggest using the “more” and “fewer” again here instead of “excess” and “averted”. If you add another panel on NDVI change, it makes sense that averted is on the right because it aligns with positive increases in NDVI. If you don’t add another panel, consider flipping the x axis since usually higher values (aligned with excess) are on the right</w:t>
      </w:r>
    </w:p>
  </w:comment>
  <w:comment w:id="24" w:author="Anenberg, Susan Casper" w:date="2024-10-28T06:42:00Z" w:initials="ASC">
    <w:p w14:paraId="66AB4F9F" w14:textId="62FEF98F" w:rsidR="00FF7F01" w:rsidRDefault="00FF7F01">
      <w:pPr>
        <w:pStyle w:val="CommentText"/>
      </w:pPr>
      <w:r>
        <w:rPr>
          <w:rStyle w:val="CommentReference"/>
        </w:rPr>
        <w:annotationRef/>
      </w:r>
      <w:r>
        <w:t>Include the n # of cities in parentheses for each classification in the legend</w:t>
      </w:r>
    </w:p>
  </w:comment>
  <w:comment w:id="25" w:author="Anenberg, Susan Casper" w:date="2024-10-28T06:37:00Z" w:initials="ASC">
    <w:p w14:paraId="343195AA" w14:textId="218C92CC" w:rsidR="00567C37" w:rsidRDefault="00567C37">
      <w:pPr>
        <w:pStyle w:val="CommentText"/>
      </w:pPr>
      <w:r>
        <w:rPr>
          <w:rStyle w:val="CommentReference"/>
        </w:rPr>
        <w:annotationRef/>
      </w:r>
      <w:r>
        <w:t xml:space="preserve">Add the city </w:t>
      </w:r>
      <w:r w:rsidR="001E50F9">
        <w:t xml:space="preserve">and numeric result </w:t>
      </w:r>
      <w:r>
        <w:t>in parentheses</w:t>
      </w:r>
    </w:p>
  </w:comment>
  <w:comment w:id="30" w:author="Anenberg, Susan Casper" w:date="2024-10-28T06:44:00Z" w:initials="ASC">
    <w:p w14:paraId="04628A7C" w14:textId="57321130" w:rsidR="00085BF5" w:rsidRDefault="00085BF5">
      <w:pPr>
        <w:pStyle w:val="CommentText"/>
      </w:pPr>
      <w:r>
        <w:rPr>
          <w:rStyle w:val="CommentReference"/>
        </w:rPr>
        <w:annotationRef/>
      </w:r>
      <w:r>
        <w:t xml:space="preserve">I’m not sure you found that… there was a </w:t>
      </w:r>
      <w:r w:rsidR="005B31D0">
        <w:t>big intra-regional spread for each region</w:t>
      </w:r>
    </w:p>
  </w:comment>
  <w:comment w:id="29" w:author="Anenberg, Susan Casper" w:date="2024-10-28T06:45:00Z" w:initials="ASC">
    <w:p w14:paraId="36CA4743" w14:textId="6D6913FD" w:rsidR="005B31D0" w:rsidRDefault="005B31D0">
      <w:pPr>
        <w:pStyle w:val="CommentText"/>
      </w:pPr>
      <w:r>
        <w:rPr>
          <w:rStyle w:val="CommentReference"/>
        </w:rPr>
        <w:annotationRef/>
      </w:r>
      <w:r>
        <w:t>This paragraph should be stronger in highlighting the key results. Let’s discuss what they should be</w:t>
      </w:r>
      <w:r w:rsidR="00847D77">
        <w:t>. I only see one numerical result in here right now (5 additional deaths per 100,000)</w:t>
      </w:r>
    </w:p>
  </w:comment>
  <w:comment w:id="35" w:author="Anenberg, Susan Casper" w:date="2024-10-28T06:46:00Z" w:initials="ASC">
    <w:p w14:paraId="1A266108" w14:textId="18BAF07D" w:rsidR="00286C54" w:rsidRDefault="00286C54">
      <w:pPr>
        <w:pStyle w:val="CommentText"/>
      </w:pPr>
      <w:r>
        <w:rPr>
          <w:rStyle w:val="CommentReference"/>
        </w:rPr>
        <w:annotationRef/>
      </w:r>
      <w:r>
        <w:t>I’m not sure I understand this. Can you restate to try to clarify?</w:t>
      </w:r>
    </w:p>
  </w:comment>
  <w:comment w:id="36" w:author="Anenberg, Susan Casper" w:date="2024-10-28T06:47:00Z" w:initials="ASC">
    <w:p w14:paraId="56A8A554" w14:textId="7CDFA0A6" w:rsidR="00286C54" w:rsidRDefault="00286C54">
      <w:pPr>
        <w:pStyle w:val="CommentText"/>
      </w:pPr>
      <w:r>
        <w:rPr>
          <w:rStyle w:val="CommentReference"/>
        </w:rPr>
        <w:annotationRef/>
      </w:r>
      <w:r>
        <w:t>But these weren’t used for the HIA</w:t>
      </w:r>
    </w:p>
  </w:comment>
  <w:comment w:id="39" w:author="Anenberg, Susan Casper" w:date="2024-10-28T06:49:00Z" w:initials="ASC">
    <w:p w14:paraId="1E8187B3" w14:textId="4267B48E" w:rsidR="003774C2" w:rsidRDefault="003774C2">
      <w:pPr>
        <w:pStyle w:val="CommentText"/>
      </w:pPr>
      <w:r>
        <w:rPr>
          <w:rStyle w:val="CommentReference"/>
        </w:rPr>
        <w:annotationRef/>
      </w:r>
      <w:r>
        <w:t>This is not a key takeaway from the paper which focused on comparing the 5 year time periods. Remove and only include the top-line take home messages here</w:t>
      </w:r>
    </w:p>
  </w:comment>
  <w:comment w:id="40" w:author="Anenberg, Susan Casper" w:date="2024-10-28T06:50:00Z" w:initials="ASC">
    <w:p w14:paraId="63FD12A8" w14:textId="061B676F" w:rsidR="00F50FD4" w:rsidRDefault="00F50FD4">
      <w:pPr>
        <w:pStyle w:val="CommentText"/>
      </w:pPr>
      <w:r>
        <w:rPr>
          <w:rStyle w:val="CommentReference"/>
        </w:rPr>
        <w:annotationRef/>
      </w:r>
      <w:r>
        <w:t>Note the differences instead of just saying they are different</w:t>
      </w:r>
    </w:p>
  </w:comment>
  <w:comment w:id="45" w:author="Martin, Greta Katherine" w:date="2024-10-23T10:02:00Z" w:initials="GM">
    <w:p w14:paraId="2C8EBEB9" w14:textId="77777777" w:rsidR="001A3B3D" w:rsidRDefault="001A3B3D" w:rsidP="006E57BE">
      <w:r>
        <w:rPr>
          <w:rStyle w:val="CommentReference"/>
        </w:rPr>
        <w:annotationRef/>
      </w:r>
      <w:r>
        <w:rPr>
          <w:color w:val="000000"/>
          <w:sz w:val="20"/>
          <w:szCs w:val="20"/>
        </w:rPr>
        <w:t>Taken from internet need to remake</w:t>
      </w:r>
    </w:p>
  </w:comment>
  <w:comment w:id="46" w:author="Martin, Greta Katherine" w:date="2024-10-23T09:58:00Z" w:initials="GM">
    <w:p w14:paraId="0C8593E1" w14:textId="1AE268C0" w:rsidR="001A3B3D" w:rsidRDefault="001A3B3D" w:rsidP="006E57BE">
      <w:r>
        <w:rPr>
          <w:rStyle w:val="CommentReference"/>
        </w:rPr>
        <w:annotationRef/>
      </w:r>
      <w:r>
        <w:rPr>
          <w:sz w:val="20"/>
          <w:szCs w:val="20"/>
        </w:rPr>
        <w:t>This is taken from Jen will need to remake or take&amp;cite from Koppen website</w:t>
      </w:r>
      <w:r>
        <w:rPr>
          <w:sz w:val="20"/>
          <w:szCs w:val="20"/>
        </w:rPr>
        <w:c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C687AD" w15:done="0"/>
  <w15:commentEx w15:paraId="5F07BEA8" w15:done="0"/>
  <w15:commentEx w15:paraId="20199722" w15:done="0"/>
  <w15:commentEx w15:paraId="17F06C23" w15:paraIdParent="20199722" w15:done="0"/>
  <w15:commentEx w15:paraId="0DD00785" w15:done="0"/>
  <w15:commentEx w15:paraId="4AF324A8" w15:done="0"/>
  <w15:commentEx w15:paraId="2C67317C" w15:done="0"/>
  <w15:commentEx w15:paraId="7A03FF4B" w15:done="0"/>
  <w15:commentEx w15:paraId="66AB4F9F" w15:done="0"/>
  <w15:commentEx w15:paraId="343195AA" w15:done="0"/>
  <w15:commentEx w15:paraId="04628A7C" w15:done="0"/>
  <w15:commentEx w15:paraId="36CA4743" w15:done="0"/>
  <w15:commentEx w15:paraId="1A266108" w15:done="0"/>
  <w15:commentEx w15:paraId="56A8A554" w15:done="0"/>
  <w15:commentEx w15:paraId="1E8187B3" w15:done="0"/>
  <w15:commentEx w15:paraId="63FD12A8" w15:done="0"/>
  <w15:commentEx w15:paraId="2C8EBEB9" w15:done="0"/>
  <w15:commentEx w15:paraId="0C8593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500D415" w16cex:dateUtc="2024-10-28T15:15:00Z"/>
  <w16cex:commentExtensible w16cex:durableId="32A04438" w16cex:dateUtc="2024-10-28T14:52:00Z"/>
  <w16cex:commentExtensible w16cex:durableId="501800EA" w16cex:dateUtc="2024-10-28T18:56:00Z"/>
  <w16cex:commentExtensible w16cex:durableId="38BBA889" w16cex:dateUtc="2024-10-23T14:02:00Z"/>
  <w16cex:commentExtensible w16cex:durableId="68370C5F" w16cex:dateUtc="2024-10-23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C687AD" w16cid:durableId="1500D415"/>
  <w16cid:commentId w16cid:paraId="5F07BEA8" w16cid:durableId="32A04438"/>
  <w16cid:commentId w16cid:paraId="20199722" w16cid:durableId="2AC7147F"/>
  <w16cid:commentId w16cid:paraId="17F06C23" w16cid:durableId="501800EA"/>
  <w16cid:commentId w16cid:paraId="0DD00785" w16cid:durableId="4D4BC8F9"/>
  <w16cid:commentId w16cid:paraId="4AF324A8" w16cid:durableId="2AC9B035"/>
  <w16cid:commentId w16cid:paraId="2C67317C" w16cid:durableId="2AC9AF59"/>
  <w16cid:commentId w16cid:paraId="7A03FF4B" w16cid:durableId="2AC9AFB0"/>
  <w16cid:commentId w16cid:paraId="66AB4F9F" w16cid:durableId="2AC9B0E0"/>
  <w16cid:commentId w16cid:paraId="343195AA" w16cid:durableId="2AC9AF9D"/>
  <w16cid:commentId w16cid:paraId="04628A7C" w16cid:durableId="2AC9B149"/>
  <w16cid:commentId w16cid:paraId="36CA4743" w16cid:durableId="2AC9B172"/>
  <w16cid:commentId w16cid:paraId="1A266108" w16cid:durableId="2AC9B1DB"/>
  <w16cid:commentId w16cid:paraId="56A8A554" w16cid:durableId="2AC9B202"/>
  <w16cid:commentId w16cid:paraId="1E8187B3" w16cid:durableId="2AC9B277"/>
  <w16cid:commentId w16cid:paraId="63FD12A8" w16cid:durableId="2AC9B29A"/>
  <w16cid:commentId w16cid:paraId="2C8EBEB9" w16cid:durableId="38BBA889"/>
  <w16cid:commentId w16cid:paraId="0C8593E1" w16cid:durableId="68370C5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2AFF" w:usb1="5000785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4151019">
    <w:abstractNumId w:val="2"/>
  </w:num>
  <w:num w:numId="2" w16cid:durableId="1881044390">
    <w:abstractNumId w:val="8"/>
  </w:num>
  <w:num w:numId="3" w16cid:durableId="1251499301">
    <w:abstractNumId w:val="6"/>
  </w:num>
  <w:num w:numId="4" w16cid:durableId="52823537">
    <w:abstractNumId w:val="4"/>
  </w:num>
  <w:num w:numId="5" w16cid:durableId="1997997779">
    <w:abstractNumId w:val="7"/>
  </w:num>
  <w:num w:numId="6" w16cid:durableId="992175927">
    <w:abstractNumId w:val="5"/>
  </w:num>
  <w:num w:numId="7" w16cid:durableId="1659067646">
    <w:abstractNumId w:val="1"/>
  </w:num>
  <w:num w:numId="8" w16cid:durableId="1260794343">
    <w:abstractNumId w:val="3"/>
  </w:num>
  <w:num w:numId="9" w16cid:durableId="94476829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tin, Greta Katherine">
    <w15:presenceInfo w15:providerId="AD" w15:userId="S::gretam@gwu.edu::693602ef-7d81-41bb-a23e-17f4d1452404"/>
  </w15:person>
  <w15:person w15:author="Anenberg, Susan Casper">
    <w15:presenceInfo w15:providerId="AD" w15:userId="S-1-5-21-2551908886-1609939859-1204051493-3492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11F2"/>
    <w:rsid w:val="00004EC4"/>
    <w:rsid w:val="000231D0"/>
    <w:rsid w:val="00024A18"/>
    <w:rsid w:val="00031679"/>
    <w:rsid w:val="0003208C"/>
    <w:rsid w:val="00035747"/>
    <w:rsid w:val="00037559"/>
    <w:rsid w:val="00045A4F"/>
    <w:rsid w:val="00051E49"/>
    <w:rsid w:val="00052ACC"/>
    <w:rsid w:val="0005328A"/>
    <w:rsid w:val="00055F86"/>
    <w:rsid w:val="00057CCA"/>
    <w:rsid w:val="00060081"/>
    <w:rsid w:val="000626A4"/>
    <w:rsid w:val="00064A1A"/>
    <w:rsid w:val="000736DF"/>
    <w:rsid w:val="000753B7"/>
    <w:rsid w:val="0007761B"/>
    <w:rsid w:val="00077823"/>
    <w:rsid w:val="00085BF5"/>
    <w:rsid w:val="00085E43"/>
    <w:rsid w:val="00090A79"/>
    <w:rsid w:val="000A3562"/>
    <w:rsid w:val="000A4F94"/>
    <w:rsid w:val="000B0248"/>
    <w:rsid w:val="000B11D9"/>
    <w:rsid w:val="000B6E75"/>
    <w:rsid w:val="000C6488"/>
    <w:rsid w:val="000C6DEB"/>
    <w:rsid w:val="000D568A"/>
    <w:rsid w:val="00107C0A"/>
    <w:rsid w:val="00107F48"/>
    <w:rsid w:val="001135F2"/>
    <w:rsid w:val="00120B9A"/>
    <w:rsid w:val="00123848"/>
    <w:rsid w:val="00141172"/>
    <w:rsid w:val="00153D90"/>
    <w:rsid w:val="00154804"/>
    <w:rsid w:val="001607E3"/>
    <w:rsid w:val="0016141A"/>
    <w:rsid w:val="00165BFB"/>
    <w:rsid w:val="00167925"/>
    <w:rsid w:val="0017376A"/>
    <w:rsid w:val="00173BD9"/>
    <w:rsid w:val="001835C0"/>
    <w:rsid w:val="00194ED0"/>
    <w:rsid w:val="0019782A"/>
    <w:rsid w:val="001A3B3D"/>
    <w:rsid w:val="001A41E6"/>
    <w:rsid w:val="001B327B"/>
    <w:rsid w:val="001C5BE1"/>
    <w:rsid w:val="001D435E"/>
    <w:rsid w:val="001D6941"/>
    <w:rsid w:val="001D78AB"/>
    <w:rsid w:val="001E50F9"/>
    <w:rsid w:val="001F36CB"/>
    <w:rsid w:val="001F69F2"/>
    <w:rsid w:val="00202B9E"/>
    <w:rsid w:val="0020576C"/>
    <w:rsid w:val="0022043E"/>
    <w:rsid w:val="00223AB8"/>
    <w:rsid w:val="00225861"/>
    <w:rsid w:val="00230F0F"/>
    <w:rsid w:val="002355C4"/>
    <w:rsid w:val="00236953"/>
    <w:rsid w:val="0024097C"/>
    <w:rsid w:val="002512BB"/>
    <w:rsid w:val="00256D82"/>
    <w:rsid w:val="00265E16"/>
    <w:rsid w:val="00271908"/>
    <w:rsid w:val="00275B6E"/>
    <w:rsid w:val="00286C54"/>
    <w:rsid w:val="002931D7"/>
    <w:rsid w:val="00294AF3"/>
    <w:rsid w:val="00294BE0"/>
    <w:rsid w:val="002A65F5"/>
    <w:rsid w:val="002B1989"/>
    <w:rsid w:val="002B66B7"/>
    <w:rsid w:val="002B6F7A"/>
    <w:rsid w:val="002C31C3"/>
    <w:rsid w:val="002C67A4"/>
    <w:rsid w:val="002D77F9"/>
    <w:rsid w:val="002F21BE"/>
    <w:rsid w:val="003057CF"/>
    <w:rsid w:val="00310609"/>
    <w:rsid w:val="00310B46"/>
    <w:rsid w:val="00325681"/>
    <w:rsid w:val="00325F51"/>
    <w:rsid w:val="00337F2F"/>
    <w:rsid w:val="00346D63"/>
    <w:rsid w:val="003508BE"/>
    <w:rsid w:val="00354BDF"/>
    <w:rsid w:val="00362015"/>
    <w:rsid w:val="0036229A"/>
    <w:rsid w:val="00373D6B"/>
    <w:rsid w:val="003771C7"/>
    <w:rsid w:val="003774C2"/>
    <w:rsid w:val="00377F9E"/>
    <w:rsid w:val="003807BC"/>
    <w:rsid w:val="003A1BDD"/>
    <w:rsid w:val="003A24BE"/>
    <w:rsid w:val="003A6EB2"/>
    <w:rsid w:val="003C2F7C"/>
    <w:rsid w:val="003C3846"/>
    <w:rsid w:val="003C57E4"/>
    <w:rsid w:val="003C7B28"/>
    <w:rsid w:val="003D44E1"/>
    <w:rsid w:val="003E788D"/>
    <w:rsid w:val="003F212E"/>
    <w:rsid w:val="003F6681"/>
    <w:rsid w:val="00411F45"/>
    <w:rsid w:val="004169F7"/>
    <w:rsid w:val="004201BC"/>
    <w:rsid w:val="00420610"/>
    <w:rsid w:val="004234E5"/>
    <w:rsid w:val="00432318"/>
    <w:rsid w:val="00435203"/>
    <w:rsid w:val="00435A59"/>
    <w:rsid w:val="00435EC8"/>
    <w:rsid w:val="00441531"/>
    <w:rsid w:val="0044736A"/>
    <w:rsid w:val="00447748"/>
    <w:rsid w:val="004616FD"/>
    <w:rsid w:val="0047751C"/>
    <w:rsid w:val="00477C3C"/>
    <w:rsid w:val="004817DF"/>
    <w:rsid w:val="004821B9"/>
    <w:rsid w:val="00482BCF"/>
    <w:rsid w:val="00484172"/>
    <w:rsid w:val="004905C4"/>
    <w:rsid w:val="0049174D"/>
    <w:rsid w:val="004A13B2"/>
    <w:rsid w:val="004A1F08"/>
    <w:rsid w:val="004A429B"/>
    <w:rsid w:val="004A6A1E"/>
    <w:rsid w:val="004B4DE1"/>
    <w:rsid w:val="004C2D43"/>
    <w:rsid w:val="004C41CE"/>
    <w:rsid w:val="004C72A3"/>
    <w:rsid w:val="004D4795"/>
    <w:rsid w:val="004E4DEF"/>
    <w:rsid w:val="004E6D40"/>
    <w:rsid w:val="004E7988"/>
    <w:rsid w:val="004F24B5"/>
    <w:rsid w:val="004F7FF4"/>
    <w:rsid w:val="00505E9F"/>
    <w:rsid w:val="00507D1B"/>
    <w:rsid w:val="005160DC"/>
    <w:rsid w:val="00522757"/>
    <w:rsid w:val="005246F9"/>
    <w:rsid w:val="00531C5E"/>
    <w:rsid w:val="00532E20"/>
    <w:rsid w:val="00540752"/>
    <w:rsid w:val="0054585B"/>
    <w:rsid w:val="00551D54"/>
    <w:rsid w:val="00562949"/>
    <w:rsid w:val="00567C37"/>
    <w:rsid w:val="00575730"/>
    <w:rsid w:val="00593670"/>
    <w:rsid w:val="00595315"/>
    <w:rsid w:val="005974F8"/>
    <w:rsid w:val="005A15AF"/>
    <w:rsid w:val="005A1DF9"/>
    <w:rsid w:val="005B2BD0"/>
    <w:rsid w:val="005B31D0"/>
    <w:rsid w:val="005B4852"/>
    <w:rsid w:val="005D4B56"/>
    <w:rsid w:val="005D506E"/>
    <w:rsid w:val="005E52ED"/>
    <w:rsid w:val="005F0FBD"/>
    <w:rsid w:val="005F2425"/>
    <w:rsid w:val="006036D8"/>
    <w:rsid w:val="0060540D"/>
    <w:rsid w:val="00605D6C"/>
    <w:rsid w:val="00613582"/>
    <w:rsid w:val="0062156B"/>
    <w:rsid w:val="00632B39"/>
    <w:rsid w:val="00643A8D"/>
    <w:rsid w:val="00655B0E"/>
    <w:rsid w:val="00661721"/>
    <w:rsid w:val="0067050F"/>
    <w:rsid w:val="00670DFF"/>
    <w:rsid w:val="00674CE9"/>
    <w:rsid w:val="00675556"/>
    <w:rsid w:val="00675FFE"/>
    <w:rsid w:val="00676859"/>
    <w:rsid w:val="006816E2"/>
    <w:rsid w:val="00686C7C"/>
    <w:rsid w:val="00690B4F"/>
    <w:rsid w:val="00693A67"/>
    <w:rsid w:val="006B257F"/>
    <w:rsid w:val="006B51CC"/>
    <w:rsid w:val="006C4295"/>
    <w:rsid w:val="006D07C8"/>
    <w:rsid w:val="006D6CF3"/>
    <w:rsid w:val="006E2604"/>
    <w:rsid w:val="006E2A12"/>
    <w:rsid w:val="006E388F"/>
    <w:rsid w:val="006E45F4"/>
    <w:rsid w:val="006E4C2C"/>
    <w:rsid w:val="006E54D2"/>
    <w:rsid w:val="006E57BE"/>
    <w:rsid w:val="006F53BA"/>
    <w:rsid w:val="006F5CBD"/>
    <w:rsid w:val="00701FCC"/>
    <w:rsid w:val="00703441"/>
    <w:rsid w:val="007050D7"/>
    <w:rsid w:val="007071A1"/>
    <w:rsid w:val="00712FD7"/>
    <w:rsid w:val="00717770"/>
    <w:rsid w:val="00732271"/>
    <w:rsid w:val="00733950"/>
    <w:rsid w:val="007354C6"/>
    <w:rsid w:val="00744A00"/>
    <w:rsid w:val="00747437"/>
    <w:rsid w:val="00747622"/>
    <w:rsid w:val="00750D2E"/>
    <w:rsid w:val="00750E9F"/>
    <w:rsid w:val="00751D10"/>
    <w:rsid w:val="00751D3A"/>
    <w:rsid w:val="00752FF8"/>
    <w:rsid w:val="00753B4F"/>
    <w:rsid w:val="00757BB7"/>
    <w:rsid w:val="0077127F"/>
    <w:rsid w:val="00777B76"/>
    <w:rsid w:val="0078361F"/>
    <w:rsid w:val="007978FB"/>
    <w:rsid w:val="007A26CC"/>
    <w:rsid w:val="007B17C1"/>
    <w:rsid w:val="007B6224"/>
    <w:rsid w:val="007B64A8"/>
    <w:rsid w:val="007B6666"/>
    <w:rsid w:val="007C1063"/>
    <w:rsid w:val="007C10CC"/>
    <w:rsid w:val="007C200E"/>
    <w:rsid w:val="007C220F"/>
    <w:rsid w:val="007C245E"/>
    <w:rsid w:val="007C4BA3"/>
    <w:rsid w:val="007C4D8D"/>
    <w:rsid w:val="007C73A9"/>
    <w:rsid w:val="007D27A1"/>
    <w:rsid w:val="007E09D3"/>
    <w:rsid w:val="007F7B32"/>
    <w:rsid w:val="00801A67"/>
    <w:rsid w:val="00825A98"/>
    <w:rsid w:val="00827425"/>
    <w:rsid w:val="0083426C"/>
    <w:rsid w:val="00834FE1"/>
    <w:rsid w:val="0083671F"/>
    <w:rsid w:val="00837AAA"/>
    <w:rsid w:val="00837BA6"/>
    <w:rsid w:val="00841C08"/>
    <w:rsid w:val="00843353"/>
    <w:rsid w:val="008433FB"/>
    <w:rsid w:val="008443E7"/>
    <w:rsid w:val="00845DBB"/>
    <w:rsid w:val="00847BEB"/>
    <w:rsid w:val="00847D77"/>
    <w:rsid w:val="00855772"/>
    <w:rsid w:val="0086582F"/>
    <w:rsid w:val="008659CD"/>
    <w:rsid w:val="00866A5E"/>
    <w:rsid w:val="00867BD2"/>
    <w:rsid w:val="00870A86"/>
    <w:rsid w:val="008721AB"/>
    <w:rsid w:val="0088371A"/>
    <w:rsid w:val="00887357"/>
    <w:rsid w:val="008902D6"/>
    <w:rsid w:val="008929AF"/>
    <w:rsid w:val="008950EF"/>
    <w:rsid w:val="008A1B17"/>
    <w:rsid w:val="008D30B4"/>
    <w:rsid w:val="008E053E"/>
    <w:rsid w:val="008F0486"/>
    <w:rsid w:val="00910DED"/>
    <w:rsid w:val="00920049"/>
    <w:rsid w:val="0092228D"/>
    <w:rsid w:val="009270AB"/>
    <w:rsid w:val="00932CD4"/>
    <w:rsid w:val="00933057"/>
    <w:rsid w:val="00933741"/>
    <w:rsid w:val="00933932"/>
    <w:rsid w:val="0093536B"/>
    <w:rsid w:val="00936E04"/>
    <w:rsid w:val="009372E8"/>
    <w:rsid w:val="00943466"/>
    <w:rsid w:val="00952099"/>
    <w:rsid w:val="00971272"/>
    <w:rsid w:val="0099266F"/>
    <w:rsid w:val="00992BCB"/>
    <w:rsid w:val="00993AEA"/>
    <w:rsid w:val="009942AC"/>
    <w:rsid w:val="009A5438"/>
    <w:rsid w:val="009B65D4"/>
    <w:rsid w:val="009B6734"/>
    <w:rsid w:val="009B7B4B"/>
    <w:rsid w:val="009B7FB9"/>
    <w:rsid w:val="009C6E24"/>
    <w:rsid w:val="009D59E2"/>
    <w:rsid w:val="009E5260"/>
    <w:rsid w:val="009E573D"/>
    <w:rsid w:val="009F23F4"/>
    <w:rsid w:val="009F72FF"/>
    <w:rsid w:val="00A0060E"/>
    <w:rsid w:val="00A01D20"/>
    <w:rsid w:val="00A04301"/>
    <w:rsid w:val="00A04320"/>
    <w:rsid w:val="00A06A27"/>
    <w:rsid w:val="00A07A0D"/>
    <w:rsid w:val="00A10D1B"/>
    <w:rsid w:val="00A3377F"/>
    <w:rsid w:val="00A36392"/>
    <w:rsid w:val="00A37A37"/>
    <w:rsid w:val="00A40822"/>
    <w:rsid w:val="00A43575"/>
    <w:rsid w:val="00A459D8"/>
    <w:rsid w:val="00A47834"/>
    <w:rsid w:val="00A53DA2"/>
    <w:rsid w:val="00A625BD"/>
    <w:rsid w:val="00A6681F"/>
    <w:rsid w:val="00A706D9"/>
    <w:rsid w:val="00A71F12"/>
    <w:rsid w:val="00A7210E"/>
    <w:rsid w:val="00A77558"/>
    <w:rsid w:val="00A82B15"/>
    <w:rsid w:val="00A92750"/>
    <w:rsid w:val="00AA3F0D"/>
    <w:rsid w:val="00AA5506"/>
    <w:rsid w:val="00AB4188"/>
    <w:rsid w:val="00AC0A44"/>
    <w:rsid w:val="00AC5493"/>
    <w:rsid w:val="00AD0485"/>
    <w:rsid w:val="00AD473B"/>
    <w:rsid w:val="00AD75A9"/>
    <w:rsid w:val="00AE765C"/>
    <w:rsid w:val="00AF0AB2"/>
    <w:rsid w:val="00AF3074"/>
    <w:rsid w:val="00AF358C"/>
    <w:rsid w:val="00AF3FCC"/>
    <w:rsid w:val="00AF52BD"/>
    <w:rsid w:val="00AF54A8"/>
    <w:rsid w:val="00B044FF"/>
    <w:rsid w:val="00B1621C"/>
    <w:rsid w:val="00B30178"/>
    <w:rsid w:val="00B31CD1"/>
    <w:rsid w:val="00B356A6"/>
    <w:rsid w:val="00B37183"/>
    <w:rsid w:val="00B42539"/>
    <w:rsid w:val="00B44137"/>
    <w:rsid w:val="00B56686"/>
    <w:rsid w:val="00B723B6"/>
    <w:rsid w:val="00B86455"/>
    <w:rsid w:val="00BA124C"/>
    <w:rsid w:val="00BA22DC"/>
    <w:rsid w:val="00BA3573"/>
    <w:rsid w:val="00BB0A5D"/>
    <w:rsid w:val="00BB75C8"/>
    <w:rsid w:val="00BC36DD"/>
    <w:rsid w:val="00BC4AFA"/>
    <w:rsid w:val="00BC4D0B"/>
    <w:rsid w:val="00BC651B"/>
    <w:rsid w:val="00BC6708"/>
    <w:rsid w:val="00BE036F"/>
    <w:rsid w:val="00BE604A"/>
    <w:rsid w:val="00BE6189"/>
    <w:rsid w:val="00C06B07"/>
    <w:rsid w:val="00C109BF"/>
    <w:rsid w:val="00C10A8E"/>
    <w:rsid w:val="00C10B1F"/>
    <w:rsid w:val="00C11524"/>
    <w:rsid w:val="00C158AD"/>
    <w:rsid w:val="00C1696B"/>
    <w:rsid w:val="00C2130A"/>
    <w:rsid w:val="00C24FFE"/>
    <w:rsid w:val="00C31041"/>
    <w:rsid w:val="00C31F42"/>
    <w:rsid w:val="00C351E5"/>
    <w:rsid w:val="00C36EA4"/>
    <w:rsid w:val="00C52434"/>
    <w:rsid w:val="00C529F1"/>
    <w:rsid w:val="00C52B75"/>
    <w:rsid w:val="00C53D46"/>
    <w:rsid w:val="00C662A0"/>
    <w:rsid w:val="00C7530B"/>
    <w:rsid w:val="00C802AF"/>
    <w:rsid w:val="00C82F36"/>
    <w:rsid w:val="00C90142"/>
    <w:rsid w:val="00C91C00"/>
    <w:rsid w:val="00CA2062"/>
    <w:rsid w:val="00CA40C1"/>
    <w:rsid w:val="00CC77EE"/>
    <w:rsid w:val="00CC782D"/>
    <w:rsid w:val="00CE07A8"/>
    <w:rsid w:val="00CE55BE"/>
    <w:rsid w:val="00CE7C15"/>
    <w:rsid w:val="00CF2476"/>
    <w:rsid w:val="00CF3D70"/>
    <w:rsid w:val="00CF3EEC"/>
    <w:rsid w:val="00CF4379"/>
    <w:rsid w:val="00D0577D"/>
    <w:rsid w:val="00D05F03"/>
    <w:rsid w:val="00D2161E"/>
    <w:rsid w:val="00D3001E"/>
    <w:rsid w:val="00D3065F"/>
    <w:rsid w:val="00D322C2"/>
    <w:rsid w:val="00D37869"/>
    <w:rsid w:val="00D3799D"/>
    <w:rsid w:val="00D50D3C"/>
    <w:rsid w:val="00D51280"/>
    <w:rsid w:val="00D51E22"/>
    <w:rsid w:val="00D57F4C"/>
    <w:rsid w:val="00D670DD"/>
    <w:rsid w:val="00D85548"/>
    <w:rsid w:val="00D87E31"/>
    <w:rsid w:val="00D90D9F"/>
    <w:rsid w:val="00D95A79"/>
    <w:rsid w:val="00DA1D37"/>
    <w:rsid w:val="00DA7A83"/>
    <w:rsid w:val="00DB1517"/>
    <w:rsid w:val="00DB4DCA"/>
    <w:rsid w:val="00DD0531"/>
    <w:rsid w:val="00DD06C6"/>
    <w:rsid w:val="00DD1521"/>
    <w:rsid w:val="00DD5C68"/>
    <w:rsid w:val="00DD7949"/>
    <w:rsid w:val="00DD7A83"/>
    <w:rsid w:val="00DE5536"/>
    <w:rsid w:val="00DF337C"/>
    <w:rsid w:val="00E01C87"/>
    <w:rsid w:val="00E03410"/>
    <w:rsid w:val="00E150CA"/>
    <w:rsid w:val="00E238E3"/>
    <w:rsid w:val="00E26B4F"/>
    <w:rsid w:val="00E30742"/>
    <w:rsid w:val="00E319B6"/>
    <w:rsid w:val="00E401D7"/>
    <w:rsid w:val="00E457AE"/>
    <w:rsid w:val="00E467F5"/>
    <w:rsid w:val="00E63418"/>
    <w:rsid w:val="00E63731"/>
    <w:rsid w:val="00E74A19"/>
    <w:rsid w:val="00E83E43"/>
    <w:rsid w:val="00E85AF5"/>
    <w:rsid w:val="00E91D7B"/>
    <w:rsid w:val="00E928D9"/>
    <w:rsid w:val="00E93D78"/>
    <w:rsid w:val="00E953AA"/>
    <w:rsid w:val="00EA100A"/>
    <w:rsid w:val="00EA130A"/>
    <w:rsid w:val="00EA3427"/>
    <w:rsid w:val="00EA6880"/>
    <w:rsid w:val="00EB2E8E"/>
    <w:rsid w:val="00EB3004"/>
    <w:rsid w:val="00EB77D4"/>
    <w:rsid w:val="00EC6CB2"/>
    <w:rsid w:val="00ED2483"/>
    <w:rsid w:val="00ED662B"/>
    <w:rsid w:val="00EE198F"/>
    <w:rsid w:val="00EE1D87"/>
    <w:rsid w:val="00EE4043"/>
    <w:rsid w:val="00EE4DB7"/>
    <w:rsid w:val="00EE5CD0"/>
    <w:rsid w:val="00EF26BC"/>
    <w:rsid w:val="00EF5AD7"/>
    <w:rsid w:val="00F0025E"/>
    <w:rsid w:val="00F23DBF"/>
    <w:rsid w:val="00F27553"/>
    <w:rsid w:val="00F359A0"/>
    <w:rsid w:val="00F37DF7"/>
    <w:rsid w:val="00F450F7"/>
    <w:rsid w:val="00F50FD4"/>
    <w:rsid w:val="00F51C2B"/>
    <w:rsid w:val="00F52217"/>
    <w:rsid w:val="00F533A8"/>
    <w:rsid w:val="00F66727"/>
    <w:rsid w:val="00F73B7D"/>
    <w:rsid w:val="00F75556"/>
    <w:rsid w:val="00F82B6B"/>
    <w:rsid w:val="00F82E36"/>
    <w:rsid w:val="00F83BE8"/>
    <w:rsid w:val="00F856B5"/>
    <w:rsid w:val="00F8735D"/>
    <w:rsid w:val="00F9161A"/>
    <w:rsid w:val="00FA2EC9"/>
    <w:rsid w:val="00FA4C3C"/>
    <w:rsid w:val="00FA738D"/>
    <w:rsid w:val="00FB004F"/>
    <w:rsid w:val="00FB426E"/>
    <w:rsid w:val="00FB6951"/>
    <w:rsid w:val="00FC67E2"/>
    <w:rsid w:val="00FD27B4"/>
    <w:rsid w:val="00FE03FB"/>
    <w:rsid w:val="00FE16BF"/>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7EE"/>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6E54D2"/>
    <w:pPr>
      <w:tabs>
        <w:tab w:val="left" w:pos="380"/>
      </w:tabs>
      <w:spacing w:after="240"/>
      <w:ind w:left="384" w:hanging="384"/>
    </w:p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semiHidden/>
    <w:unhideWhenUsed/>
    <w:rsid w:val="006E57BE"/>
    <w:rPr>
      <w:sz w:val="20"/>
      <w:szCs w:val="20"/>
    </w:rPr>
  </w:style>
  <w:style w:type="character" w:customStyle="1" w:styleId="CommentTextChar">
    <w:name w:val="Comment Text Char"/>
    <w:basedOn w:val="DefaultParagraphFont"/>
    <w:link w:val="CommentText"/>
    <w:uiPriority w:val="99"/>
    <w:semiHidden/>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hyperlink" Target="https://publishingsupport.iopscience.iop.org/questions/peer-review-models-on-iop-journals/" TargetMode="External"/><Relationship Id="rId18" Type="http://schemas.openxmlformats.org/officeDocument/2006/relationships/image" Target="media/image5.png"/><Relationship Id="rId3" Type="http://schemas.openxmlformats.org/officeDocument/2006/relationships/settings" Target="settings.xml"/><Relationship Id="rId21" Type="http://schemas.microsoft.com/office/2011/relationships/people" Target="people.xm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image" Target="media/image4.emf"/><Relationship Id="rId2" Type="http://schemas.openxmlformats.org/officeDocument/2006/relationships/styles" Target="styles.xml"/><Relationship Id="rId16" Type="http://schemas.openxmlformats.org/officeDocument/2006/relationships/hyperlink" Target="https://publishingsupport.iopscience.iop.org/journals/"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2.emf"/><Relationship Id="rId5" Type="http://schemas.openxmlformats.org/officeDocument/2006/relationships/hyperlink" Target="mailto:sanenberg@gwu.edu" TargetMode="External"/><Relationship Id="rId15" Type="http://schemas.openxmlformats.org/officeDocument/2006/relationships/hyperlink" Target="https://publishingsupport.iopscience.iop.org/questions/peer-review-models-on-iop-journals/" TargetMode="External"/><Relationship Id="rId10" Type="http://schemas.openxmlformats.org/officeDocument/2006/relationships/image" Target="media/image1.emf"/><Relationship Id="rId19" Type="http://schemas.openxmlformats.org/officeDocument/2006/relationships/image" Target="media/image6.png"/><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hyperlink" Target="https://publishingsupport.iopscience.iop.org/questions/references/"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13</Pages>
  <Words>11369</Words>
  <Characters>64809</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63</cp:revision>
  <dcterms:created xsi:type="dcterms:W3CDTF">2024-10-28T12:41:00Z</dcterms:created>
  <dcterms:modified xsi:type="dcterms:W3CDTF">2024-10-29T15:21:00Z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id="9XM2rUK3"/&gt;&lt;style id="http://www.zotero.org/styles/american-medical-association" hasBibliography="1" bibliographyStyleHasBeenSet="1"/&gt;&lt;prefs&gt;&lt;pref name="fieldType" value="Field"/&gt;&lt;/prefs&gt;&lt;/data&gt;</vt:lpwstr>
  </property>
</Properties>
</file>