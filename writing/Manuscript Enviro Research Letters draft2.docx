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68C00227" w14:textId="592092F7" w:rsidR="00F73B7D" w:rsidRDefault="00E319B6" w:rsidP="00551D54">
      <w:pPr>
        <w:rPr>
          <w:rFonts w:ascii="Times New Roman" w:hAnsi="Times New Roman" w:cs="Times New Roman"/>
        </w:rPr>
      </w:pPr>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 the changes in mortality associated with observed changes in the population-weighted greenest</w:t>
      </w:r>
      <w:ins w:id="1" w:author="Martin, Greta Katherine" w:date="2024-10-29T11:09:00Z" w16du:dateUtc="2024-10-29T15:09:00Z">
        <w:r w:rsidR="000011F2">
          <w:rPr>
            <w:rFonts w:ascii="Times New Roman" w:hAnsi="Times New Roman" w:cs="Times New Roman"/>
          </w:rPr>
          <w:t xml:space="preserve"> </w:t>
        </w:r>
      </w:ins>
      <w:del w:id="2" w:author="Martin, Greta Katherine" w:date="2024-10-29T11:09:00Z" w16du:dateUtc="2024-10-29T15:09:00Z">
        <w:r w:rsidDel="000011F2">
          <w:rPr>
            <w:rFonts w:ascii="Times New Roman" w:hAnsi="Times New Roman" w:cs="Times New Roman"/>
          </w:rPr>
          <w:delText>-</w:delText>
        </w:r>
      </w:del>
      <w:r>
        <w:rPr>
          <w:rFonts w:ascii="Times New Roman" w:hAnsi="Times New Roman" w:cs="Times New Roman"/>
        </w:rPr>
        <w:t xml:space="preserve">season normalized difference vegetation index (NDVI) between 2014-2018 and 2019-2023 across 1,041 global cities representing 174 countries. We use publicly available high-resolution satellite imagery to derive estimates of NDVI and population. We combine these measures with baseline disease rates from the Global Burden of Disease study and an exposure-response function from a meta-analysis of the association between NDVI and all-cause mortality.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33216468"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RDefault="003807BC" w:rsidP="00551D54">
      <w:pPr>
        <w:rPr>
          <w:rFonts w:ascii="Times New Roman" w:hAnsi="Times New Roman" w:cs="Times New Roman"/>
        </w:rPr>
      </w:pPr>
    </w:p>
    <w:p w14:paraId="341DA5A9" w14:textId="77777777" w:rsidR="003807BC" w:rsidRDefault="003807BC" w:rsidP="00551D54">
      <w:pPr>
        <w:rPr>
          <w:rFonts w:ascii="Times New Roman" w:hAnsi="Times New Roman" w:cs="Times New Roman"/>
        </w:rPr>
      </w:pPr>
    </w:p>
    <w:p w14:paraId="08ABD8A6" w14:textId="77777777" w:rsidR="003807BC" w:rsidRDefault="003807BC" w:rsidP="00551D54">
      <w:pPr>
        <w:rPr>
          <w:rFonts w:ascii="Times New Roman" w:hAnsi="Times New Roman" w:cs="Times New Roman"/>
        </w:rPr>
      </w:pPr>
    </w:p>
    <w:p w14:paraId="7F14AAE9" w14:textId="77777777" w:rsidR="003807BC" w:rsidRDefault="003807BC" w:rsidP="00551D54">
      <w:pPr>
        <w:rPr>
          <w:rFonts w:ascii="Times New Roman" w:hAnsi="Times New Roman" w:cs="Times New Roman"/>
        </w:rPr>
      </w:pPr>
    </w:p>
    <w:p w14:paraId="34644DD7" w14:textId="77777777" w:rsidR="003807BC" w:rsidRDefault="003807BC" w:rsidP="00551D54">
      <w:pPr>
        <w:rPr>
          <w:rFonts w:ascii="Times New Roman" w:hAnsi="Times New Roman" w:cs="Times New Roman"/>
        </w:rPr>
      </w:pPr>
    </w:p>
    <w:p w14:paraId="79CCBFBC" w14:textId="77777777" w:rsidR="003807BC" w:rsidRDefault="003807BC" w:rsidP="00551D54">
      <w:pPr>
        <w:rPr>
          <w:rFonts w:ascii="Times New Roman" w:hAnsi="Times New Roman" w:cs="Times New Roman"/>
        </w:rPr>
      </w:pPr>
    </w:p>
    <w:p w14:paraId="0B721462" w14:textId="77777777" w:rsidR="003807BC" w:rsidRDefault="003807BC" w:rsidP="00551D54">
      <w:pPr>
        <w:rPr>
          <w:rFonts w:ascii="Times New Roman" w:hAnsi="Times New Roman" w:cs="Times New Roman"/>
        </w:rPr>
      </w:pPr>
    </w:p>
    <w:p w14:paraId="11C9C87D" w14:textId="77777777" w:rsidR="00F73B7D" w:rsidRDefault="00F73B7D" w:rsidP="00551D54">
      <w:pPr>
        <w:rPr>
          <w:rFonts w:ascii="Times New Roman" w:hAnsi="Times New Roman" w:cs="Times New Roman"/>
        </w:rPr>
      </w:pPr>
    </w:p>
    <w:p w14:paraId="5569D4B7" w14:textId="77777777" w:rsidR="00F73B7D" w:rsidRDefault="00F73B7D" w:rsidP="00551D54">
      <w:pPr>
        <w:rPr>
          <w:rFonts w:ascii="Times New Roman" w:hAnsi="Times New Roman" w:cs="Times New Roman"/>
        </w:rPr>
      </w:pPr>
    </w:p>
    <w:p w14:paraId="4F8E4E1A" w14:textId="77777777" w:rsidR="00F73B7D" w:rsidRPr="00E150CA" w:rsidRDefault="00F73B7D"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7EEB7EB0"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{"citationID":"V8TDklpW","properties":{"formattedCitation":"\\super 3\\nosupersub{}","plainCitation":"3","noteIndex":0},"citationItems":[{"id":444,"uris":["http://zotero.org/users/10202395/items/569PGLBM"],"itemData":{"id":444,"type":"article-journal","container-title":"The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3</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{"citationID":"mYo2d5Lp","properties":{"formattedCitation":"\\super 4\\nosupersub{}","plainCitation":"4","noteIndex":0},"citationItems":[{"id":74,"uris":["http://zotero.org/users/10202395/items/4TYTJGWL"],"itemData":{"id":74,"type":"article-journal","abstract":"Blue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4</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Pr="00E150CA">
        <w:rPr>
          <w:rFonts w:ascii="Times New Roman" w:hAnsi="Times New Roman" w:cs="Times New Roman"/>
          <w:color w:val="000000" w:themeColor="text1"/>
        </w:rPr>
        <w:instrText xml:space="preserve"> ADDIN ZOTERO_ITEM CSL_CITATION {"citationID":"8Gjz6iNG","properties":{"formattedCitation":"\\super 5\\uc0\\u8211{}8\\nosupersub{}","plainCitation":"5–8","noteIndex":0},"citationItems":[{"id":725,"uris":["http://zotero.org/users/10202395/items/S87ZWPVR"],"itemData":{"id":725,"type":"article-journal","abstract":"Background: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Pr="00E150CA">
        <w:rPr>
          <w:rFonts w:ascii="Times New Roman" w:hAnsi="Times New Roman" w:cs="Times New Roman"/>
          <w:color w:val="000000"/>
          <w:vertAlign w:val="superscript"/>
        </w:rPr>
        <w:t>5–8</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6CA6AD98"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{"citationID":"GKQw4mq9","properties":{"formattedCitation":"\\super 1\\nosupersub{}","plainCitation":"1","noteIndex":0},"citationItems":[{"id":193,"uris":["http://zotero.org/users/10202395/items/RYEUYJAT"],"itemData":{"id":193,"type":"report","event-place":"Washington,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1</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6E54D2" w:rsidRPr="00E150CA" w:rsidDel="00A07A0D">
        <w:rPr>
          <w:rFonts w:ascii="Times New Roman" w:hAnsi="Times New Roman" w:cs="Times New Roman"/>
          <w:color w:val="000000"/>
          <w:shd w:val="clear" w:color="auto" w:fill="FFFFFF"/>
        </w:rPr>
        <w:instrText xml:space="preserve"> ADDIN ZOTERO_ITEM CSL_CITATION {"citationID":"f34kFOr5","properties":{"formattedCitation":"\\super 2\\nosupersub{}","plainCitation":"2","noteIndex":0},"citationItems":[{"id":50,"uris":["http://zotero.org/users/10202395/items/YQP93BN8"],"itemData":{"id":50,"type":"article-journal","abstract":"Cities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6E54D2" w:rsidRPr="00E150CA" w:rsidDel="00A07A0D">
        <w:rPr>
          <w:rFonts w:ascii="Times New Roman" w:hAnsi="Times New Roman" w:cs="Times New Roman"/>
          <w:color w:val="000000"/>
          <w:vertAlign w:val="superscript"/>
        </w:rPr>
        <w:t>2</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6F6877F9"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at increasing urban greenspace can reduce annual all-cause premature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{"citationID":"EA1Brj9c","properties":{"formattedCitation":"\\super 11\\nosupersub{}","plainCitation":"11","noteIndex":0},"citationItems":[{"id":191,"uris":["http://zotero.org/users/10202395/items/DXI3UYCR"],"itemData":{"id":191,"type":"article-journal","container-title":"The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11</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{"citationID":"2IFhD644","properties":{"formattedCitation":"\\super 12\\nosupersub{}","plainCitation":"12","noteIndex":0},"citationItems":[{"id":259,"uris":["http://zotero.org/users/10202395/items/AXXINCTS"],"itemData":{"id":259,"type":"article-journal","abstract":"Across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12</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10DB3CEC"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F9161A" w:rsidRPr="00E150CA">
        <w:rPr>
          <w:rFonts w:ascii="Times New Roman" w:hAnsi="Times New Roman" w:cs="Times New Roman"/>
          <w:color w:val="000000"/>
          <w:shd w:val="clear" w:color="auto" w:fill="FFFFFF"/>
        </w:rPr>
        <w:instrText xml:space="preserve"> ADDIN ZOTERO_ITEM CSL_CITATION {"citationID":"DAlaYyHt","properties":{"formattedCitation":"\\super 13\\nosupersub{}","plainCitation":"13","noteIndex":0},"citationItems":[{"id":754,"uris":["http://zotero.org/users/10202395/items/5RX5BIJN"],"itemData":{"id":754,"type":"article-journal","container-title":"The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F9161A" w:rsidRPr="00E150CA">
        <w:rPr>
          <w:rFonts w:ascii="Times New Roman" w:hAnsi="Times New Roman" w:cs="Times New Roman"/>
          <w:color w:val="000000"/>
          <w:vertAlign w:val="superscript"/>
        </w:rPr>
        <w:t>13</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3"/>
      <w:r w:rsidR="00703441">
        <w:rPr>
          <w:rFonts w:ascii="Times New Roman" w:hAnsi="Times New Roman" w:cs="Times New Roman"/>
          <w:color w:val="000000"/>
          <w:shd w:val="clear" w:color="auto" w:fill="FFFFFF"/>
        </w:rPr>
        <w:t>We update the Lancet Countdown methodology to capture population at a finer scale (100m instead of 1km resolution) and to remove 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3"/>
      <w:r w:rsidR="00834FE1">
        <w:rPr>
          <w:rStyle w:val="CommentReference"/>
        </w:rPr>
        <w:commentReference w:id="3"/>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excess or avoided 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greenspace over time across 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over 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04BB77BE"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ins w:id="4" w:author="Martin, Greta Katherine" w:date="2024-10-29T11:09:00Z" w16du:dateUtc="2024-10-29T15:09:00Z">
        <w:r w:rsidR="000011F2">
          <w:rPr>
            <w:rFonts w:ascii="Times New Roman" w:hAnsi="Times New Roman" w:cs="Times New Roman"/>
          </w:rPr>
          <w:t xml:space="preserve"> </w:t>
        </w:r>
      </w:ins>
      <w:del w:id="5" w:author="Martin, Greta Katherine" w:date="2024-10-29T11:09:00Z" w16du:dateUtc="2024-10-29T15:09:00Z">
        <w:r w:rsidR="00675FFE" w:rsidDel="000011F2">
          <w:rPr>
            <w:rFonts w:ascii="Times New Roman" w:hAnsi="Times New Roman" w:cs="Times New Roman"/>
          </w:rPr>
          <w:delText>-</w:delText>
        </w:r>
      </w:del>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CE7C15" w:rsidRPr="007C220F">
        <w:rPr>
          <w:rFonts w:ascii="Times New Roman" w:hAnsi="Times New Roman" w:cs="Times New Roman"/>
        </w:rPr>
        <w:instrText xml:space="preserve"> ADDIN ZOTERO_ITEM CSL_CITATION {"citationID":"rAD9MYvP","properties":{"formattedCitation":"\\super 14\\nosupersub{}","plainCitation":"14","noteIndex":0},"citationItems":[{"id":757,"uris":["http://zotero.org/users/10202395/items/FBYZPBIZ"],"itemData":{"id":757,"type":"dataset","abstract":"The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CE7C15" w:rsidRPr="007C220F">
        <w:rPr>
          <w:rFonts w:ascii="Times New Roman" w:hAnsi="Times New Roman" w:cs="Times New Roman"/>
          <w:vertAlign w:val="superscript"/>
        </w:rPr>
        <w:t>14</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commentRangeStart w:id="6"/>
      <w:commentRangeStart w:id="7"/>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commentRangeEnd w:id="6"/>
      <w:r w:rsidR="00AD0485">
        <w:rPr>
          <w:rStyle w:val="CommentReference"/>
        </w:rPr>
        <w:commentReference w:id="6"/>
      </w:r>
      <w:commentRangeEnd w:id="7"/>
      <w:r w:rsidR="00867BD2">
        <w:rPr>
          <w:rStyle w:val="CommentReference"/>
        </w:rPr>
        <w:commentReference w:id="7"/>
      </w:r>
      <w:r w:rsidR="00B723B6">
        <w:rPr>
          <w:rFonts w:ascii="Times New Roman" w:hAnsi="Times New Roman" w:cs="Times New Roman"/>
        </w:rPr>
        <w:t xml:space="preserve">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5580AFA"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Pr="00435A59">
        <w:rPr>
          <w:rFonts w:ascii="Times New Roman" w:hAnsi="Times New Roman" w:cs="Times New Roman"/>
        </w:rPr>
        <w:instrText xml:space="preserve"> ADDIN ZOTERO_ITEM CSL_CITATION {"citationID":"OkO2viWB","properties":{"formattedCitation":"\\super 15\\uc0\\u8211{}17\\nosupersub{}","plainCitation":"15–17","noteIndex":0},"citationItems":[{"id":620,"uris":["http://zotero.org/users/10202395/items/P63AXWQ7"],"itemData":{"id":620,"type":"article-journal","abstract":"Introduction: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Pr="00435A59">
        <w:rPr>
          <w:rFonts w:ascii="Times New Roman" w:hAnsi="Times New Roman" w:cs="Times New Roman"/>
          <w:vertAlign w:val="superscript"/>
        </w:rPr>
        <w:t>15–17</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75C31DA0"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(either excess or avoided)</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23D46135"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ins w:id="8" w:author="Martin, Greta Katherine" w:date="2024-10-29T11:09:00Z" w16du:dateUtc="2024-10-29T15:09:00Z">
        <w:r w:rsidR="000011F2">
          <w:rPr>
            <w:i w:val="0"/>
            <w:iCs w:val="0"/>
          </w:rPr>
          <w:t xml:space="preserve"> </w:t>
        </w:r>
      </w:ins>
      <w:del w:id="9" w:author="Martin, Greta Katherine" w:date="2024-10-29T11:09:00Z" w16du:dateUtc="2024-10-29T15:09:00Z">
        <w:r w:rsidR="00325681" w:rsidDel="000011F2">
          <w:rPr>
            <w:i w:val="0"/>
            <w:iCs w:val="0"/>
          </w:rPr>
          <w:delText>-</w:delText>
        </w:r>
      </w:del>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251CEECA"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{"citationID":"hcshdAsl","properties":{"formattedCitation":"\\super 18\\nosupersub{}","plainCitation":"18","noteIndex":0},"citationItems":[{"id":458,"uris":["http://zotero.org/users/10202395/items/SA6HEUQE"],"itemData":{"id":458,"type":"dataset","abstract":"The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18</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{"citationID":"QexbBpt5","properties":{"formattedCitation":"\\super 19\\nosupersub{}","plainCitation":"19","noteIndex":0},"citationItems":[{"id":453,"uris":["http://zotero.org/users/10202395/items/6HKTCU6S"],"itemData":{"id":453,"type":"document","title":"Population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65E16" w:rsidRPr="00265E16">
        <w:rPr>
          <w:rFonts w:ascii="Times New Roman" w:hAnsi="Times New Roman" w:cs="Times New Roman"/>
          <w:color w:val="000000"/>
          <w:vertAlign w:val="superscript"/>
        </w:rPr>
        <w:t>19</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AF3074" w:rsidRPr="00435A59">
        <w:rPr>
          <w:rFonts w:ascii="Times New Roman" w:hAnsi="Times New Roman" w:cs="Times New Roman"/>
        </w:rPr>
        <w:instrText xml:space="preserve"> ADDIN ZOTERO_ITEM CSL_CITATION {"citationID":"LKiwaD5p","properties":{"formattedCitation":"\\super 9\\nosupersub{}","plainCitation":"9","noteIndex":0},"citationItems":[{"id":410,"uris":["http://zotero.org/users/10202395/items/Q2YAVJ8R"],"itemData":{"id":410,"type":"article-journal","abstract":"BACKGROUND: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AF3074" w:rsidRPr="00435A59">
        <w:rPr>
          <w:rFonts w:ascii="Times New Roman" w:hAnsi="Times New Roman" w:cs="Times New Roman"/>
          <w:color w:val="000000"/>
          <w:vertAlign w:val="superscript"/>
        </w:rPr>
        <w:t>9</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1A41E6">
        <w:rPr>
          <w:rFonts w:ascii="Times New Roman" w:hAnsi="Times New Roman" w:cs="Times New Roman"/>
        </w:rPr>
        <w:t xml:space="preserve"> (</w:t>
      </w:r>
      <w:r w:rsidR="00AF0AB2">
        <w:rPr>
          <w:rFonts w:ascii="Times New Roman" w:hAnsi="Times New Roman" w:cs="Times New Roman"/>
        </w:rPr>
        <w:t>Fig. S1</w:t>
      </w:r>
      <w:r w:rsidR="001A41E6">
        <w:rPr>
          <w:rFonts w:ascii="Times New Roman" w:hAnsi="Times New Roman" w:cs="Times New Roman"/>
        </w:rPr>
        <w:t>)</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4B801EA0"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65E16">
        <w:rPr>
          <w:rFonts w:ascii="Times New Roman" w:hAnsi="Times New Roman" w:cs="Times New Roman"/>
        </w:rPr>
        <w:instrText xml:space="preserve"> ADDIN ZOTERO_ITEM CSL_CITATION {"citationID":"RvaAKQDF","properties":{"formattedCitation":"\\super 20\\nosupersub{}","plainCitation":"20","noteIndex":0},"citationItems":[{"id":764,"uris":["http://zotero.org/users/10202395/items/DXZ976R9"],"itemData":{"id":764,"type":"dataset","title":"Standard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65E16" w:rsidRPr="00265E16">
        <w:rPr>
          <w:rFonts w:ascii="Times New Roman" w:hAnsi="Times New Roman" w:cs="Times New Roman"/>
          <w:vertAlign w:val="superscript"/>
        </w:rPr>
        <w:t>20</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w:t>
      </w:r>
      <w:r w:rsidR="00AC0A44">
        <w:rPr>
          <w:rFonts w:ascii="Times New Roman" w:hAnsi="Times New Roman" w:cs="Times New Roman"/>
        </w:rPr>
        <w:t xml:space="preserve"> </w:t>
      </w:r>
      <w:r w:rsidR="00AC0A44">
        <w:rPr>
          <w:rFonts w:ascii="Times New Roman" w:hAnsi="Times New Roman" w:cs="Times New Roman"/>
        </w:rPr>
        <w:t>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4C2D43">
        <w:rPr>
          <w:rFonts w:ascii="Times New Roman" w:hAnsi="Times New Roman" w:cs="Times New Roman"/>
        </w:rPr>
        <w:instrText xml:space="preserve"> ADDIN ZOTERO_ITEM CSL_CITATION {"citationID":"STzXovLg","properties":{"formattedCitation":"\\super 21\\nosupersub{}","plainCitation":"21","noteIndex":0},"citationItems":[{"id":765,"uris":["http://zotero.org/users/10202395/items/D9BXIT3D"],"itemData":{"id":765,"type":"article-journal","abstract":"We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4C2D43" w:rsidRPr="004C2D43">
        <w:rPr>
          <w:rFonts w:ascii="Times New Roman" w:hAnsi="Times New Roman" w:cs="Times New Roman"/>
          <w:vertAlign w:val="superscript"/>
        </w:rPr>
        <w:t>21</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Results</w:t>
      </w:r>
    </w:p>
    <w:p w14:paraId="3CBD27E3" w14:textId="77777777" w:rsidR="0047751C" w:rsidRDefault="0047751C" w:rsidP="00551D54">
      <w:pPr>
        <w:rPr>
          <w:rFonts w:ascii="Times New Roman" w:hAnsi="Times New Roman" w:cs="Times New Roman"/>
        </w:rPr>
      </w:pPr>
    </w:p>
    <w:p w14:paraId="6902CE68" w14:textId="64A16A38" w:rsidR="00325F51"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Peak</w:t>
      </w:r>
      <w:r w:rsidR="00B86455">
        <w:rPr>
          <w:rFonts w:ascii="Times New Roman" w:hAnsi="Times New Roman" w:cs="Times New Roman"/>
        </w:rPr>
        <w:t xml:space="preserve"> </w:t>
      </w:r>
      <w:r w:rsidR="00B86455">
        <w:rPr>
          <w:rFonts w:ascii="Times New Roman" w:hAnsi="Times New Roman" w:cs="Times New Roman"/>
        </w:rPr>
        <w:t>season NDVI is correlated with</w:t>
      </w:r>
      <w:r w:rsidR="00B86455">
        <w:rPr>
          <w:rFonts w:ascii="Times New Roman" w:hAnsi="Times New Roman" w:cs="Times New Roman"/>
        </w:rPr>
        <w:t xml:space="preserve"> geographic region (Fig. S4) and</w:t>
      </w:r>
      <w:r w:rsidR="00B86455">
        <w:rPr>
          <w:rFonts w:ascii="Times New Roman" w:hAnsi="Times New Roman" w:cs="Times New Roman"/>
        </w:rPr>
        <w:t xml:space="preserve">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w:t>
      </w:r>
      <w:r w:rsidR="00B86455">
        <w:rPr>
          <w:rFonts w:ascii="Times New Roman" w:hAnsi="Times New Roman" w:cs="Times New Roman"/>
        </w:rPr>
        <w:t xml:space="preserve"> Peak-season 2019-2023 NDVI was highest on average in Melanesia (0.417), North America (0.384), and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w:t>
      </w:r>
      <w:r w:rsidR="00A04320">
        <w:rPr>
          <w:rFonts w:ascii="Times New Roman" w:hAnsi="Times New Roman" w:cs="Times New Roman"/>
        </w:rPr>
        <w:t xml:space="preserve">and North Africa </w:t>
      </w:r>
      <w:r w:rsidR="00A04320">
        <w:rPr>
          <w:rFonts w:ascii="Times New Roman" w:hAnsi="Times New Roman" w:cs="Times New Roman"/>
        </w:rPr>
        <w:t>w</w:t>
      </w:r>
      <w:r w:rsidR="00A04320">
        <w:rPr>
          <w:rFonts w:ascii="Times New Roman" w:hAnsi="Times New Roman" w:cs="Times New Roman"/>
        </w:rPr>
        <w:t>ere</w:t>
      </w:r>
      <w:r w:rsidR="00A04320">
        <w:rPr>
          <w:rFonts w:ascii="Times New Roman" w:hAnsi="Times New Roman" w:cs="Times New Roman"/>
        </w:rPr>
        <w:t xml:space="preserve"> the least green, with regional city average</w:t>
      </w:r>
      <w:r w:rsidR="00A04320">
        <w:rPr>
          <w:rFonts w:ascii="Times New Roman" w:hAnsi="Times New Roman" w:cs="Times New Roman"/>
        </w:rPr>
        <w:t>s</w:t>
      </w:r>
      <w:r w:rsidR="00A04320">
        <w:rPr>
          <w:rFonts w:ascii="Times New Roman" w:hAnsi="Times New Roman" w:cs="Times New Roman"/>
        </w:rPr>
        <w:t xml:space="preserve"> of 0.14</w:t>
      </w:r>
      <w:r w:rsidR="00A04320">
        <w:rPr>
          <w:rFonts w:ascii="Times New Roman" w:hAnsi="Times New Roman" w:cs="Times New Roman"/>
        </w:rPr>
        <w:t>9 and 0.175</w:t>
      </w:r>
      <w:r w:rsidR="00A04320">
        <w:rPr>
          <w:rFonts w:ascii="Times New Roman" w:hAnsi="Times New Roman" w:cs="Times New Roman"/>
        </w:rPr>
        <w:t xml:space="preserve"> across </w:t>
      </w:r>
      <w:r w:rsidR="00A04320">
        <w:rPr>
          <w:rFonts w:ascii="Times New Roman" w:hAnsi="Times New Roman" w:cs="Times New Roman"/>
        </w:rPr>
        <w:t>their</w:t>
      </w:r>
      <w:r w:rsidR="00A04320">
        <w:rPr>
          <w:rFonts w:ascii="Times New Roman" w:hAnsi="Times New Roman" w:cs="Times New Roman"/>
        </w:rPr>
        <w:t xml:space="preserve"> cities</w:t>
      </w:r>
      <w:r w:rsidR="00A04320">
        <w:rPr>
          <w:rFonts w:ascii="Times New Roman" w:hAnsi="Times New Roman" w:cs="Times New Roman"/>
        </w:rPr>
        <w:t>, respectively</w:t>
      </w:r>
      <w:r w:rsidR="00A04320">
        <w:rPr>
          <w:rFonts w:ascii="Times New Roman" w:hAnsi="Times New Roman" w:cs="Times New Roman"/>
        </w:rPr>
        <w:t xml:space="preserve">. </w:t>
      </w:r>
      <w:r w:rsidR="00A40822">
        <w:rPr>
          <w:rFonts w:ascii="Times New Roman" w:hAnsi="Times New Roman" w:cs="Times New Roman"/>
        </w:rPr>
        <w:t>More broadly,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p>
    <w:p w14:paraId="042DBDC7" w14:textId="77777777" w:rsidR="00325F51" w:rsidRDefault="00325F51" w:rsidP="00551D54">
      <w:pPr>
        <w:rPr>
          <w:rFonts w:ascii="Times New Roman" w:hAnsi="Times New Roman" w:cs="Times New Roman"/>
        </w:rPr>
      </w:pPr>
    </w:p>
    <w:p w14:paraId="05C2EE37" w14:textId="0454AFCC"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 (Fig</w:t>
      </w:r>
      <w:r w:rsidR="006D7B2F">
        <w:rPr>
          <w:rFonts w:ascii="Times New Roman" w:hAnsi="Times New Roman" w:cs="Times New Roman"/>
        </w:rPr>
        <w:t>. 1</w:t>
      </w:r>
      <w:r>
        <w:rPr>
          <w:rFonts w:ascii="Times New Roman" w:hAnsi="Times New Roman" w:cs="Times New Roman"/>
        </w:rPr>
        <w:t>). Across the 1,041 cities, the average percent change over this period was -0.46%, ranging from -22.29% to 29.38%.</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78423347">
            <wp:simplePos x="0" y="0"/>
            <wp:positionH relativeFrom="column">
              <wp:posOffset>0</wp:posOffset>
            </wp:positionH>
            <wp:positionV relativeFrom="paragraph">
              <wp:posOffset>0</wp:posOffset>
            </wp:positionV>
            <wp:extent cx="5943600" cy="5943600"/>
            <wp:effectExtent l="0" t="0" r="0" b="0"/>
            <wp:wrapTight wrapText="bothSides">
              <wp:wrapPolygon edited="0">
                <wp:start x="138" y="0"/>
                <wp:lineTo x="0" y="323"/>
                <wp:lineTo x="0" y="462"/>
                <wp:lineTo x="231" y="738"/>
                <wp:lineTo x="231" y="6646"/>
                <wp:lineTo x="46" y="7200"/>
                <wp:lineTo x="0" y="7615"/>
                <wp:lineTo x="0" y="7662"/>
                <wp:lineTo x="231" y="8123"/>
                <wp:lineTo x="231" y="14031"/>
                <wp:lineTo x="0" y="14585"/>
                <wp:lineTo x="0" y="14769"/>
                <wp:lineTo x="231" y="15508"/>
                <wp:lineTo x="231" y="21323"/>
                <wp:lineTo x="16015" y="21323"/>
                <wp:lineTo x="20769" y="21092"/>
                <wp:lineTo x="20815" y="14769"/>
                <wp:lineTo x="16015" y="14031"/>
                <wp:lineTo x="20815" y="14031"/>
                <wp:lineTo x="21508" y="13938"/>
                <wp:lineTo x="21508" y="7431"/>
                <wp:lineTo x="19569" y="7385"/>
                <wp:lineTo x="3831" y="7385"/>
                <wp:lineTo x="21415" y="6785"/>
                <wp:lineTo x="21508" y="231"/>
                <wp:lineTo x="415" y="0"/>
                <wp:lineTo x="138"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0"/>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2EE4466A"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9F23F4">
        <w:rPr>
          <w:rFonts w:ascii="Times New Roman" w:hAnsi="Times New Roman" w:cs="Times New Roman"/>
          <w:b/>
          <w:bCs/>
          <w:i/>
          <w:iCs/>
        </w:rPr>
        <w:t>1</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NDVI</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7B0BCEE1" w14:textId="5A3A4E6D" w:rsidR="00ED662B" w:rsidRPr="00AC5493" w:rsidDel="009D595E" w:rsidRDefault="00ED662B" w:rsidP="00AC5493">
      <w:pPr>
        <w:rPr>
          <w:del w:id="10" w:author="Martin, Greta Katherine" w:date="2024-10-29T11:26:00Z" w16du:dateUtc="2024-10-29T15:26:00Z"/>
          <w:rFonts w:ascii="Times New Roman" w:hAnsi="Times New Roman" w:cs="Times New Roman"/>
        </w:rPr>
      </w:pPr>
    </w:p>
    <w:p w14:paraId="4EA63039" w14:textId="77777777" w:rsidR="00FA2EC9" w:rsidDel="009D595E" w:rsidRDefault="00FA2EC9" w:rsidP="00551D54">
      <w:pPr>
        <w:rPr>
          <w:del w:id="11" w:author="Martin, Greta Katherine" w:date="2024-10-29T11:26:00Z" w16du:dateUtc="2024-10-29T15:26:00Z"/>
          <w:rFonts w:ascii="Times New Roman" w:hAnsi="Times New Roman" w:cs="Times New Roman"/>
        </w:rPr>
      </w:pPr>
    </w:p>
    <w:p w14:paraId="66123C48" w14:textId="77777777" w:rsidR="007C73A9" w:rsidDel="009D595E" w:rsidRDefault="007C73A9" w:rsidP="00551D54">
      <w:pPr>
        <w:rPr>
          <w:del w:id="12" w:author="Martin, Greta Katherine" w:date="2024-10-29T11:26:00Z" w16du:dateUtc="2024-10-29T15:26:00Z"/>
          <w:rFonts w:ascii="Times New Roman" w:hAnsi="Times New Roman" w:cs="Times New Roman"/>
        </w:rPr>
      </w:pPr>
    </w:p>
    <w:p w14:paraId="7C242E7E" w14:textId="77777777" w:rsidR="007C73A9" w:rsidDel="009D595E" w:rsidRDefault="007C73A9" w:rsidP="00551D54">
      <w:pPr>
        <w:rPr>
          <w:del w:id="13" w:author="Martin, Greta Katherine" w:date="2024-10-29T11:26:00Z" w16du:dateUtc="2024-10-29T15:26:00Z"/>
          <w:rFonts w:ascii="Times New Roman" w:hAnsi="Times New Roman" w:cs="Times New Roman"/>
        </w:rPr>
      </w:pPr>
    </w:p>
    <w:p w14:paraId="0D3E9584" w14:textId="77777777" w:rsidR="008443E7" w:rsidRDefault="008443E7" w:rsidP="003771C7">
      <w:pPr>
        <w:rPr>
          <w:ins w:id="14" w:author="Martin, Greta Katherine" w:date="2024-10-29T10:23:00Z" w16du:dateUtc="2024-10-29T14:23:00Z"/>
          <w:rFonts w:ascii="Times New Roman" w:hAnsi="Times New Roman" w:cs="Times New Roman"/>
        </w:rPr>
      </w:pPr>
    </w:p>
    <w:p w14:paraId="68FB2AF5" w14:textId="77777777" w:rsidR="004902E4" w:rsidRDefault="00E16E03" w:rsidP="003771C7">
      <w:pPr>
        <w:rPr>
          <w:ins w:id="15" w:author="Martin, Greta Katherine" w:date="2024-10-29T11:34:00Z" w16du:dateUtc="2024-10-29T15:34:00Z"/>
          <w:rFonts w:ascii="Times New Roman" w:hAnsi="Times New Roman" w:cs="Times New Roman"/>
        </w:rPr>
      </w:pPr>
      <w:r>
        <w:rPr>
          <w:rFonts w:ascii="Times New Roman" w:hAnsi="Times New Roman" w:cs="Times New Roman"/>
        </w:rPr>
        <w:t xml:space="preserve">Strong regional trends appear in the percent change across these two time periods. Sub-Saharan Africa has 6 of the 10 cities with the largest decreases from 2014-18 to 2019-23. By contrast, 39 of the top 50 cities with the greatest percent increase in NDVI between these two time periods </w:t>
      </w:r>
      <w:proofErr w:type="gramStart"/>
      <w:r>
        <w:rPr>
          <w:rFonts w:ascii="Times New Roman" w:hAnsi="Times New Roman" w:cs="Times New Roman"/>
        </w:rPr>
        <w:t>are located in</w:t>
      </w:r>
      <w:proofErr w:type="gramEnd"/>
      <w:r>
        <w:rPr>
          <w:rFonts w:ascii="Times New Roman" w:hAnsi="Times New Roman" w:cs="Times New Roman"/>
        </w:rPr>
        <w:t xml:space="preserve"> Eastern Asia (</w:t>
      </w:r>
      <w:del w:id="16" w:author="Martin, Greta Katherine" w:date="2024-10-29T11:34:00Z" w16du:dateUtc="2024-10-29T15:34:00Z">
        <w:r w:rsidDel="00E16E03">
          <w:rPr>
            <w:rFonts w:ascii="Times New Roman" w:hAnsi="Times New Roman" w:cs="Times New Roman"/>
          </w:rPr>
          <w:delText>Table S1</w:delText>
        </w:r>
      </w:del>
      <w:ins w:id="17" w:author="Martin, Greta Katherine" w:date="2024-10-29T11:34:00Z" w16du:dateUtc="2024-10-29T15:34:00Z">
        <w:r>
          <w:rPr>
            <w:rFonts w:ascii="Times New Roman" w:hAnsi="Times New Roman" w:cs="Times New Roman"/>
          </w:rPr>
          <w:t>Fig. 2</w:t>
        </w:r>
      </w:ins>
      <w:r>
        <w:rPr>
          <w:rFonts w:ascii="Times New Roman" w:hAnsi="Times New Roman" w:cs="Times New Roman"/>
        </w:rPr>
        <w:t>).</w:t>
      </w:r>
    </w:p>
    <w:p w14:paraId="04355BBF" w14:textId="20F4C375" w:rsidR="003771C7" w:rsidRDefault="003771C7" w:rsidP="003771C7">
      <w:pPr>
        <w:rPr>
          <w:rFonts w:ascii="Times New Roman" w:hAnsi="Times New Roman" w:cs="Times New Roman"/>
        </w:rPr>
      </w:pPr>
      <w:r>
        <w:rPr>
          <w:rFonts w:ascii="Times New Roman" w:hAnsi="Times New Roman" w:cs="Times New Roman"/>
        </w:rPr>
        <w:lastRenderedPageBreak/>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 xml:space="preserve">average of 5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3).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xml:space="preserve">. Eastern Asia had an average </w:t>
      </w:r>
      <w:r w:rsidR="00E928D9">
        <w:rPr>
          <w:rFonts w:ascii="Times New Roman" w:hAnsi="Times New Roman" w:cs="Times New Roman"/>
        </w:rPr>
        <w:t xml:space="preserve">reduction </w:t>
      </w:r>
      <w:r w:rsidR="009D59E2">
        <w:rPr>
          <w:rFonts w:ascii="Times New Roman" w:hAnsi="Times New Roman" w:cs="Times New Roman"/>
        </w:rPr>
        <w:t xml:space="preserve">of 107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 xml:space="preserve">ranging from 324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an average of 141 and 91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 xml:space="preserve">-regional variation existed for these regions as well- ranging from 521 </w:t>
      </w:r>
      <w:r w:rsidR="00373D6B">
        <w:rPr>
          <w:rFonts w:ascii="Times New Roman" w:hAnsi="Times New Roman" w:cs="Times New Roman"/>
        </w:rPr>
        <w:t xml:space="preserve">more </w:t>
      </w:r>
      <w:r w:rsidR="00C06B07">
        <w:rPr>
          <w:rFonts w:ascii="Times New Roman" w:hAnsi="Times New Roman" w:cs="Times New Roman"/>
        </w:rPr>
        <w:t xml:space="preserve">deaths to 87 </w:t>
      </w:r>
      <w:r w:rsidR="00373D6B">
        <w:rPr>
          <w:rFonts w:ascii="Times New Roman" w:hAnsi="Times New Roman" w:cs="Times New Roman"/>
        </w:rPr>
        <w:t xml:space="preserve">fewer </w:t>
      </w:r>
      <w:r w:rsidR="00C06B07">
        <w:rPr>
          <w:rFonts w:ascii="Times New Roman" w:hAnsi="Times New Roman" w:cs="Times New Roman"/>
        </w:rPr>
        <w:t xml:space="preserve">deaths per 100,000 in South-eastern Asia and from 511 </w:t>
      </w:r>
      <w:r w:rsidR="00373D6B">
        <w:rPr>
          <w:rFonts w:ascii="Times New Roman" w:hAnsi="Times New Roman" w:cs="Times New Roman"/>
        </w:rPr>
        <w:t xml:space="preserve">more </w:t>
      </w:r>
      <w:r w:rsidR="00C06B07">
        <w:rPr>
          <w:rFonts w:ascii="Times New Roman" w:hAnsi="Times New Roman" w:cs="Times New Roman"/>
        </w:rPr>
        <w:t xml:space="preserve">deaths to 212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66C4AE69" w:rsidR="007C73A9" w:rsidRDefault="009D595E" w:rsidP="00551D54">
      <w:pPr>
        <w:rPr>
          <w:rFonts w:ascii="Times New Roman" w:hAnsi="Times New Roman" w:cs="Times New Roman"/>
        </w:rPr>
      </w:pPr>
      <w:ins w:id="18" w:author="Martin, Greta Katherine" w:date="2024-10-29T11:27:00Z" w16du:dateUtc="2024-10-29T15:27:00Z">
        <w:r>
          <w:rPr>
            <w:rFonts w:ascii="Times New Roman" w:hAnsi="Times New Roman" w:cs="Times New Roman"/>
            <w:noProof/>
          </w:rPr>
          <w:drawing>
            <wp:anchor distT="0" distB="0" distL="114300" distR="114300" simplePos="0" relativeHeight="251660288" behindDoc="1" locked="0" layoutInCell="1" allowOverlap="1" wp14:anchorId="2263EB61" wp14:editId="2EEBC755">
              <wp:simplePos x="0" y="0"/>
              <wp:positionH relativeFrom="column">
                <wp:posOffset>0</wp:posOffset>
              </wp:positionH>
              <wp:positionV relativeFrom="paragraph">
                <wp:posOffset>635</wp:posOffset>
              </wp:positionV>
              <wp:extent cx="5943600" cy="5943600"/>
              <wp:effectExtent l="0" t="0" r="0" b="0"/>
              <wp:wrapTight wrapText="bothSides">
                <wp:wrapPolygon edited="0">
                  <wp:start x="138" y="0"/>
                  <wp:lineTo x="0" y="323"/>
                  <wp:lineTo x="0" y="462"/>
                  <wp:lineTo x="4431" y="738"/>
                  <wp:lineTo x="3646" y="1062"/>
                  <wp:lineTo x="3600" y="1985"/>
                  <wp:lineTo x="6554" y="2215"/>
                  <wp:lineTo x="4154" y="2215"/>
                  <wp:lineTo x="3923" y="2262"/>
                  <wp:lineTo x="4062" y="2954"/>
                  <wp:lineTo x="3554" y="3415"/>
                  <wp:lineTo x="3462" y="3554"/>
                  <wp:lineTo x="3415" y="4385"/>
                  <wp:lineTo x="3646" y="4431"/>
                  <wp:lineTo x="5908" y="4431"/>
                  <wp:lineTo x="1754" y="4615"/>
                  <wp:lineTo x="1754" y="5031"/>
                  <wp:lineTo x="3923" y="5215"/>
                  <wp:lineTo x="3277" y="5354"/>
                  <wp:lineTo x="3277" y="5908"/>
                  <wp:lineTo x="1615" y="6277"/>
                  <wp:lineTo x="692" y="6508"/>
                  <wp:lineTo x="692" y="6831"/>
                  <wp:lineTo x="3462" y="7385"/>
                  <wp:lineTo x="4292" y="7385"/>
                  <wp:lineTo x="4292" y="7892"/>
                  <wp:lineTo x="4985" y="8123"/>
                  <wp:lineTo x="2908" y="8262"/>
                  <wp:lineTo x="2908" y="8677"/>
                  <wp:lineTo x="6554" y="8862"/>
                  <wp:lineTo x="2954" y="8862"/>
                  <wp:lineTo x="3000" y="9462"/>
                  <wp:lineTo x="7431" y="9600"/>
                  <wp:lineTo x="7338" y="9831"/>
                  <wp:lineTo x="8677" y="10338"/>
                  <wp:lineTo x="0" y="10754"/>
                  <wp:lineTo x="0" y="11262"/>
                  <wp:lineTo x="6554" y="11815"/>
                  <wp:lineTo x="3831" y="11815"/>
                  <wp:lineTo x="3554" y="11862"/>
                  <wp:lineTo x="3554" y="12554"/>
                  <wp:lineTo x="3923" y="13292"/>
                  <wp:lineTo x="3923" y="13892"/>
                  <wp:lineTo x="4431" y="14031"/>
                  <wp:lineTo x="6554" y="14031"/>
                  <wp:lineTo x="3508" y="14215"/>
                  <wp:lineTo x="3508" y="14585"/>
                  <wp:lineTo x="6554" y="14769"/>
                  <wp:lineTo x="3738" y="14815"/>
                  <wp:lineTo x="1800" y="15138"/>
                  <wp:lineTo x="1754" y="15785"/>
                  <wp:lineTo x="2954" y="16246"/>
                  <wp:lineTo x="3738" y="16246"/>
                  <wp:lineTo x="3323" y="16662"/>
                  <wp:lineTo x="3323" y="16985"/>
                  <wp:lineTo x="3646" y="16985"/>
                  <wp:lineTo x="738" y="17262"/>
                  <wp:lineTo x="738" y="17677"/>
                  <wp:lineTo x="4292" y="17862"/>
                  <wp:lineTo x="4292" y="18277"/>
                  <wp:lineTo x="6554" y="18462"/>
                  <wp:lineTo x="4754" y="18462"/>
                  <wp:lineTo x="2862" y="18831"/>
                  <wp:lineTo x="2954" y="20031"/>
                  <wp:lineTo x="6323" y="20677"/>
                  <wp:lineTo x="6692" y="20677"/>
                  <wp:lineTo x="6692" y="20954"/>
                  <wp:lineTo x="10523" y="21369"/>
                  <wp:lineTo x="12969" y="21462"/>
                  <wp:lineTo x="16062" y="21462"/>
                  <wp:lineTo x="17862" y="21369"/>
                  <wp:lineTo x="20723" y="20954"/>
                  <wp:lineTo x="20677" y="20677"/>
                  <wp:lineTo x="20908" y="20677"/>
                  <wp:lineTo x="21462" y="20123"/>
                  <wp:lineTo x="21462" y="11031"/>
                  <wp:lineTo x="19292" y="10338"/>
                  <wp:lineTo x="21462" y="9877"/>
                  <wp:lineTo x="21231" y="9600"/>
                  <wp:lineTo x="21508" y="9508"/>
                  <wp:lineTo x="21508" y="185"/>
                  <wp:lineTo x="415" y="0"/>
                  <wp:lineTo x="138" y="0"/>
                </wp:wrapPolygon>
              </wp:wrapTight>
              <wp:docPr id="14690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318" name="Picture 1469002318"/>
                      <pic:cNvPicPr/>
                    </pic:nvPicPr>
                    <pic:blipFill>
                      <a:blip r:embed="rId11"/>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ins>
    </w:p>
    <w:p w14:paraId="1904F4FD" w14:textId="6E0C0891" w:rsidR="005B2BD0" w:rsidRDefault="005B2BD0" w:rsidP="00551D54">
      <w:pPr>
        <w:rPr>
          <w:rFonts w:ascii="Times New Roman" w:hAnsi="Times New Roman" w:cs="Times New Roman"/>
          <w:i/>
          <w:iCs/>
        </w:rPr>
      </w:pPr>
    </w:p>
    <w:p w14:paraId="199095B6" w14:textId="3D5C9582" w:rsidR="0049174D" w:rsidRDefault="0049174D" w:rsidP="00551D54">
      <w:pPr>
        <w:rPr>
          <w:rFonts w:ascii="Times New Roman" w:hAnsi="Times New Roman" w:cs="Times New Roman"/>
        </w:rPr>
      </w:pPr>
    </w:p>
    <w:p w14:paraId="5E7D9206" w14:textId="77777777" w:rsidR="004902E4" w:rsidRDefault="004902E4" w:rsidP="00551D54">
      <w:pPr>
        <w:rPr>
          <w:ins w:id="19" w:author="Martin, Greta Katherine" w:date="2024-10-29T11:34:00Z" w16du:dateUtc="2024-10-29T15:34:00Z"/>
          <w:rFonts w:ascii="Times New Roman" w:hAnsi="Times New Roman" w:cs="Times New Roman"/>
          <w:b/>
          <w:bCs/>
          <w:i/>
          <w:iCs/>
        </w:rPr>
      </w:pPr>
    </w:p>
    <w:p w14:paraId="72F33471" w14:textId="77777777" w:rsidR="004902E4" w:rsidRDefault="004902E4" w:rsidP="00551D54">
      <w:pPr>
        <w:rPr>
          <w:ins w:id="20" w:author="Martin, Greta Katherine" w:date="2024-10-29T11:34:00Z" w16du:dateUtc="2024-10-29T15:34:00Z"/>
          <w:rFonts w:ascii="Times New Roman" w:hAnsi="Times New Roman" w:cs="Times New Roman"/>
          <w:b/>
          <w:bCs/>
          <w:i/>
          <w:iCs/>
        </w:rPr>
      </w:pPr>
    </w:p>
    <w:p w14:paraId="7CEE42A4" w14:textId="77777777" w:rsidR="004902E4" w:rsidRDefault="004902E4" w:rsidP="00551D54">
      <w:pPr>
        <w:rPr>
          <w:ins w:id="21" w:author="Martin, Greta Katherine" w:date="2024-10-29T11:34:00Z" w16du:dateUtc="2024-10-29T15:34:00Z"/>
          <w:rFonts w:ascii="Times New Roman" w:hAnsi="Times New Roman" w:cs="Times New Roman"/>
          <w:b/>
          <w:bCs/>
          <w:i/>
          <w:iCs/>
        </w:rPr>
      </w:pPr>
    </w:p>
    <w:p w14:paraId="467D8E44" w14:textId="77777777" w:rsidR="004902E4" w:rsidRDefault="004902E4" w:rsidP="00551D54">
      <w:pPr>
        <w:rPr>
          <w:ins w:id="22" w:author="Martin, Greta Katherine" w:date="2024-10-29T11:34:00Z" w16du:dateUtc="2024-10-29T15:34:00Z"/>
          <w:rFonts w:ascii="Times New Roman" w:hAnsi="Times New Roman" w:cs="Times New Roman"/>
          <w:b/>
          <w:bCs/>
          <w:i/>
          <w:iCs/>
        </w:rPr>
      </w:pPr>
    </w:p>
    <w:p w14:paraId="76C55FA4" w14:textId="77777777" w:rsidR="004902E4" w:rsidRDefault="004902E4" w:rsidP="00551D54">
      <w:pPr>
        <w:rPr>
          <w:ins w:id="23" w:author="Martin, Greta Katherine" w:date="2024-10-29T11:34:00Z" w16du:dateUtc="2024-10-29T15:34:00Z"/>
          <w:rFonts w:ascii="Times New Roman" w:hAnsi="Times New Roman" w:cs="Times New Roman"/>
          <w:b/>
          <w:bCs/>
          <w:i/>
          <w:iCs/>
        </w:rPr>
      </w:pPr>
    </w:p>
    <w:p w14:paraId="61009364" w14:textId="77777777" w:rsidR="004902E4" w:rsidRDefault="004902E4" w:rsidP="00551D54">
      <w:pPr>
        <w:rPr>
          <w:ins w:id="24" w:author="Martin, Greta Katherine" w:date="2024-10-29T11:34:00Z" w16du:dateUtc="2024-10-29T15:34:00Z"/>
          <w:rFonts w:ascii="Times New Roman" w:hAnsi="Times New Roman" w:cs="Times New Roman"/>
          <w:b/>
          <w:bCs/>
          <w:i/>
          <w:iCs/>
        </w:rPr>
      </w:pPr>
    </w:p>
    <w:p w14:paraId="587EADB0" w14:textId="77777777" w:rsidR="004902E4" w:rsidRDefault="004902E4" w:rsidP="00551D54">
      <w:pPr>
        <w:rPr>
          <w:ins w:id="25" w:author="Martin, Greta Katherine" w:date="2024-10-29T11:34:00Z" w16du:dateUtc="2024-10-29T15:34:00Z"/>
          <w:rFonts w:ascii="Times New Roman" w:hAnsi="Times New Roman" w:cs="Times New Roman"/>
          <w:b/>
          <w:bCs/>
          <w:i/>
          <w:iCs/>
        </w:rPr>
      </w:pPr>
    </w:p>
    <w:p w14:paraId="3F570FEC" w14:textId="77777777" w:rsidR="004902E4" w:rsidRDefault="004902E4" w:rsidP="00551D54">
      <w:pPr>
        <w:rPr>
          <w:ins w:id="26" w:author="Martin, Greta Katherine" w:date="2024-10-29T11:34:00Z" w16du:dateUtc="2024-10-29T15:34:00Z"/>
          <w:rFonts w:ascii="Times New Roman" w:hAnsi="Times New Roman" w:cs="Times New Roman"/>
          <w:b/>
          <w:bCs/>
          <w:i/>
          <w:iCs/>
        </w:rPr>
      </w:pPr>
    </w:p>
    <w:p w14:paraId="44EAF2DA" w14:textId="77777777" w:rsidR="004902E4" w:rsidRDefault="004902E4" w:rsidP="00551D54">
      <w:pPr>
        <w:rPr>
          <w:ins w:id="27" w:author="Martin, Greta Katherine" w:date="2024-10-29T11:34:00Z" w16du:dateUtc="2024-10-29T15:34:00Z"/>
          <w:rFonts w:ascii="Times New Roman" w:hAnsi="Times New Roman" w:cs="Times New Roman"/>
          <w:b/>
          <w:bCs/>
          <w:i/>
          <w:iCs/>
        </w:rPr>
      </w:pPr>
    </w:p>
    <w:p w14:paraId="58FC3A85" w14:textId="77777777" w:rsidR="004902E4" w:rsidRDefault="004902E4" w:rsidP="00551D54">
      <w:pPr>
        <w:rPr>
          <w:ins w:id="28" w:author="Martin, Greta Katherine" w:date="2024-10-29T11:34:00Z" w16du:dateUtc="2024-10-29T15:34:00Z"/>
          <w:rFonts w:ascii="Times New Roman" w:hAnsi="Times New Roman" w:cs="Times New Roman"/>
          <w:b/>
          <w:bCs/>
          <w:i/>
          <w:iCs/>
        </w:rPr>
      </w:pPr>
    </w:p>
    <w:p w14:paraId="32B731F7" w14:textId="77777777" w:rsidR="004902E4" w:rsidRDefault="004902E4" w:rsidP="00551D54">
      <w:pPr>
        <w:rPr>
          <w:ins w:id="29" w:author="Martin, Greta Katherine" w:date="2024-10-29T11:34:00Z" w16du:dateUtc="2024-10-29T15:34:00Z"/>
          <w:rFonts w:ascii="Times New Roman" w:hAnsi="Times New Roman" w:cs="Times New Roman"/>
          <w:b/>
          <w:bCs/>
          <w:i/>
          <w:iCs/>
        </w:rPr>
      </w:pPr>
    </w:p>
    <w:p w14:paraId="029A9A04" w14:textId="77777777" w:rsidR="004902E4" w:rsidRDefault="004902E4" w:rsidP="00551D54">
      <w:pPr>
        <w:rPr>
          <w:ins w:id="30" w:author="Martin, Greta Katherine" w:date="2024-10-29T11:34:00Z" w16du:dateUtc="2024-10-29T15:34:00Z"/>
          <w:rFonts w:ascii="Times New Roman" w:hAnsi="Times New Roman" w:cs="Times New Roman"/>
          <w:b/>
          <w:bCs/>
          <w:i/>
          <w:iCs/>
        </w:rPr>
      </w:pPr>
    </w:p>
    <w:p w14:paraId="7FA3C823" w14:textId="77777777" w:rsidR="004902E4" w:rsidRDefault="004902E4" w:rsidP="00551D54">
      <w:pPr>
        <w:rPr>
          <w:ins w:id="31" w:author="Martin, Greta Katherine" w:date="2024-10-29T11:35:00Z" w16du:dateUtc="2024-10-29T15:35:00Z"/>
          <w:rFonts w:ascii="Times New Roman" w:hAnsi="Times New Roman" w:cs="Times New Roman"/>
          <w:b/>
          <w:bCs/>
          <w:i/>
          <w:iCs/>
        </w:rPr>
      </w:pPr>
    </w:p>
    <w:p w14:paraId="34563256" w14:textId="77777777" w:rsidR="004902E4" w:rsidRDefault="004902E4" w:rsidP="00551D54">
      <w:pPr>
        <w:rPr>
          <w:ins w:id="32" w:author="Martin, Greta Katherine" w:date="2024-10-29T11:35:00Z" w16du:dateUtc="2024-10-29T15:35:00Z"/>
          <w:rFonts w:ascii="Times New Roman" w:hAnsi="Times New Roman" w:cs="Times New Roman"/>
          <w:b/>
          <w:bCs/>
          <w:i/>
          <w:iCs/>
        </w:rPr>
      </w:pPr>
    </w:p>
    <w:p w14:paraId="4CAA7256" w14:textId="77777777" w:rsidR="004902E4" w:rsidRDefault="004902E4" w:rsidP="00551D54">
      <w:pPr>
        <w:rPr>
          <w:ins w:id="33" w:author="Martin, Greta Katherine" w:date="2024-10-29T11:35:00Z" w16du:dateUtc="2024-10-29T15:35:00Z"/>
          <w:rFonts w:ascii="Times New Roman" w:hAnsi="Times New Roman" w:cs="Times New Roman"/>
          <w:b/>
          <w:bCs/>
          <w:i/>
          <w:iCs/>
        </w:rPr>
      </w:pPr>
    </w:p>
    <w:p w14:paraId="5C928683" w14:textId="77777777" w:rsidR="004902E4" w:rsidRDefault="004902E4" w:rsidP="00551D54">
      <w:pPr>
        <w:rPr>
          <w:ins w:id="34" w:author="Martin, Greta Katherine" w:date="2024-10-29T11:35:00Z" w16du:dateUtc="2024-10-29T15:35:00Z"/>
          <w:rFonts w:ascii="Times New Roman" w:hAnsi="Times New Roman" w:cs="Times New Roman"/>
          <w:b/>
          <w:bCs/>
          <w:i/>
          <w:iCs/>
        </w:rPr>
      </w:pPr>
    </w:p>
    <w:p w14:paraId="224FA2A8" w14:textId="77777777" w:rsidR="004902E4" w:rsidRDefault="004902E4" w:rsidP="00551D54">
      <w:pPr>
        <w:rPr>
          <w:ins w:id="35" w:author="Martin, Greta Katherine" w:date="2024-10-29T11:35:00Z" w16du:dateUtc="2024-10-29T15:35:00Z"/>
          <w:rFonts w:ascii="Times New Roman" w:hAnsi="Times New Roman" w:cs="Times New Roman"/>
          <w:b/>
          <w:bCs/>
          <w:i/>
          <w:iCs/>
        </w:rPr>
      </w:pPr>
    </w:p>
    <w:p w14:paraId="310C15D9" w14:textId="77777777" w:rsidR="004902E4" w:rsidRDefault="004902E4" w:rsidP="00551D54">
      <w:pPr>
        <w:rPr>
          <w:ins w:id="36" w:author="Martin, Greta Katherine" w:date="2024-10-29T11:35:00Z" w16du:dateUtc="2024-10-29T15:35:00Z"/>
          <w:rFonts w:ascii="Times New Roman" w:hAnsi="Times New Roman" w:cs="Times New Roman"/>
          <w:b/>
          <w:bCs/>
          <w:i/>
          <w:iCs/>
        </w:rPr>
      </w:pPr>
    </w:p>
    <w:p w14:paraId="3A29B291" w14:textId="77777777" w:rsidR="004902E4" w:rsidRDefault="004902E4" w:rsidP="00551D54">
      <w:pPr>
        <w:rPr>
          <w:ins w:id="37" w:author="Martin, Greta Katherine" w:date="2024-10-29T11:35:00Z" w16du:dateUtc="2024-10-29T15:35:00Z"/>
          <w:rFonts w:ascii="Times New Roman" w:hAnsi="Times New Roman" w:cs="Times New Roman"/>
          <w:b/>
          <w:bCs/>
          <w:i/>
          <w:iCs/>
        </w:rPr>
      </w:pPr>
    </w:p>
    <w:p w14:paraId="575F5BB0" w14:textId="77777777" w:rsidR="004902E4" w:rsidRDefault="004902E4" w:rsidP="00551D54">
      <w:pPr>
        <w:rPr>
          <w:ins w:id="38" w:author="Martin, Greta Katherine" w:date="2024-10-29T11:35:00Z" w16du:dateUtc="2024-10-29T15:35:00Z"/>
          <w:rFonts w:ascii="Times New Roman" w:hAnsi="Times New Roman" w:cs="Times New Roman"/>
          <w:b/>
          <w:bCs/>
          <w:i/>
          <w:iCs/>
        </w:rPr>
      </w:pPr>
    </w:p>
    <w:p w14:paraId="4FC98395" w14:textId="77777777" w:rsidR="004902E4" w:rsidRDefault="004902E4" w:rsidP="00551D54">
      <w:pPr>
        <w:rPr>
          <w:ins w:id="39" w:author="Martin, Greta Katherine" w:date="2024-10-29T11:35:00Z" w16du:dateUtc="2024-10-29T15:35:00Z"/>
          <w:rFonts w:ascii="Times New Roman" w:hAnsi="Times New Roman" w:cs="Times New Roman"/>
          <w:b/>
          <w:bCs/>
          <w:i/>
          <w:iCs/>
        </w:rPr>
      </w:pPr>
    </w:p>
    <w:p w14:paraId="62C5D35A" w14:textId="77777777" w:rsidR="004902E4" w:rsidRDefault="004902E4" w:rsidP="00551D54">
      <w:pPr>
        <w:rPr>
          <w:ins w:id="40" w:author="Martin, Greta Katherine" w:date="2024-10-29T11:35:00Z" w16du:dateUtc="2024-10-29T15:35:00Z"/>
          <w:rFonts w:ascii="Times New Roman" w:hAnsi="Times New Roman" w:cs="Times New Roman"/>
          <w:b/>
          <w:bCs/>
          <w:i/>
          <w:iCs/>
        </w:rPr>
      </w:pPr>
    </w:p>
    <w:p w14:paraId="427BBE80" w14:textId="77777777" w:rsidR="004902E4" w:rsidRDefault="004902E4" w:rsidP="00551D54">
      <w:pPr>
        <w:rPr>
          <w:ins w:id="41" w:author="Martin, Greta Katherine" w:date="2024-10-29T11:35:00Z" w16du:dateUtc="2024-10-29T15:35:00Z"/>
          <w:rFonts w:ascii="Times New Roman" w:hAnsi="Times New Roman" w:cs="Times New Roman"/>
          <w:b/>
          <w:bCs/>
          <w:i/>
          <w:iCs/>
        </w:rPr>
      </w:pPr>
    </w:p>
    <w:p w14:paraId="034629F9" w14:textId="77777777" w:rsidR="004902E4" w:rsidRDefault="004902E4" w:rsidP="00551D54">
      <w:pPr>
        <w:rPr>
          <w:ins w:id="42" w:author="Martin, Greta Katherine" w:date="2024-10-29T11:35:00Z" w16du:dateUtc="2024-10-29T15:35:00Z"/>
          <w:rFonts w:ascii="Times New Roman" w:hAnsi="Times New Roman" w:cs="Times New Roman"/>
          <w:b/>
          <w:bCs/>
          <w:i/>
          <w:iCs/>
        </w:rPr>
      </w:pPr>
    </w:p>
    <w:p w14:paraId="70001C0B" w14:textId="77777777" w:rsidR="004902E4" w:rsidRDefault="004902E4" w:rsidP="00551D54">
      <w:pPr>
        <w:rPr>
          <w:ins w:id="43" w:author="Martin, Greta Katherine" w:date="2024-10-29T11:35:00Z" w16du:dateUtc="2024-10-29T15:35:00Z"/>
          <w:rFonts w:ascii="Times New Roman" w:hAnsi="Times New Roman" w:cs="Times New Roman"/>
          <w:b/>
          <w:bCs/>
          <w:i/>
          <w:iCs/>
        </w:rPr>
      </w:pPr>
    </w:p>
    <w:p w14:paraId="58261D5C" w14:textId="4CB8FE49" w:rsidR="0049174D" w:rsidRDefault="0049174D" w:rsidP="00551D54">
      <w:pPr>
        <w:rPr>
          <w:ins w:id="44" w:author="Martin, Greta Katherine" w:date="2024-10-29T10:23:00Z" w16du:dateUtc="2024-10-29T14:23:00Z"/>
          <w:rFonts w:ascii="Times New Roman" w:hAnsi="Times New Roman" w:cs="Times New Roman"/>
          <w:i/>
          <w:iCs/>
        </w:rPr>
      </w:pPr>
      <w:r w:rsidRPr="0049174D">
        <w:rPr>
          <w:rFonts w:ascii="Times New Roman" w:hAnsi="Times New Roman" w:cs="Times New Roman"/>
          <w:b/>
          <w:bCs/>
          <w:i/>
          <w:iCs/>
        </w:rPr>
        <w:lastRenderedPageBreak/>
        <w:t>Figure 3.</w:t>
      </w:r>
      <w:r w:rsidRPr="0049174D">
        <w:rPr>
          <w:rFonts w:ascii="Times New Roman" w:hAnsi="Times New Roman" w:cs="Times New Roman"/>
          <w:i/>
          <w:iCs/>
        </w:rPr>
        <w:t xml:space="preserve"> </w:t>
      </w:r>
      <w:r w:rsidR="003A6EB2">
        <w:rPr>
          <w:rFonts w:ascii="Times New Roman" w:hAnsi="Times New Roman" w:cs="Times New Roman"/>
          <w:i/>
          <w:iCs/>
        </w:rPr>
        <w:t xml:space="preserve">Change in </w:t>
      </w:r>
      <w:r w:rsidR="001A3B3D">
        <w:rPr>
          <w:rFonts w:ascii="Times New Roman" w:hAnsi="Times New Roman" w:cs="Times New Roman"/>
          <w:i/>
          <w:iCs/>
        </w:rPr>
        <w:t xml:space="preserve">annual all-cause </w:t>
      </w:r>
      <w:r w:rsidR="003A6EB2">
        <w:rPr>
          <w:rFonts w:ascii="Times New Roman" w:hAnsi="Times New Roman" w:cs="Times New Roman"/>
          <w:i/>
          <w:iCs/>
        </w:rPr>
        <w:t xml:space="preserve">mortality </w:t>
      </w:r>
      <w:r w:rsidR="001A3B3D">
        <w:rPr>
          <w:rFonts w:ascii="Times New Roman" w:hAnsi="Times New Roman" w:cs="Times New Roman"/>
          <w:i/>
          <w:iCs/>
        </w:rPr>
        <w:t xml:space="preserve">per 100,000 population </w:t>
      </w:r>
      <w:r w:rsidR="003A6EB2">
        <w:rPr>
          <w:rFonts w:ascii="Times New Roman" w:hAnsi="Times New Roman" w:cs="Times New Roman"/>
          <w:i/>
          <w:iCs/>
        </w:rPr>
        <w:t xml:space="preserve">associated with NDVI </w:t>
      </w:r>
      <w:r w:rsidR="001A3B3D">
        <w:rPr>
          <w:rFonts w:ascii="Times New Roman" w:hAnsi="Times New Roman" w:cs="Times New Roman"/>
          <w:i/>
          <w:iCs/>
        </w:rPr>
        <w:t xml:space="preserve">changes </w:t>
      </w:r>
      <w:r w:rsidR="003A6EB2">
        <w:rPr>
          <w:rFonts w:ascii="Times New Roman" w:hAnsi="Times New Roman" w:cs="Times New Roman"/>
          <w:i/>
          <w:iCs/>
        </w:rPr>
        <w:t>from 2014-2018 to 2019-2023</w:t>
      </w:r>
      <w:r w:rsidR="00575730">
        <w:rPr>
          <w:rFonts w:ascii="Times New Roman" w:hAnsi="Times New Roman" w:cs="Times New Roman"/>
          <w:i/>
          <w:iCs/>
        </w:rPr>
        <w:t xml:space="preserve"> for 1,041 cities globally</w:t>
      </w:r>
      <w:r w:rsidR="003A6EB2">
        <w:rPr>
          <w:rFonts w:ascii="Times New Roman" w:hAnsi="Times New Roman" w:cs="Times New Roman"/>
          <w:i/>
          <w:iCs/>
        </w:rPr>
        <w:t xml:space="preserve">. </w:t>
      </w:r>
    </w:p>
    <w:p w14:paraId="415CF2A2" w14:textId="77777777" w:rsidR="008443E7" w:rsidRDefault="008443E7" w:rsidP="00551D54">
      <w:pPr>
        <w:rPr>
          <w:ins w:id="45" w:author="Martin, Greta Katherine" w:date="2024-10-29T10:23:00Z" w16du:dateUtc="2024-10-29T14:23:00Z"/>
          <w:rFonts w:ascii="Times New Roman" w:hAnsi="Times New Roman" w:cs="Times New Roman"/>
          <w:i/>
          <w:iCs/>
        </w:rPr>
      </w:pPr>
    </w:p>
    <w:p w14:paraId="4D8609CC" w14:textId="77777777" w:rsidR="008443E7" w:rsidRDefault="008443E7" w:rsidP="00551D54">
      <w:pPr>
        <w:rPr>
          <w:rFonts w:ascii="Times New Roman" w:hAnsi="Times New Roman" w:cs="Times New Roman"/>
          <w:i/>
          <w:iCs/>
        </w:rPr>
      </w:pPr>
    </w:p>
    <w:p w14:paraId="34534C29" w14:textId="68A9E6E2" w:rsidR="00EB77D4" w:rsidRDefault="00EB77D4" w:rsidP="00551D54">
      <w:pPr>
        <w:rPr>
          <w:rFonts w:ascii="Times New Roman" w:hAnsi="Times New Roman" w:cs="Times New Roman"/>
          <w:i/>
          <w:iCs/>
        </w:rPr>
      </w:pPr>
    </w:p>
    <w:p w14:paraId="4343B97A" w14:textId="1FE99876" w:rsidR="0049174D" w:rsidRDefault="00165BFB" w:rsidP="00551D54">
      <w:pPr>
        <w:rPr>
          <w:rFonts w:ascii="Times New Roman" w:hAnsi="Times New Roman" w:cs="Times New Roman"/>
        </w:rPr>
      </w:pPr>
      <w:commentRangeStart w:id="46"/>
      <w:r>
        <w:rPr>
          <w:rFonts w:ascii="Times New Roman" w:hAnsi="Times New Roman" w:cs="Times New Roman"/>
        </w:rPr>
        <w:t xml:space="preserve">In </w:t>
      </w:r>
      <w:commentRangeEnd w:id="46"/>
      <w:r w:rsidR="00EA6880">
        <w:rPr>
          <w:rStyle w:val="CommentReference"/>
        </w:rPr>
        <w:commentReference w:id="46"/>
      </w:r>
      <w:r>
        <w:rPr>
          <w:rFonts w:ascii="Times New Roman" w:hAnsi="Times New Roman" w:cs="Times New Roman"/>
        </w:rPr>
        <w:t xml:space="preserve">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and thus </w:t>
      </w:r>
      <w:r w:rsidR="00993AEA">
        <w:rPr>
          <w:rFonts w:ascii="Times New Roman" w:hAnsi="Times New Roman" w:cs="Times New Roman"/>
        </w:rPr>
        <w:t>had smaller magnitude</w:t>
      </w:r>
      <w:r>
        <w:rPr>
          <w:rFonts w:ascii="Times New Roman" w:hAnsi="Times New Roman" w:cs="Times New Roman"/>
        </w:rPr>
        <w:t xml:space="preserve"> changes in mortality associated with urban greenspace trends </w:t>
      </w:r>
      <w:r w:rsidR="000753B7">
        <w:rPr>
          <w:rFonts w:ascii="Times New Roman" w:hAnsi="Times New Roman" w:cs="Times New Roman"/>
        </w:rPr>
        <w:t xml:space="preserve">compared to other climates </w:t>
      </w:r>
      <w:r>
        <w:rPr>
          <w:rFonts w:ascii="Times New Roman" w:hAnsi="Times New Roman" w:cs="Times New Roman"/>
        </w:rPr>
        <w:t xml:space="preserve">(Fig. 4). </w:t>
      </w:r>
      <w:r w:rsidR="00E467F5">
        <w:rPr>
          <w:rFonts w:ascii="Times New Roman" w:hAnsi="Times New Roman" w:cs="Times New Roman"/>
        </w:rPr>
        <w:t xml:space="preserve">Temperate cities were similarly fairly evenly distributed between </w:t>
      </w:r>
      <w:del w:id="47" w:author="Martin, Greta Katherine" w:date="2024-10-28T18:13:00Z" w16du:dateUtc="2024-10-28T22:13:00Z">
        <w:r w:rsidR="00E467F5" w:rsidDel="001A41E6">
          <w:rPr>
            <w:rFonts w:ascii="Times New Roman" w:hAnsi="Times New Roman" w:cs="Times New Roman"/>
          </w:rPr>
          <w:delText xml:space="preserve">avoided </w:delText>
        </w:r>
      </w:del>
      <w:ins w:id="48" w:author="Martin, Greta Katherine" w:date="2024-10-28T18:13:00Z" w16du:dateUtc="2024-10-28T22:13:00Z">
        <w:r w:rsidR="001A41E6">
          <w:rPr>
            <w:rFonts w:ascii="Times New Roman" w:hAnsi="Times New Roman" w:cs="Times New Roman"/>
          </w:rPr>
          <w:t xml:space="preserve">those with fewer </w:t>
        </w:r>
      </w:ins>
      <w:r w:rsidR="00E467F5">
        <w:rPr>
          <w:rFonts w:ascii="Times New Roman" w:hAnsi="Times New Roman" w:cs="Times New Roman"/>
        </w:rPr>
        <w:t xml:space="preserve">and additional deaths associated with changes in NDVI between the two time </w:t>
      </w:r>
      <w:proofErr w:type="gramStart"/>
      <w:r w:rsidR="00E467F5">
        <w:rPr>
          <w:rFonts w:ascii="Times New Roman" w:hAnsi="Times New Roman" w:cs="Times New Roman"/>
        </w:rPr>
        <w:t>periods, but</w:t>
      </w:r>
      <w:proofErr w:type="gramEnd"/>
      <w:r w:rsidR="00E467F5">
        <w:rPr>
          <w:rFonts w:ascii="Times New Roman" w:hAnsi="Times New Roman" w:cs="Times New Roman"/>
        </w:rPr>
        <w:t xml:space="preserve"> had a much larger spread than arid cities. </w:t>
      </w:r>
      <w:r w:rsidR="0083671F">
        <w:rPr>
          <w:rFonts w:ascii="Times New Roman" w:hAnsi="Times New Roman" w:cs="Times New Roman"/>
        </w:rPr>
        <w:t>Tropical</w:t>
      </w:r>
      <w:r w:rsidR="00C91C00">
        <w:rPr>
          <w:rFonts w:ascii="Times New Roman" w:hAnsi="Times New Roman" w:cs="Times New Roman"/>
        </w:rPr>
        <w:t xml:space="preserve"> cities </w:t>
      </w:r>
      <w:r w:rsidR="0083671F">
        <w:rPr>
          <w:rFonts w:ascii="Times New Roman" w:hAnsi="Times New Roman" w:cs="Times New Roman"/>
        </w:rPr>
        <w:t xml:space="preserve">generally </w:t>
      </w:r>
      <w:r w:rsidR="00C91C00">
        <w:rPr>
          <w:rFonts w:ascii="Times New Roman" w:hAnsi="Times New Roman" w:cs="Times New Roman"/>
        </w:rPr>
        <w:t xml:space="preserve">became less green across the two </w:t>
      </w:r>
      <w:r w:rsidR="00C36EA4">
        <w:rPr>
          <w:rFonts w:ascii="Times New Roman" w:hAnsi="Times New Roman" w:cs="Times New Roman"/>
        </w:rPr>
        <w:t>time periods and had greater associated excess deaths.</w:t>
      </w:r>
      <w:r w:rsidR="00A10D1B">
        <w:rPr>
          <w:rFonts w:ascii="Times New Roman" w:hAnsi="Times New Roman" w:cs="Times New Roman"/>
        </w:rPr>
        <w:t xml:space="preserve"> In contrast, </w:t>
      </w:r>
      <w:r w:rsidR="00E74A19">
        <w:rPr>
          <w:rFonts w:ascii="Times New Roman" w:hAnsi="Times New Roman" w:cs="Times New Roman"/>
        </w:rPr>
        <w:t>continental cities were greener</w:t>
      </w:r>
      <w:r w:rsidR="00ED2483">
        <w:rPr>
          <w:rFonts w:ascii="Times New Roman" w:hAnsi="Times New Roman" w:cs="Times New Roman"/>
        </w:rPr>
        <w:t xml:space="preserve"> on average</w:t>
      </w:r>
      <w:r w:rsidR="00E74A19">
        <w:rPr>
          <w:rFonts w:ascii="Times New Roman" w:hAnsi="Times New Roman" w:cs="Times New Roman"/>
        </w:rPr>
        <w:t xml:space="preserve"> in 2019-2023 compared to 2014-2018 and experienced </w:t>
      </w:r>
      <w:r w:rsidR="00ED2483">
        <w:rPr>
          <w:rFonts w:ascii="Times New Roman" w:hAnsi="Times New Roman" w:cs="Times New Roman"/>
        </w:rPr>
        <w:t>associated reductions in deaths per 100,000.</w:t>
      </w:r>
      <w:r w:rsidR="008659CD">
        <w:rPr>
          <w:rFonts w:ascii="Times New Roman" w:hAnsi="Times New Roman" w:cs="Times New Roman"/>
        </w:rPr>
        <w:t xml:space="preserve"> </w:t>
      </w:r>
      <w:r w:rsidR="00A459D8">
        <w:rPr>
          <w:rFonts w:ascii="Times New Roman" w:hAnsi="Times New Roman" w:cs="Times New Roman"/>
        </w:rPr>
        <w:t>Despite these trends, t</w:t>
      </w:r>
      <w:r w:rsidR="008659CD">
        <w:rPr>
          <w:rFonts w:ascii="Times New Roman" w:hAnsi="Times New Roman" w:cs="Times New Roman"/>
        </w:rPr>
        <w:t xml:space="preserve">he spread across all climate classifications spanned from averted to excess deaths.  </w:t>
      </w:r>
    </w:p>
    <w:p w14:paraId="6468E882" w14:textId="77777777" w:rsidR="00540752" w:rsidRDefault="00540752" w:rsidP="00551D54">
      <w:pPr>
        <w:rPr>
          <w:rFonts w:ascii="Times New Roman" w:hAnsi="Times New Roman" w:cs="Times New Roman"/>
        </w:rPr>
      </w:pPr>
    </w:p>
    <w:p w14:paraId="27B5BCF3" w14:textId="77777777" w:rsidR="00540752" w:rsidRDefault="00540752" w:rsidP="00551D54">
      <w:pPr>
        <w:rPr>
          <w:rFonts w:ascii="Times New Roman" w:hAnsi="Times New Roman" w:cs="Times New Roman"/>
        </w:rPr>
      </w:pPr>
    </w:p>
    <w:p w14:paraId="4DDBE997" w14:textId="77777777" w:rsidR="00540752" w:rsidRDefault="00540752" w:rsidP="00551D54">
      <w:pPr>
        <w:rPr>
          <w:rFonts w:ascii="Times New Roman" w:hAnsi="Times New Roman" w:cs="Times New Roman"/>
        </w:rPr>
      </w:pPr>
    </w:p>
    <w:p w14:paraId="46AE23E9" w14:textId="7ACC552E" w:rsidR="00936E04" w:rsidRPr="00D57F4C" w:rsidRDefault="00D50D3C" w:rsidP="00936E04">
      <w:pPr>
        <w:rPr>
          <w:rFonts w:ascii="Times New Roman" w:hAnsi="Times New Roman" w:cs="Times New Roman"/>
          <w:i/>
          <w:iCs/>
        </w:rPr>
      </w:pPr>
      <w:commentRangeStart w:id="49"/>
      <w:r>
        <w:rPr>
          <w:rFonts w:ascii="Times New Roman" w:hAnsi="Times New Roman" w:cs="Times New Roman"/>
          <w:b/>
          <w:bCs/>
          <w:i/>
          <w:iCs/>
          <w:noProof/>
        </w:rPr>
        <w:drawing>
          <wp:anchor distT="0" distB="0" distL="114300" distR="114300" simplePos="0" relativeHeight="251659264" behindDoc="1" locked="0" layoutInCell="1" allowOverlap="1" wp14:anchorId="1CE0AA1E" wp14:editId="5B347F9D">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62943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318" name="Picture 62943318"/>
                    <pic:cNvPicPr/>
                  </pic:nvPicPr>
                  <pic:blipFill>
                    <a:blip r:embed="rId12"/>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36E04" w:rsidRPr="00D57F4C">
        <w:rPr>
          <w:rFonts w:ascii="Times New Roman" w:hAnsi="Times New Roman" w:cs="Times New Roman"/>
          <w:b/>
          <w:bCs/>
          <w:i/>
          <w:iCs/>
        </w:rPr>
        <w:t xml:space="preserve">Figure </w:t>
      </w:r>
      <w:commentRangeEnd w:id="49"/>
      <w:r w:rsidR="00A01D20">
        <w:rPr>
          <w:rStyle w:val="CommentReference"/>
        </w:rPr>
        <w:commentReference w:id="49"/>
      </w:r>
      <w:r w:rsidR="00936E04" w:rsidRPr="00D57F4C">
        <w:rPr>
          <w:rFonts w:ascii="Times New Roman" w:hAnsi="Times New Roman" w:cs="Times New Roman"/>
          <w:b/>
          <w:bCs/>
          <w:i/>
          <w:iCs/>
        </w:rPr>
        <w:t xml:space="preserve">4. </w:t>
      </w:r>
      <w:commentRangeStart w:id="50"/>
      <w:r w:rsidR="00AF3FCC" w:rsidRPr="00D57F4C">
        <w:rPr>
          <w:rFonts w:ascii="Times New Roman" w:hAnsi="Times New Roman" w:cs="Times New Roman"/>
          <w:i/>
          <w:iCs/>
        </w:rPr>
        <w:t xml:space="preserve">Change </w:t>
      </w:r>
      <w:commentRangeEnd w:id="50"/>
      <w:r w:rsidR="005246F9">
        <w:rPr>
          <w:rStyle w:val="CommentReference"/>
        </w:rPr>
        <w:commentReference w:id="50"/>
      </w:r>
      <w:r w:rsidR="00AF3FCC" w:rsidRPr="00D57F4C">
        <w:rPr>
          <w:rFonts w:ascii="Times New Roman" w:hAnsi="Times New Roman" w:cs="Times New Roman"/>
          <w:i/>
          <w:iCs/>
        </w:rPr>
        <w:t xml:space="preserve">in </w:t>
      </w:r>
      <w:r w:rsidR="00567C37">
        <w:rPr>
          <w:rFonts w:ascii="Times New Roman" w:hAnsi="Times New Roman" w:cs="Times New Roman"/>
          <w:i/>
          <w:iCs/>
        </w:rPr>
        <w:t xml:space="preserve">annual all-cause </w:t>
      </w:r>
      <w:r w:rsidR="00AF3FCC" w:rsidRPr="00D57F4C">
        <w:rPr>
          <w:rFonts w:ascii="Times New Roman" w:hAnsi="Times New Roman" w:cs="Times New Roman"/>
          <w:i/>
          <w:iCs/>
        </w:rPr>
        <w:t xml:space="preserve">mortality </w:t>
      </w:r>
      <w:r w:rsidR="00E74A19">
        <w:rPr>
          <w:rFonts w:ascii="Times New Roman" w:hAnsi="Times New Roman" w:cs="Times New Roman"/>
          <w:i/>
          <w:iCs/>
        </w:rPr>
        <w:t xml:space="preserve">per 100,000 population </w:t>
      </w:r>
      <w:r w:rsidR="00567C37">
        <w:rPr>
          <w:rFonts w:ascii="Times New Roman" w:hAnsi="Times New Roman" w:cs="Times New Roman"/>
          <w:i/>
          <w:iCs/>
        </w:rPr>
        <w:t xml:space="preserve">associated with NDVI changes from 2014-2018 to 2019-2023, </w:t>
      </w:r>
      <w:r w:rsidR="00FF7F01">
        <w:rPr>
          <w:rFonts w:ascii="Times New Roman" w:hAnsi="Times New Roman" w:cs="Times New Roman"/>
          <w:i/>
          <w:iCs/>
        </w:rPr>
        <w:t xml:space="preserve">for 1,041 cities globally </w:t>
      </w:r>
      <w:r w:rsidR="00CF4379" w:rsidRPr="00D57F4C">
        <w:rPr>
          <w:rFonts w:ascii="Times New Roman" w:hAnsi="Times New Roman" w:cs="Times New Roman"/>
          <w:i/>
          <w:iCs/>
        </w:rPr>
        <w:t xml:space="preserve">by </w:t>
      </w:r>
      <w:proofErr w:type="spellStart"/>
      <w:r w:rsidR="00CF4379" w:rsidRPr="00D57F4C">
        <w:rPr>
          <w:rFonts w:ascii="Times New Roman" w:hAnsi="Times New Roman" w:cs="Times New Roman"/>
          <w:i/>
          <w:iCs/>
        </w:rPr>
        <w:t>Köppen</w:t>
      </w:r>
      <w:proofErr w:type="spellEnd"/>
      <w:r w:rsidR="00CF4379" w:rsidRPr="00D57F4C">
        <w:rPr>
          <w:rFonts w:ascii="Times New Roman" w:hAnsi="Times New Roman" w:cs="Times New Roman"/>
          <w:i/>
          <w:iCs/>
        </w:rPr>
        <w:t xml:space="preserve">-Geiger climate </w:t>
      </w:r>
      <w:commentRangeStart w:id="51"/>
      <w:r w:rsidR="00CF4379" w:rsidRPr="00D57F4C">
        <w:rPr>
          <w:rFonts w:ascii="Times New Roman" w:hAnsi="Times New Roman" w:cs="Times New Roman"/>
          <w:i/>
          <w:iCs/>
        </w:rPr>
        <w:t>classification</w:t>
      </w:r>
      <w:commentRangeEnd w:id="51"/>
      <w:r w:rsidR="00FF7F01">
        <w:rPr>
          <w:rStyle w:val="CommentReference"/>
        </w:rPr>
        <w:commentReference w:id="51"/>
      </w:r>
      <w:r w:rsidR="00CF4379" w:rsidRPr="00D57F4C">
        <w:rPr>
          <w:rFonts w:ascii="Times New Roman" w:hAnsi="Times New Roman" w:cs="Times New Roman"/>
          <w:i/>
          <w:iCs/>
        </w:rPr>
        <w:t xml:space="preserve">. </w:t>
      </w:r>
      <w:r w:rsidR="00E74A19">
        <w:rPr>
          <w:rFonts w:ascii="Times New Roman" w:hAnsi="Times New Roman" w:cs="Times New Roman"/>
          <w:i/>
          <w:iCs/>
        </w:rPr>
        <w:t xml:space="preserve">Density reflects the frequency of </w:t>
      </w:r>
      <w:r w:rsidR="00FF7F01">
        <w:rPr>
          <w:rFonts w:ascii="Times New Roman" w:hAnsi="Times New Roman" w:cs="Times New Roman"/>
          <w:i/>
          <w:iCs/>
        </w:rPr>
        <w:t xml:space="preserve">city-level </w:t>
      </w:r>
      <w:r w:rsidR="00E74A19">
        <w:rPr>
          <w:rFonts w:ascii="Times New Roman" w:hAnsi="Times New Roman" w:cs="Times New Roman"/>
          <w:i/>
          <w:iCs/>
        </w:rPr>
        <w:t xml:space="preserve">values for a given change in mortality. </w:t>
      </w:r>
      <w:r w:rsidR="003D44E1">
        <w:rPr>
          <w:rFonts w:ascii="Times New Roman" w:hAnsi="Times New Roman" w:cs="Times New Roman"/>
          <w:i/>
          <w:iCs/>
        </w:rPr>
        <w:t xml:space="preserve">One </w:t>
      </w:r>
      <w:commentRangeStart w:id="52"/>
      <w:r w:rsidR="003D44E1">
        <w:rPr>
          <w:rFonts w:ascii="Times New Roman" w:hAnsi="Times New Roman" w:cs="Times New Roman"/>
          <w:i/>
          <w:iCs/>
        </w:rPr>
        <w:t xml:space="preserve">city </w:t>
      </w:r>
      <w:commentRangeEnd w:id="52"/>
      <w:r w:rsidR="00567C37">
        <w:rPr>
          <w:rStyle w:val="CommentReference"/>
        </w:rPr>
        <w:commentReference w:id="52"/>
      </w:r>
      <w:del w:id="53" w:author="Anenberg, Susan Casper" w:date="2024-10-28T06:43:00Z">
        <w:r w:rsidR="00E74A19" w:rsidDel="001E50F9">
          <w:rPr>
            <w:rFonts w:ascii="Times New Roman" w:hAnsi="Times New Roman" w:cs="Times New Roman"/>
            <w:i/>
            <w:iCs/>
          </w:rPr>
          <w:delText xml:space="preserve">in the study population </w:delText>
        </w:r>
        <w:r w:rsidR="003D44E1" w:rsidDel="001E50F9">
          <w:rPr>
            <w:rFonts w:ascii="Times New Roman" w:hAnsi="Times New Roman" w:cs="Times New Roman"/>
            <w:i/>
            <w:iCs/>
          </w:rPr>
          <w:delText>was</w:delText>
        </w:r>
      </w:del>
      <w:r w:rsidR="003D44E1">
        <w:rPr>
          <w:rFonts w:ascii="Times New Roman" w:hAnsi="Times New Roman" w:cs="Times New Roman"/>
          <w:i/>
          <w:iCs/>
        </w:rPr>
        <w:t xml:space="preserve"> classified as “Polar” </w:t>
      </w:r>
      <w:del w:id="54" w:author="Anenberg, Susan Casper" w:date="2024-10-28T06:43:00Z">
        <w:r w:rsidR="003D44E1" w:rsidDel="001E50F9">
          <w:rPr>
            <w:rFonts w:ascii="Times New Roman" w:hAnsi="Times New Roman" w:cs="Times New Roman"/>
            <w:i/>
            <w:iCs/>
          </w:rPr>
          <w:delText xml:space="preserve">and </w:delText>
        </w:r>
      </w:del>
      <w:r w:rsidR="003D44E1">
        <w:rPr>
          <w:rFonts w:ascii="Times New Roman" w:hAnsi="Times New Roman" w:cs="Times New Roman"/>
          <w:i/>
          <w:iCs/>
        </w:rPr>
        <w:t>was dropped from th</w:t>
      </w:r>
      <w:r w:rsidR="0062156B">
        <w:rPr>
          <w:rFonts w:ascii="Times New Roman" w:hAnsi="Times New Roman" w:cs="Times New Roman"/>
          <w:i/>
          <w:iCs/>
        </w:rPr>
        <w:t>e</w:t>
      </w:r>
      <w:r w:rsidR="003D44E1">
        <w:rPr>
          <w:rFonts w:ascii="Times New Roman" w:hAnsi="Times New Roman" w:cs="Times New Roman"/>
          <w:i/>
          <w:iCs/>
        </w:rPr>
        <w:t xml:space="preserve"> </w:t>
      </w:r>
      <w:r w:rsidR="004E4DEF">
        <w:rPr>
          <w:rFonts w:ascii="Times New Roman" w:hAnsi="Times New Roman" w:cs="Times New Roman"/>
          <w:i/>
          <w:iCs/>
        </w:rPr>
        <w:t>figure</w:t>
      </w:r>
      <w:r w:rsidR="003D44E1">
        <w:rPr>
          <w:rFonts w:ascii="Times New Roman" w:hAnsi="Times New Roman" w:cs="Times New Roman"/>
          <w:i/>
          <w:iCs/>
        </w:rPr>
        <w:t>.</w:t>
      </w:r>
    </w:p>
    <w:p w14:paraId="22B44AA0" w14:textId="752602AF" w:rsidR="0049174D" w:rsidRDefault="0049174D" w:rsidP="00551D54">
      <w:pPr>
        <w:rPr>
          <w:rFonts w:ascii="Times New Roman" w:hAnsi="Times New Roman" w:cs="Times New Roman"/>
        </w:rPr>
      </w:pPr>
    </w:p>
    <w:p w14:paraId="658D5587" w14:textId="77777777" w:rsidR="0049174D" w:rsidRDefault="0049174D" w:rsidP="00551D54">
      <w:pPr>
        <w:rPr>
          <w:rFonts w:ascii="Times New Roman" w:hAnsi="Times New Roman" w:cs="Times New Roman"/>
        </w:rPr>
      </w:pPr>
    </w:p>
    <w:p w14:paraId="5E7C09EB" w14:textId="77777777" w:rsidR="0049174D" w:rsidRPr="0049174D" w:rsidRDefault="0049174D" w:rsidP="00551D54">
      <w:pPr>
        <w:rPr>
          <w:rFonts w:ascii="Times New Roman" w:hAnsi="Times New Roman" w:cs="Times New Roman"/>
        </w:rPr>
      </w:pP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Discussion</w:t>
      </w:r>
    </w:p>
    <w:p w14:paraId="45F3EA58" w14:textId="3F41EA7B" w:rsidR="00551D54" w:rsidRPr="00E150CA" w:rsidDel="006D7B2F" w:rsidRDefault="00551D54" w:rsidP="00551D54">
      <w:pPr>
        <w:rPr>
          <w:del w:id="55" w:author="Martin, Greta Katherine" w:date="2024-10-29T11:30:00Z" w16du:dateUtc="2024-10-29T15:30:00Z"/>
          <w:rFonts w:ascii="Times New Roman" w:hAnsi="Times New Roman" w:cs="Times New Roman"/>
          <w:i/>
          <w:iCs/>
          <w:color w:val="156082" w:themeColor="accent1"/>
        </w:rPr>
      </w:pPr>
      <w:del w:id="56" w:author="Martin, Greta Katherine" w:date="2024-10-29T11:30:00Z" w16du:dateUtc="2024-10-29T15:30:00Z">
        <w:r w:rsidRPr="00E150CA" w:rsidDel="006D7B2F">
          <w:rPr>
            <w:rFonts w:ascii="Times New Roman" w:hAnsi="Times New Roman" w:cs="Times New Roman"/>
            <w:i/>
            <w:iCs/>
            <w:color w:val="156082" w:themeColor="accent1"/>
          </w:rPr>
          <w:delText>This should discuss the significance of the results and compare them with previous work using relevant references.</w:delText>
        </w:r>
      </w:del>
    </w:p>
    <w:p w14:paraId="7F0F4C41" w14:textId="77777777" w:rsidR="003057CF" w:rsidRDefault="003057CF" w:rsidP="00551D54">
      <w:pPr>
        <w:rPr>
          <w:rFonts w:ascii="Times New Roman" w:hAnsi="Times New Roman" w:cs="Times New Roman"/>
        </w:rPr>
      </w:pPr>
    </w:p>
    <w:p w14:paraId="130A7BAD" w14:textId="1DF7B918" w:rsidR="00613582" w:rsidRDefault="00613582" w:rsidP="00551D54">
      <w:pPr>
        <w:rPr>
          <w:ins w:id="57" w:author="Anenberg, Susan Casper" w:date="2024-10-28T06:48:00Z"/>
          <w:rFonts w:ascii="Times New Roman" w:hAnsi="Times New Roman" w:cs="Times New Roman"/>
        </w:rPr>
      </w:pPr>
      <w:commentRangeStart w:id="58"/>
      <w:r>
        <w:rPr>
          <w:rFonts w:ascii="Times New Roman" w:hAnsi="Times New Roman" w:cs="Times New Roman"/>
        </w:rPr>
        <w:t xml:space="preserve">We found that urban greenspace varies greatly across global cities and </w:t>
      </w:r>
      <w:commentRangeStart w:id="59"/>
      <w:r>
        <w:rPr>
          <w:rFonts w:ascii="Times New Roman" w:hAnsi="Times New Roman" w:cs="Times New Roman"/>
        </w:rPr>
        <w:t xml:space="preserve">is related to region </w:t>
      </w:r>
      <w:commentRangeEnd w:id="59"/>
      <w:r w:rsidR="00085BF5">
        <w:rPr>
          <w:rStyle w:val="CommentReference"/>
        </w:rPr>
        <w:commentReference w:id="59"/>
      </w:r>
      <w:r>
        <w:rPr>
          <w:rFonts w:ascii="Times New Roman" w:hAnsi="Times New Roman" w:cs="Times New Roman"/>
        </w:rPr>
        <w:t xml:space="preserve">and climate classification. </w:t>
      </w:r>
      <w:r w:rsidR="007C10CC">
        <w:rPr>
          <w:rFonts w:ascii="Times New Roman" w:hAnsi="Times New Roman" w:cs="Times New Roman"/>
        </w:rPr>
        <w:t xml:space="preserve">We provide estimates of urban greenspace </w:t>
      </w:r>
      <w:r w:rsidR="00507D1B">
        <w:rPr>
          <w:rFonts w:ascii="Times New Roman" w:hAnsi="Times New Roman" w:cs="Times New Roman"/>
        </w:rPr>
        <w:t xml:space="preserve">in terms of the greenest season population-weighted NDVI as well as the proportion of green area. </w:t>
      </w:r>
      <w:r>
        <w:rPr>
          <w:rFonts w:ascii="Times New Roman" w:hAnsi="Times New Roman" w:cs="Times New Roman"/>
        </w:rPr>
        <w:t>Overall, cities have become less green from 2014-18 to 2019-23. However, in some regions such as Eastern Asia, cities have become greener</w:t>
      </w:r>
      <w:r w:rsidR="004E7988">
        <w:rPr>
          <w:rFonts w:ascii="Times New Roman" w:hAnsi="Times New Roman" w:cs="Times New Roman"/>
        </w:rPr>
        <w:t xml:space="preserve"> over this same period</w:t>
      </w:r>
      <w:r>
        <w:rPr>
          <w:rFonts w:ascii="Times New Roman" w:hAnsi="Times New Roman" w:cs="Times New Roman"/>
        </w:rPr>
        <w:t xml:space="preserve">. </w:t>
      </w:r>
      <w:r w:rsidR="004E7988">
        <w:rPr>
          <w:rFonts w:ascii="Times New Roman" w:hAnsi="Times New Roman" w:cs="Times New Roman"/>
        </w:rPr>
        <w:t>Cities in arid climate zones tend to have more stable peak</w:t>
      </w:r>
      <w:ins w:id="60" w:author="Martin, Greta Katherine" w:date="2024-10-29T11:10:00Z" w16du:dateUtc="2024-10-29T15:10:00Z">
        <w:r w:rsidR="000011F2">
          <w:rPr>
            <w:rFonts w:ascii="Times New Roman" w:hAnsi="Times New Roman" w:cs="Times New Roman"/>
          </w:rPr>
          <w:t xml:space="preserve"> </w:t>
        </w:r>
      </w:ins>
      <w:del w:id="61" w:author="Martin, Greta Katherine" w:date="2024-10-29T11:10:00Z" w16du:dateUtc="2024-10-29T15:10:00Z">
        <w:r w:rsidR="004E7988" w:rsidDel="000011F2">
          <w:rPr>
            <w:rFonts w:ascii="Times New Roman" w:hAnsi="Times New Roman" w:cs="Times New Roman"/>
          </w:rPr>
          <w:delText>-</w:delText>
        </w:r>
      </w:del>
      <w:r w:rsidR="004E7988">
        <w:rPr>
          <w:rFonts w:ascii="Times New Roman" w:hAnsi="Times New Roman" w:cs="Times New Roman"/>
        </w:rPr>
        <w:t>season NDVI from year to year, resulting in narrower estimates of the associated health impact. We estimate that changes in NDVI from 2014-2018 to 2019-2023 were associated with 5 additional deaths per 100,000 across the 1,041 cities.</w:t>
      </w:r>
      <w:commentRangeEnd w:id="58"/>
      <w:r w:rsidR="005B31D0">
        <w:rPr>
          <w:rStyle w:val="CommentReference"/>
        </w:rPr>
        <w:commentReference w:id="58"/>
      </w:r>
    </w:p>
    <w:p w14:paraId="0A4D8CE0" w14:textId="5C221636" w:rsidR="003774C2" w:rsidRDefault="003774C2" w:rsidP="00551D54">
      <w:pPr>
        <w:rPr>
          <w:ins w:id="62" w:author="Anenberg, Susan Casper" w:date="2024-10-28T06:48:00Z"/>
          <w:rFonts w:ascii="Times New Roman" w:hAnsi="Times New Roman" w:cs="Times New Roman"/>
        </w:rPr>
      </w:pPr>
    </w:p>
    <w:p w14:paraId="22BAEF3C" w14:textId="33E2CA8E" w:rsidR="003774C2" w:rsidRDefault="003774C2" w:rsidP="00551D54">
      <w:pPr>
        <w:rPr>
          <w:rFonts w:ascii="Times New Roman" w:hAnsi="Times New Roman" w:cs="Times New Roman"/>
        </w:rPr>
      </w:pPr>
      <w:ins w:id="63" w:author="Anenberg, Susan Casper" w:date="2024-10-28T06:48:00Z">
        <w:r>
          <w:rPr>
            <w:rFonts w:ascii="Times New Roman" w:hAnsi="Times New Roman" w:cs="Times New Roman"/>
          </w:rPr>
          <w:t>Add Paragraph putting the results in context with the greenspace health impact literature</w:t>
        </w:r>
      </w:ins>
    </w:p>
    <w:p w14:paraId="078C4639" w14:textId="77777777" w:rsidR="00507D1B" w:rsidRDefault="00507D1B" w:rsidP="00551D54">
      <w:pPr>
        <w:rPr>
          <w:rFonts w:ascii="Times New Roman" w:hAnsi="Times New Roman" w:cs="Times New Roman"/>
        </w:rPr>
      </w:pPr>
    </w:p>
    <w:p w14:paraId="2D700140" w14:textId="1F78F843" w:rsidR="008929AF" w:rsidRDefault="00AA3F0D" w:rsidP="00551D54">
      <w:pPr>
        <w:rPr>
          <w:rFonts w:ascii="Times New Roman" w:hAnsi="Times New Roman" w:cs="Times New Roman"/>
        </w:rPr>
      </w:pPr>
      <w:r>
        <w:rPr>
          <w:rFonts w:ascii="Times New Roman" w:hAnsi="Times New Roman" w:cs="Times New Roman"/>
        </w:rPr>
        <w:t xml:space="preserve">The most common metric used in epidemiological studies of urban greenspace and health is NDVI, because of its fine spatial and temporal resolution, which lends itself particularly well to longitudinal studies. However, there are some key limitations of NDVI. First, NDVI is a function of the greenness of vegetation, which can miss important factors influencing usability such as land ownership, perceptions of safety, and infrastructure. </w:t>
      </w:r>
      <w:r w:rsidR="00C802AF">
        <w:rPr>
          <w:rFonts w:ascii="Times New Roman" w:hAnsi="Times New Roman" w:cs="Times New Roman"/>
        </w:rPr>
        <w:t xml:space="preserve">Second,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 xml:space="preserve">Differences in NDVI between two individual years are therefore more likely to reflect weather patterns rather than city-wide efforts towards urban greening. To account for these cyclical patterns, we instead compare differences between two 5-year periods. However, </w:t>
      </w:r>
      <w:r w:rsidR="00DD06C6">
        <w:rPr>
          <w:rFonts w:ascii="Times New Roman" w:hAnsi="Times New Roman" w:cs="Times New Roman"/>
        </w:rPr>
        <w:t xml:space="preserve">the changes in NDVI that we present likely represent both climatic changes as well as urban policy interventions. </w:t>
      </w:r>
      <w:r w:rsidR="00933057">
        <w:rPr>
          <w:rFonts w:ascii="Times New Roman" w:hAnsi="Times New Roman" w:cs="Times New Roman"/>
        </w:rPr>
        <w:t>While this</w:t>
      </w:r>
      <w:commentRangeStart w:id="64"/>
      <w:r w:rsidR="00933057">
        <w:rPr>
          <w:rFonts w:ascii="Times New Roman" w:hAnsi="Times New Roman" w:cs="Times New Roman"/>
        </w:rPr>
        <w:t xml:space="preserve"> does not affect our health impact assessment, which uses similar exposure definitions,</w:t>
      </w:r>
      <w:commentRangeEnd w:id="64"/>
      <w:r w:rsidR="00286C54">
        <w:rPr>
          <w:rStyle w:val="CommentReference"/>
        </w:rPr>
        <w:commentReference w:id="64"/>
      </w:r>
      <w:r w:rsidR="00933057">
        <w:rPr>
          <w:rFonts w:ascii="Times New Roman" w:hAnsi="Times New Roman" w:cs="Times New Roman"/>
        </w:rPr>
        <w:t xml:space="preserve"> it does highlight imperfections with NDVI as a measure. Many of the pathways through which increased NDVI has been shown to benefit health, such as increased physical activity, social interaction, and exposure to sunlight and </w:t>
      </w:r>
      <w:r w:rsidR="00055F86">
        <w:rPr>
          <w:rFonts w:ascii="Times New Roman" w:hAnsi="Times New Roman" w:cs="Times New Roman"/>
        </w:rPr>
        <w:t>microorganisms</w:t>
      </w:r>
      <w:r w:rsidR="00933057">
        <w:rPr>
          <w:rFonts w:ascii="Times New Roman" w:hAnsi="Times New Roman" w:cs="Times New Roman"/>
        </w:rPr>
        <w:t xml:space="preserve">, </w:t>
      </w:r>
      <w:r w:rsidR="00055F86">
        <w:rPr>
          <w:rFonts w:ascii="Times New Roman" w:hAnsi="Times New Roman" w:cs="Times New Roman"/>
        </w:rPr>
        <w:t xml:space="preserve">should not be dramatically different in a greener or drier year. </w:t>
      </w:r>
      <w:commentRangeStart w:id="65"/>
      <w:r w:rsidR="00310609">
        <w:rPr>
          <w:rFonts w:ascii="Times New Roman" w:hAnsi="Times New Roman" w:cs="Times New Roman"/>
        </w:rPr>
        <w:t>We include landcover based metrics of urban green and blue space, which are more stable, though not without their own limitations. Landcover based estimates miss smaller-scale nature, which can be important in the urban context.</w:t>
      </w:r>
      <w:commentRangeEnd w:id="65"/>
      <w:r w:rsidR="00286C54">
        <w:rPr>
          <w:rStyle w:val="CommentReference"/>
        </w:rPr>
        <w:commentReference w:id="65"/>
      </w:r>
    </w:p>
    <w:p w14:paraId="7BC7FB77" w14:textId="77777777" w:rsidR="00A04301" w:rsidRDefault="00A04301" w:rsidP="00551D54">
      <w:pPr>
        <w:rPr>
          <w:rFonts w:ascii="Times New Roman" w:hAnsi="Times New Roman" w:cs="Times New Roman"/>
        </w:rPr>
      </w:pPr>
    </w:p>
    <w:p w14:paraId="163F25CB" w14:textId="002E6582" w:rsidR="003057CF" w:rsidRPr="00E150CA" w:rsidRDefault="00DA1D37" w:rsidP="00275B6E">
      <w:pPr>
        <w:tabs>
          <w:tab w:val="left" w:pos="8010"/>
        </w:tabs>
        <w:rPr>
          <w:rFonts w:ascii="Times New Roman" w:hAnsi="Times New Roman" w:cs="Times New Roman"/>
        </w:rPr>
      </w:pPr>
      <w:r>
        <w:rPr>
          <w:rFonts w:ascii="Times New Roman" w:hAnsi="Times New Roman" w:cs="Times New Roman"/>
        </w:rPr>
        <w:t>To put our results into context, we found that observed changes in NDVI were associated with 5 additional deaths per 100,000 to the 2020 population</w:t>
      </w:r>
      <w:r w:rsidR="00757BB7">
        <w:rPr>
          <w:rFonts w:ascii="Times New Roman" w:hAnsi="Times New Roman" w:cs="Times New Roman"/>
        </w:rPr>
        <w:t>, with individual city contributions ranging from 521 excess deaths to 569 averted 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Pr>
          <w:rFonts w:ascii="Times New Roman" w:hAnsi="Times New Roman" w:cs="Times New Roman"/>
        </w:rPr>
        <w:instrText xml:space="preserve"> ADDIN ZOTERO_ITEM CSL_CITATION {"citationID":"k94PcGHb","properties":{"formattedCitation":"\\super 22\\nosupersub{}","plainCitation":"22","noteIndex":0},"citationItems":[{"id":769,"uris":["http://zotero.org/users/10202395/items/QEUMD6EI"],"itemData":{"id":769,"type":"article-journal","abstract":"Background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Pr="00DA1D37">
        <w:rPr>
          <w:rFonts w:ascii="Times New Roman" w:hAnsi="Times New Roman" w:cs="Times New Roman"/>
          <w:vertAlign w:val="superscript"/>
        </w:rPr>
        <w:t>22</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magnitude of the relative importance of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The estimates are not equivalent because the greenspace health burden 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nlike other environmental hazards, there is no agreed upon standard to consider a 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 xml:space="preserve">in terms of feasibility due to rainfall </w:t>
      </w:r>
      <w:r w:rsidR="009B65D4">
        <w:rPr>
          <w:rFonts w:ascii="Times New Roman" w:hAnsi="Times New Roman" w:cs="Times New Roman"/>
        </w:rPr>
        <w:lastRenderedPageBreak/>
        <w:t>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benefit from future studies exploring alternative measurements to NDVI and ideal levels of greenspace for human health.</w:t>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1899005D" w:rsidR="007354C6" w:rsidRDefault="007354C6" w:rsidP="00551D54">
      <w:pPr>
        <w:rPr>
          <w:rFonts w:ascii="Times New Roman" w:hAnsi="Times New Roman" w:cs="Times New Roman"/>
        </w:rPr>
      </w:pPr>
      <w:r>
        <w:rPr>
          <w:rFonts w:ascii="Times New Roman" w:hAnsi="Times New Roman" w:cs="Times New Roman"/>
        </w:rPr>
        <w:t>We explored trends in peak</w:t>
      </w:r>
      <w:r w:rsidR="000011F2">
        <w:rPr>
          <w:rFonts w:ascii="Times New Roman" w:hAnsi="Times New Roman" w:cs="Times New Roman"/>
        </w:rPr>
        <w:t xml:space="preserve"> </w:t>
      </w:r>
      <w:r>
        <w:rPr>
          <w:rFonts w:ascii="Times New Roman" w:hAnsi="Times New Roman" w:cs="Times New Roman"/>
        </w:rPr>
        <w:t>season population-weighted NDVI from 2014-2023 and</w:t>
      </w:r>
      <w:commentRangeStart w:id="66"/>
      <w:r>
        <w:rPr>
          <w:rFonts w:ascii="Times New Roman" w:hAnsi="Times New Roman" w:cs="Times New Roman"/>
        </w:rPr>
        <w:t xml:space="preserve"> found large inter-annual variation that posed limitations in our ability to estimate the attributable health burden from changes in NDVI across individual years.</w:t>
      </w:r>
      <w:commentRangeEnd w:id="66"/>
      <w:r w:rsidR="003774C2">
        <w:rPr>
          <w:rStyle w:val="CommentReference"/>
        </w:rPr>
        <w:commentReference w:id="66"/>
      </w:r>
      <w:r w:rsidR="00E401D7">
        <w:rPr>
          <w:rFonts w:ascii="Times New Roman" w:hAnsi="Times New Roman" w:cs="Times New Roman"/>
        </w:rPr>
        <w:t xml:space="preserve"> Globally, NDVI has decreased from 2014-2018 to 2019-2023, though this trend is v</w:t>
      </w:r>
      <w:commentRangeStart w:id="67"/>
      <w:r w:rsidR="00E401D7">
        <w:rPr>
          <w:rFonts w:ascii="Times New Roman" w:hAnsi="Times New Roman" w:cs="Times New Roman"/>
        </w:rPr>
        <w:t>ery different, and even reversed, depending on the individual city, world region, and climate classification.</w:t>
      </w:r>
      <w:commentRangeEnd w:id="67"/>
      <w:r w:rsidR="00F50FD4">
        <w:rPr>
          <w:rStyle w:val="CommentReference"/>
        </w:rPr>
        <w:commentReference w:id="67"/>
      </w:r>
      <w:r w:rsidR="00E401D7">
        <w:rPr>
          <w:rFonts w:ascii="Times New Roman" w:hAnsi="Times New Roman" w:cs="Times New Roman"/>
        </w:rPr>
        <w:t xml:space="preserve"> 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Pr="00E150CA" w:rsidRDefault="00843353"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t>References</w:t>
      </w:r>
    </w:p>
    <w:p w14:paraId="4F46C11B" w14:textId="77777777" w:rsidR="003057CF" w:rsidRPr="00E150CA" w:rsidRDefault="003057CF" w:rsidP="00FA2EC9">
      <w:pPr>
        <w:rPr>
          <w:rFonts w:ascii="Times New Roman" w:hAnsi="Times New Roman" w:cs="Times New Roman"/>
        </w:rPr>
      </w:pPr>
    </w:p>
    <w:p w14:paraId="482DAA8C" w14:textId="77777777" w:rsidR="00DA1D37" w:rsidRPr="00DA1D37" w:rsidRDefault="00C158AD" w:rsidP="00DA1D37">
      <w:pPr>
        <w:pStyle w:val="Bibliography"/>
        <w:rPr>
          <w:rFonts w:ascii="Times New Roman" w:hAnsi="Times New Roman" w:cs="Times New Roman"/>
        </w:rPr>
      </w:pPr>
      <w:r w:rsidRPr="00E150CA">
        <w:fldChar w:fldCharType="begin"/>
      </w:r>
      <w:r w:rsidRPr="00E150CA">
        <w:instrText xml:space="preserve"> ADDIN ZOTERO_BIBL {"uncited":[],"omitted":[],"custom":[]} CSL_BIBLIOGRAPHY </w:instrText>
      </w:r>
      <w:r w:rsidRPr="00E150CA">
        <w:fldChar w:fldCharType="separate"/>
      </w:r>
      <w:r w:rsidR="00DA1D37" w:rsidRPr="00DA1D37">
        <w:rPr>
          <w:rFonts w:ascii="Times New Roman" w:hAnsi="Times New Roman" w:cs="Times New Roman"/>
        </w:rPr>
        <w:t>1.</w:t>
      </w:r>
      <w:r w:rsidR="00DA1D37" w:rsidRPr="00DA1D37">
        <w:rPr>
          <w:rFonts w:ascii="Times New Roman" w:hAnsi="Times New Roman" w:cs="Times New Roman"/>
        </w:rPr>
        <w:tab/>
        <w:t xml:space="preserve">Alex Baeumler, Olivia D’Aoust, Maitreyi Das, et al. </w:t>
      </w:r>
      <w:r w:rsidR="00DA1D37" w:rsidRPr="00DA1D37">
        <w:rPr>
          <w:rFonts w:ascii="Times New Roman" w:hAnsi="Times New Roman" w:cs="Times New Roman"/>
          <w:i/>
          <w:iCs/>
        </w:rPr>
        <w:t>Demographic Trends and Urbanization</w:t>
      </w:r>
      <w:r w:rsidR="00DA1D37" w:rsidRPr="00DA1D37">
        <w:rPr>
          <w:rFonts w:ascii="Times New Roman" w:hAnsi="Times New Roman" w:cs="Times New Roman"/>
        </w:rPr>
        <w:t>. World Bank; 2021.</w:t>
      </w:r>
    </w:p>
    <w:p w14:paraId="1AF4883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w:t>
      </w:r>
      <w:r w:rsidRPr="00DA1D37">
        <w:rPr>
          <w:rFonts w:ascii="Times New Roman" w:hAnsi="Times New Roman" w:cs="Times New Roman"/>
        </w:rPr>
        <w:tab/>
        <w:t xml:space="preserve">Hoornweg D, Sugar L, Gomez CLT. Cities and Greenhouse Gas Emissions: Moving Forward. </w:t>
      </w:r>
      <w:r w:rsidRPr="00DA1D37">
        <w:rPr>
          <w:rFonts w:ascii="Times New Roman" w:hAnsi="Times New Roman" w:cs="Times New Roman"/>
          <w:i/>
          <w:iCs/>
        </w:rPr>
        <w:t>Urbanisation</w:t>
      </w:r>
      <w:r w:rsidRPr="00DA1D37">
        <w:rPr>
          <w:rFonts w:ascii="Times New Roman" w:hAnsi="Times New Roman" w:cs="Times New Roman"/>
        </w:rPr>
        <w:t>. 2020;5(1):43-62. doi:10.1177/2455747120923557</w:t>
      </w:r>
    </w:p>
    <w:p w14:paraId="321B5BA9"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3.</w:t>
      </w:r>
      <w:r w:rsidRPr="00DA1D37">
        <w:rPr>
          <w:rFonts w:ascii="Times New Roman" w:hAnsi="Times New Roman" w:cs="Times New Roman"/>
        </w:rPr>
        <w:tab/>
        <w:t xml:space="preserve">Yang BY, Zhao T, Hu LX, et al. Greenspace and human health: An umbrella review. </w:t>
      </w:r>
      <w:r w:rsidRPr="00DA1D37">
        <w:rPr>
          <w:rFonts w:ascii="Times New Roman" w:hAnsi="Times New Roman" w:cs="Times New Roman"/>
          <w:i/>
          <w:iCs/>
        </w:rPr>
        <w:t>The Innovation</w:t>
      </w:r>
      <w:r w:rsidRPr="00DA1D37">
        <w:rPr>
          <w:rFonts w:ascii="Times New Roman" w:hAnsi="Times New Roman" w:cs="Times New Roman"/>
        </w:rPr>
        <w:t>. 2021;2(4):100164. doi:10.1016/j.xinn.2021.100164</w:t>
      </w:r>
    </w:p>
    <w:p w14:paraId="5E983184"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4.</w:t>
      </w:r>
      <w:r w:rsidRPr="00DA1D37">
        <w:rPr>
          <w:rFonts w:ascii="Times New Roman" w:hAnsi="Times New Roman" w:cs="Times New Roman"/>
        </w:rPr>
        <w:tab/>
        <w:t xml:space="preserve">Smith N, Georgiou M, King AC, Tieges Z, Webb S, Chastin S. Urban blue spaces and human health: A systematic review and meta-analysis of quantitative studies. </w:t>
      </w:r>
      <w:r w:rsidRPr="00DA1D37">
        <w:rPr>
          <w:rFonts w:ascii="Times New Roman" w:hAnsi="Times New Roman" w:cs="Times New Roman"/>
          <w:i/>
          <w:iCs/>
        </w:rPr>
        <w:t>Cities</w:t>
      </w:r>
      <w:r w:rsidRPr="00DA1D37">
        <w:rPr>
          <w:rFonts w:ascii="Times New Roman" w:hAnsi="Times New Roman" w:cs="Times New Roman"/>
        </w:rPr>
        <w:t>. 2021;119:103413. doi:10.1016/j.cities.2021.103413</w:t>
      </w:r>
    </w:p>
    <w:p w14:paraId="0FB08DF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5.</w:t>
      </w:r>
      <w:r w:rsidRPr="00DA1D37">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DA1D37">
        <w:rPr>
          <w:rFonts w:ascii="Times New Roman" w:hAnsi="Times New Roman" w:cs="Times New Roman"/>
          <w:i/>
          <w:iCs/>
        </w:rPr>
        <w:t>Environment International</w:t>
      </w:r>
      <w:r w:rsidRPr="00DA1D37">
        <w:rPr>
          <w:rFonts w:ascii="Times New Roman" w:hAnsi="Times New Roman" w:cs="Times New Roman"/>
        </w:rPr>
        <w:t>. 2019;130:104923. doi:10.1016/j.envint.2019.104923</w:t>
      </w:r>
    </w:p>
    <w:p w14:paraId="0342FD9F"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6.</w:t>
      </w:r>
      <w:r w:rsidRPr="00DA1D37">
        <w:rPr>
          <w:rFonts w:ascii="Times New Roman" w:hAnsi="Times New Roman" w:cs="Times New Roman"/>
        </w:rPr>
        <w:tab/>
        <w:t xml:space="preserve">Wolf KL, Lam ST, McKeen JK, Richardson GRA, Van Den Bosch M, Bardekjian AC. Urban Trees and Human Health: A Scoping Review. </w:t>
      </w:r>
      <w:r w:rsidRPr="00DA1D37">
        <w:rPr>
          <w:rFonts w:ascii="Times New Roman" w:hAnsi="Times New Roman" w:cs="Times New Roman"/>
          <w:i/>
          <w:iCs/>
        </w:rPr>
        <w:t>IJERPH</w:t>
      </w:r>
      <w:r w:rsidRPr="00DA1D37">
        <w:rPr>
          <w:rFonts w:ascii="Times New Roman" w:hAnsi="Times New Roman" w:cs="Times New Roman"/>
        </w:rPr>
        <w:t>. 2020;17(12):4371. doi:10.3390/ijerph17124371</w:t>
      </w:r>
    </w:p>
    <w:p w14:paraId="3C087BC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7.</w:t>
      </w:r>
      <w:r w:rsidRPr="00DA1D37">
        <w:rPr>
          <w:rFonts w:ascii="Times New Roman" w:hAnsi="Times New Roman" w:cs="Times New Roman"/>
        </w:rPr>
        <w:tab/>
        <w:t xml:space="preserve">Ampatzidis P, Cintolesi C, Kershaw T. Impact of Blue Space Geometry on Urban Heat Island Mitigation. </w:t>
      </w:r>
      <w:r w:rsidRPr="00DA1D37">
        <w:rPr>
          <w:rFonts w:ascii="Times New Roman" w:hAnsi="Times New Roman" w:cs="Times New Roman"/>
          <w:i/>
          <w:iCs/>
        </w:rPr>
        <w:t>Climate</w:t>
      </w:r>
      <w:r w:rsidRPr="00DA1D37">
        <w:rPr>
          <w:rFonts w:ascii="Times New Roman" w:hAnsi="Times New Roman" w:cs="Times New Roman"/>
        </w:rPr>
        <w:t>. 2023;11(2):28. doi:10.3390/cli11020028</w:t>
      </w:r>
    </w:p>
    <w:p w14:paraId="2C8151EB"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8.</w:t>
      </w:r>
      <w:r w:rsidRPr="00DA1D37">
        <w:rPr>
          <w:rFonts w:ascii="Times New Roman" w:hAnsi="Times New Roman" w:cs="Times New Roman"/>
        </w:rPr>
        <w:tab/>
        <w:t xml:space="preserve">Brückner A, Falkenberg T, Heinzel C, Kistemann T. The Regeneration of Urban Blue Spaces: A Public Health Intervention? Reviewing the Evidence. </w:t>
      </w:r>
      <w:r w:rsidRPr="00DA1D37">
        <w:rPr>
          <w:rFonts w:ascii="Times New Roman" w:hAnsi="Times New Roman" w:cs="Times New Roman"/>
          <w:i/>
          <w:iCs/>
        </w:rPr>
        <w:t>Front Public Health</w:t>
      </w:r>
      <w:r w:rsidRPr="00DA1D37">
        <w:rPr>
          <w:rFonts w:ascii="Times New Roman" w:hAnsi="Times New Roman" w:cs="Times New Roman"/>
        </w:rPr>
        <w:t>. 2022;9:782101. doi:10.3389/fpubh.2021.782101</w:t>
      </w:r>
    </w:p>
    <w:p w14:paraId="78307FEE"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9.</w:t>
      </w:r>
      <w:r w:rsidRPr="00DA1D37">
        <w:rPr>
          <w:rFonts w:ascii="Times New Roman" w:hAnsi="Times New Roman" w:cs="Times New Roman"/>
        </w:rPr>
        <w:tab/>
        <w:t xml:space="preserve">Rojas-Rueda D, Nieuwenhuijsen MJ, Gascon M, Perez-Leon D, Mudu P. Green spaces and mortality: a systematic review and meta-analysis of cohort studies. </w:t>
      </w:r>
      <w:r w:rsidRPr="00DA1D37">
        <w:rPr>
          <w:rFonts w:ascii="Times New Roman" w:hAnsi="Times New Roman" w:cs="Times New Roman"/>
          <w:i/>
          <w:iCs/>
        </w:rPr>
        <w:t>Lancet Planet Health</w:t>
      </w:r>
      <w:r w:rsidRPr="00DA1D37">
        <w:rPr>
          <w:rFonts w:ascii="Times New Roman" w:hAnsi="Times New Roman" w:cs="Times New Roman"/>
        </w:rPr>
        <w:t>. 2019;3(11):e469-e477. doi:10.1016/S2542-5196(19)30215-3</w:t>
      </w:r>
    </w:p>
    <w:p w14:paraId="77A8CC50"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10.</w:t>
      </w:r>
      <w:r w:rsidRPr="00DA1D37">
        <w:rPr>
          <w:rFonts w:ascii="Times New Roman" w:hAnsi="Times New Roman" w:cs="Times New Roman"/>
        </w:rPr>
        <w:tab/>
        <w:t>NASA Earth Observatory. Measuring Vegetation: Normalized Difference Vegetation Index (NDVI). August 30, 2000. Accessed October 6, 2022. https://earthobservatory.nasa.gov/features/MeasuringVegetation/measuring_vegetation_2.php</w:t>
      </w:r>
    </w:p>
    <w:p w14:paraId="21B306D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11.</w:t>
      </w:r>
      <w:r w:rsidRPr="00DA1D37">
        <w:rPr>
          <w:rFonts w:ascii="Times New Roman" w:hAnsi="Times New Roman" w:cs="Times New Roman"/>
        </w:rPr>
        <w:tab/>
        <w:t xml:space="preserve">Barboza EP, Cirach M, Khomenko S, et al. Green space and mortality in European cities: a health impact assessment study. </w:t>
      </w:r>
      <w:r w:rsidRPr="00DA1D37">
        <w:rPr>
          <w:rFonts w:ascii="Times New Roman" w:hAnsi="Times New Roman" w:cs="Times New Roman"/>
          <w:i/>
          <w:iCs/>
        </w:rPr>
        <w:t>The Lancet Planetary Health</w:t>
      </w:r>
      <w:r w:rsidRPr="00DA1D37">
        <w:rPr>
          <w:rFonts w:ascii="Times New Roman" w:hAnsi="Times New Roman" w:cs="Times New Roman"/>
        </w:rPr>
        <w:t>. 2021;5(10):e718-e730. doi:10.1016/S2542-5196(21)00229-1</w:t>
      </w:r>
    </w:p>
    <w:p w14:paraId="6C19F743"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12.</w:t>
      </w:r>
      <w:r w:rsidRPr="00DA1D37">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DA1D37">
        <w:rPr>
          <w:rFonts w:ascii="Times New Roman" w:hAnsi="Times New Roman" w:cs="Times New Roman"/>
          <w:i/>
          <w:iCs/>
        </w:rPr>
        <w:t>Front Public Health</w:t>
      </w:r>
      <w:r w:rsidRPr="00DA1D37">
        <w:rPr>
          <w:rFonts w:ascii="Times New Roman" w:hAnsi="Times New Roman" w:cs="Times New Roman"/>
        </w:rPr>
        <w:t>. 2022;10:841936. doi:10.3389/fpubh.2022.841936</w:t>
      </w:r>
    </w:p>
    <w:p w14:paraId="3B2FB608"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13.</w:t>
      </w:r>
      <w:r w:rsidRPr="00DA1D37">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DA1D37">
        <w:rPr>
          <w:rFonts w:ascii="Times New Roman" w:hAnsi="Times New Roman" w:cs="Times New Roman"/>
          <w:i/>
          <w:iCs/>
        </w:rPr>
        <w:t>The Lancet</w:t>
      </w:r>
      <w:r w:rsidRPr="00DA1D37">
        <w:rPr>
          <w:rFonts w:ascii="Times New Roman" w:hAnsi="Times New Roman" w:cs="Times New Roman"/>
        </w:rPr>
        <w:t>. 2023;402(10419):2346-2394. doi:10.1016/S0140-6736(23)01859-7</w:t>
      </w:r>
    </w:p>
    <w:p w14:paraId="306731F1"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14.</w:t>
      </w:r>
      <w:r w:rsidRPr="00DA1D37">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01F3A6A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15.</w:t>
      </w:r>
      <w:r w:rsidRPr="00DA1D37">
        <w:rPr>
          <w:rFonts w:ascii="Times New Roman" w:hAnsi="Times New Roman" w:cs="Times New Roman"/>
        </w:rPr>
        <w:tab/>
        <w:t xml:space="preserve">Nieuwenhuijsen M, Gascon M, Martinez D, et al. Air Pollution, Noise, Blue Space, and Green Space and Premature Mortality in Barcelona: A Mega Cohort. </w:t>
      </w:r>
      <w:r w:rsidRPr="00DA1D37">
        <w:rPr>
          <w:rFonts w:ascii="Times New Roman" w:hAnsi="Times New Roman" w:cs="Times New Roman"/>
          <w:i/>
          <w:iCs/>
        </w:rPr>
        <w:t>IJERPH</w:t>
      </w:r>
      <w:r w:rsidRPr="00DA1D37">
        <w:rPr>
          <w:rFonts w:ascii="Times New Roman" w:hAnsi="Times New Roman" w:cs="Times New Roman"/>
        </w:rPr>
        <w:t>. 2018;15(11):2405. doi:10.3390/ijerph15112405</w:t>
      </w:r>
    </w:p>
    <w:p w14:paraId="7B4CD557"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16.</w:t>
      </w:r>
      <w:r w:rsidRPr="00DA1D37">
        <w:rPr>
          <w:rFonts w:ascii="Times New Roman" w:hAnsi="Times New Roman" w:cs="Times New Roman"/>
        </w:rPr>
        <w:tab/>
        <w:t xml:space="preserve">Crouse DL, Pinault L, Balram A, et al. Urban greenness and mortality in Canada’s largest cities: a national cohort study. </w:t>
      </w:r>
      <w:r w:rsidRPr="00DA1D37">
        <w:rPr>
          <w:rFonts w:ascii="Times New Roman" w:hAnsi="Times New Roman" w:cs="Times New Roman"/>
          <w:i/>
          <w:iCs/>
        </w:rPr>
        <w:t>The Lancet Planetary Health</w:t>
      </w:r>
      <w:r w:rsidRPr="00DA1D37">
        <w:rPr>
          <w:rFonts w:ascii="Times New Roman" w:hAnsi="Times New Roman" w:cs="Times New Roman"/>
        </w:rPr>
        <w:t>. 2017;1(7):e289-e297. doi:10.1016/S2542-5196(17)30118-3</w:t>
      </w:r>
    </w:p>
    <w:p w14:paraId="4DA15CC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17.</w:t>
      </w:r>
      <w:r w:rsidRPr="00DA1D37">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DA1D37">
        <w:rPr>
          <w:rFonts w:ascii="Times New Roman" w:hAnsi="Times New Roman" w:cs="Times New Roman"/>
          <w:i/>
          <w:iCs/>
        </w:rPr>
        <w:t>Environment International</w:t>
      </w:r>
      <w:r w:rsidRPr="00DA1D37">
        <w:rPr>
          <w:rFonts w:ascii="Times New Roman" w:hAnsi="Times New Roman" w:cs="Times New Roman"/>
        </w:rPr>
        <w:t>. 2019;125:430-436. doi:10.1016/j.envint.2019.01.075</w:t>
      </w:r>
    </w:p>
    <w:p w14:paraId="4271E7F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18.</w:t>
      </w:r>
      <w:r w:rsidRPr="00DA1D37">
        <w:rPr>
          <w:rFonts w:ascii="Times New Roman" w:hAnsi="Times New Roman" w:cs="Times New Roman"/>
        </w:rPr>
        <w:tab/>
        <w:t>Global Burden of Disease Collaborative Network. Global Burden of Disease Study 2019 (GBD 2019) Reference Life Table. Published online 2021. doi:10.6069/1D4Y-YQ37</w:t>
      </w:r>
    </w:p>
    <w:p w14:paraId="26DD7B46"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19.</w:t>
      </w:r>
      <w:r w:rsidRPr="00DA1D37">
        <w:rPr>
          <w:rFonts w:ascii="Times New Roman" w:hAnsi="Times New Roman" w:cs="Times New Roman"/>
        </w:rPr>
        <w:tab/>
        <w:t>WorldPop. Population Counts 2020 UN-Adjusted Constrained 1 Available from: www.worldpop.org/doi/10.5258/SOTON/WP00660.</w:t>
      </w:r>
    </w:p>
    <w:p w14:paraId="19CF0645"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20.</w:t>
      </w:r>
      <w:r w:rsidRPr="00DA1D37">
        <w:rPr>
          <w:rFonts w:ascii="Times New Roman" w:hAnsi="Times New Roman" w:cs="Times New Roman"/>
        </w:rPr>
        <w:tab/>
        <w:t>United Nations Statistics Division. Standard Country or Area Codes for Statistical Use (M49). https://unstats.un.org/unsd/methodology/m49</w:t>
      </w:r>
    </w:p>
    <w:p w14:paraId="363056BD"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lastRenderedPageBreak/>
        <w:t>21.</w:t>
      </w:r>
      <w:r w:rsidRPr="00DA1D37">
        <w:rPr>
          <w:rFonts w:ascii="Times New Roman" w:hAnsi="Times New Roman" w:cs="Times New Roman"/>
        </w:rPr>
        <w:tab/>
        <w:t xml:space="preserve">Beck HE, Zimmermann NE, McVicar TR, Vergopolan N, Berg A, Wood EF. Present and future Köppen-Geiger climate classification maps at 1-km resolution. </w:t>
      </w:r>
      <w:r w:rsidRPr="00DA1D37">
        <w:rPr>
          <w:rFonts w:ascii="Times New Roman" w:hAnsi="Times New Roman" w:cs="Times New Roman"/>
          <w:i/>
          <w:iCs/>
        </w:rPr>
        <w:t>Scientific Data</w:t>
      </w:r>
      <w:r w:rsidRPr="00DA1D37">
        <w:rPr>
          <w:rFonts w:ascii="Times New Roman" w:hAnsi="Times New Roman" w:cs="Times New Roman"/>
        </w:rPr>
        <w:t>. 2018;5:180214. doi:10.1038/sdata.2018.214</w:t>
      </w:r>
    </w:p>
    <w:p w14:paraId="777C6A0C" w14:textId="77777777" w:rsidR="00DA1D37" w:rsidRPr="00DA1D37" w:rsidRDefault="00DA1D37" w:rsidP="00DA1D37">
      <w:pPr>
        <w:pStyle w:val="Bibliography"/>
        <w:rPr>
          <w:rFonts w:ascii="Times New Roman" w:hAnsi="Times New Roman" w:cs="Times New Roman"/>
        </w:rPr>
      </w:pPr>
      <w:r w:rsidRPr="00DA1D37">
        <w:rPr>
          <w:rFonts w:ascii="Times New Roman" w:hAnsi="Times New Roman" w:cs="Times New Roman"/>
        </w:rPr>
        <w:t>22.</w:t>
      </w:r>
      <w:r w:rsidRPr="00DA1D37">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DA1D37">
        <w:rPr>
          <w:rFonts w:ascii="Times New Roman" w:hAnsi="Times New Roman" w:cs="Times New Roman"/>
          <w:i/>
          <w:iCs/>
        </w:rPr>
        <w:t>The Lancet Planetary Health</w:t>
      </w:r>
      <w:r w:rsidRPr="00DA1D37">
        <w:rPr>
          <w:rFonts w:ascii="Times New Roman" w:hAnsi="Times New Roman" w:cs="Times New Roman"/>
        </w:rPr>
        <w:t>. 2022;6(2):e139-e146. doi:10.1016/S2542-5196(21)00350-8</w:t>
      </w:r>
    </w:p>
    <w:p w14:paraId="2A603737" w14:textId="78A165F4"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56C73E42" w14:textId="6755F514" w:rsidR="005D4B56" w:rsidRDefault="00AD473B" w:rsidP="00FA2EC9">
      <w:pPr>
        <w:rPr>
          <w:rFonts w:ascii="Times New Roman" w:hAnsi="Times New Roman" w:cs="Times New Roman"/>
          <w:b/>
          <w:bCs/>
        </w:rPr>
      </w:pPr>
      <w:r>
        <w:rPr>
          <w:rFonts w:ascii="Times New Roman" w:hAnsi="Times New Roman" w:cs="Times New Roman"/>
          <w:b/>
          <w:bCs/>
        </w:rPr>
        <w:t>Supplemental Material</w:t>
      </w:r>
    </w:p>
    <w:p w14:paraId="52E9F6C7" w14:textId="77777777" w:rsidR="00107C0A" w:rsidRDefault="00107C0A" w:rsidP="00FA2EC9">
      <w:pPr>
        <w:rPr>
          <w:rFonts w:ascii="Times New Roman" w:hAnsi="Times New Roman" w:cs="Times New Roman"/>
          <w:b/>
          <w:bCs/>
        </w:rPr>
      </w:pPr>
    </w:p>
    <w:p w14:paraId="499A2C69" w14:textId="552DA399" w:rsidR="00732271" w:rsidRPr="005D4B56" w:rsidRDefault="00732271" w:rsidP="00FA2EC9">
      <w:pPr>
        <w:rPr>
          <w:rFonts w:ascii="Times New Roman" w:hAnsi="Times New Roman" w:cs="Times New Roman"/>
          <w:b/>
          <w:bCs/>
        </w:rPr>
      </w:pPr>
      <w:r>
        <w:rPr>
          <w:rFonts w:ascii="Times New Roman" w:hAnsi="Times New Roman" w:cs="Times New Roman"/>
          <w:b/>
          <w:bCs/>
          <w:noProof/>
        </w:rPr>
        <w:drawing>
          <wp:inline distT="0" distB="0" distL="0" distR="0" wp14:anchorId="6F9BC82D" wp14:editId="528F79E5">
            <wp:extent cx="5943600" cy="3742055"/>
            <wp:effectExtent l="0" t="0" r="0" b="4445"/>
            <wp:docPr id="159913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873" name="Picture 1599135873"/>
                    <pic:cNvPicPr/>
                  </pic:nvPicPr>
                  <pic:blipFill>
                    <a:blip r:embed="rId13"/>
                    <a:stretch>
                      <a:fillRect/>
                    </a:stretch>
                  </pic:blipFill>
                  <pic:spPr>
                    <a:xfrm>
                      <a:off x="0" y="0"/>
                      <a:ext cx="5943600" cy="3742055"/>
                    </a:xfrm>
                    <a:prstGeom prst="rect">
                      <a:avLst/>
                    </a:prstGeom>
                  </pic:spPr>
                </pic:pic>
              </a:graphicData>
            </a:graphic>
          </wp:inline>
        </w:drawing>
      </w:r>
    </w:p>
    <w:p w14:paraId="2EE8DAD3" w14:textId="77777777" w:rsidR="00107C0A" w:rsidRDefault="00107C0A" w:rsidP="00FA2EC9">
      <w:pPr>
        <w:rPr>
          <w:rFonts w:ascii="Times New Roman" w:hAnsi="Times New Roman" w:cs="Times New Roman"/>
          <w:b/>
          <w:bCs/>
        </w:rPr>
      </w:pPr>
    </w:p>
    <w:p w14:paraId="3B41186F" w14:textId="2130D758" w:rsidR="00AD473B" w:rsidRDefault="00AD473B" w:rsidP="00661721">
      <w:pPr>
        <w:rPr>
          <w:rFonts w:ascii="Times New Roman" w:hAnsi="Times New Roman" w:cs="Times New Roman"/>
          <w:i/>
          <w:iCs/>
        </w:rPr>
      </w:pPr>
      <w:r w:rsidRPr="0092228D">
        <w:rPr>
          <w:rFonts w:ascii="Times New Roman" w:hAnsi="Times New Roman" w:cs="Times New Roman"/>
          <w:b/>
          <w:bCs/>
          <w:i/>
          <w:iCs/>
        </w:rPr>
        <w:t>Fig</w:t>
      </w:r>
      <w:r w:rsidR="0092228D">
        <w:rPr>
          <w:rFonts w:ascii="Times New Roman" w:hAnsi="Times New Roman" w:cs="Times New Roman"/>
          <w:b/>
          <w:bCs/>
          <w:i/>
          <w:iCs/>
        </w:rPr>
        <w:t>ure</w:t>
      </w:r>
      <w:r w:rsidRPr="0092228D">
        <w:rPr>
          <w:rFonts w:ascii="Times New Roman" w:hAnsi="Times New Roman" w:cs="Times New Roman"/>
          <w:b/>
          <w:bCs/>
          <w:i/>
          <w:iCs/>
        </w:rPr>
        <w:t xml:space="preserve"> S1.</w:t>
      </w:r>
      <w:r>
        <w:rPr>
          <w:rFonts w:ascii="Times New Roman" w:hAnsi="Times New Roman" w:cs="Times New Roman"/>
          <w:i/>
          <w:iCs/>
        </w:rPr>
        <w:t xml:space="preserve"> Interannual variation in average population-weighted greenest</w:t>
      </w:r>
      <w:ins w:id="68" w:author="Martin, Greta Katherine" w:date="2024-10-29T11:09:00Z" w16du:dateUtc="2024-10-29T15:09:00Z">
        <w:r w:rsidR="000011F2">
          <w:rPr>
            <w:rFonts w:ascii="Times New Roman" w:hAnsi="Times New Roman" w:cs="Times New Roman"/>
            <w:i/>
            <w:iCs/>
          </w:rPr>
          <w:t xml:space="preserve"> </w:t>
        </w:r>
      </w:ins>
      <w:del w:id="69" w:author="Martin, Greta Katherine" w:date="2024-10-29T11:09:00Z" w16du:dateUtc="2024-10-29T15:09:00Z">
        <w:r w:rsidDel="000011F2">
          <w:rPr>
            <w:rFonts w:ascii="Times New Roman" w:hAnsi="Times New Roman" w:cs="Times New Roman"/>
            <w:i/>
            <w:iCs/>
          </w:rPr>
          <w:delText>-</w:delText>
        </w:r>
      </w:del>
      <w:r>
        <w:rPr>
          <w:rFonts w:ascii="Times New Roman" w:hAnsi="Times New Roman" w:cs="Times New Roman"/>
          <w:i/>
          <w:iCs/>
        </w:rPr>
        <w:t xml:space="preserve">season NDVI by geographic region. </w:t>
      </w:r>
    </w:p>
    <w:p w14:paraId="7D27060F" w14:textId="77777777" w:rsidR="00AD473B" w:rsidRDefault="00AD473B" w:rsidP="00661721">
      <w:pPr>
        <w:rPr>
          <w:rFonts w:ascii="Times New Roman" w:hAnsi="Times New Roman" w:cs="Times New Roman"/>
          <w:i/>
          <w:iCs/>
        </w:rPr>
      </w:pPr>
    </w:p>
    <w:p w14:paraId="096AC537" w14:textId="77777777" w:rsidR="006E57BE" w:rsidRDefault="006E57BE" w:rsidP="00FA2EC9">
      <w:pPr>
        <w:rPr>
          <w:rFonts w:ascii="Times New Roman" w:hAnsi="Times New Roman" w:cs="Times New Roman"/>
          <w:b/>
          <w:bCs/>
        </w:rPr>
      </w:pPr>
    </w:p>
    <w:p w14:paraId="40529959" w14:textId="77777777" w:rsidR="006E57BE" w:rsidRDefault="006E57BE" w:rsidP="00FA2EC9">
      <w:pPr>
        <w:rPr>
          <w:rFonts w:ascii="Times New Roman" w:hAnsi="Times New Roman" w:cs="Times New Roman"/>
          <w:b/>
          <w:bCs/>
        </w:rPr>
      </w:pPr>
    </w:p>
    <w:p w14:paraId="7B29A7C5" w14:textId="77777777" w:rsidR="006E57BE" w:rsidRDefault="006E57BE" w:rsidP="00FA2EC9">
      <w:pPr>
        <w:rPr>
          <w:rFonts w:ascii="Times New Roman" w:hAnsi="Times New Roman" w:cs="Times New Roman"/>
          <w:b/>
          <w:bCs/>
        </w:rPr>
      </w:pPr>
    </w:p>
    <w:p w14:paraId="7627891A" w14:textId="0E4EA519" w:rsidR="00107C0A" w:rsidRDefault="0092228D" w:rsidP="00FA2EC9">
      <w:pPr>
        <w:rPr>
          <w:rFonts w:ascii="Times New Roman" w:hAnsi="Times New Roman" w:cs="Times New Roman"/>
          <w:b/>
          <w:bCs/>
          <w:i/>
          <w:iCs/>
        </w:rPr>
      </w:pPr>
      <w:r w:rsidRPr="00F0025E">
        <w:rPr>
          <w:rFonts w:ascii="Times New Roman" w:hAnsi="Times New Roman" w:cs="Times New Roman"/>
          <w:b/>
          <w:bCs/>
          <w:i/>
          <w:iCs/>
        </w:rPr>
        <w:t xml:space="preserve">Figure S2. </w:t>
      </w:r>
      <w:r w:rsidRPr="00F0025E">
        <w:rPr>
          <w:rFonts w:ascii="Times New Roman" w:hAnsi="Times New Roman" w:cs="Times New Roman"/>
          <w:i/>
          <w:iCs/>
        </w:rPr>
        <w:t>Map of the world by geographic region classification.</w:t>
      </w:r>
      <w:r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30A3B286" w14:textId="3A5C6245" w:rsidR="00F0025E" w:rsidRP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35197DEB" w14:textId="77777777" w:rsidR="00F0025E" w:rsidRPr="00F0025E" w:rsidRDefault="00F0025E" w:rsidP="00FA2EC9">
      <w:pPr>
        <w:rPr>
          <w:rFonts w:ascii="Times New Roman" w:hAnsi="Times New Roman" w:cs="Times New Roman"/>
          <w:b/>
          <w:bCs/>
          <w:i/>
          <w:iCs/>
        </w:rPr>
      </w:pPr>
    </w:p>
    <w:p w14:paraId="0C05100A" w14:textId="15688854" w:rsidR="006E57BE" w:rsidRDefault="006E57BE" w:rsidP="00FA2EC9">
      <w:pPr>
        <w:rPr>
          <w:rFonts w:ascii="Times New Roman" w:hAnsi="Times New Roman" w:cs="Times New Roman"/>
          <w:b/>
          <w:bCs/>
        </w:rPr>
      </w:pPr>
      <w:commentRangeStart w:id="70"/>
      <w:r>
        <w:rPr>
          <w:rFonts w:ascii="Times New Roman" w:hAnsi="Times New Roman" w:cs="Times New Roman"/>
          <w:noProof/>
        </w:rPr>
        <w:lastRenderedPageBreak/>
        <w:drawing>
          <wp:inline distT="0" distB="0" distL="0" distR="0" wp14:anchorId="6642CB8A" wp14:editId="5446FC6C">
            <wp:extent cx="5943600" cy="3712210"/>
            <wp:effectExtent l="0" t="0" r="0" b="0"/>
            <wp:docPr id="175170207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2078" name="Picture 11" descr="A map of the wor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commentRangeEnd w:id="70"/>
      <w:r>
        <w:rPr>
          <w:rStyle w:val="CommentReference"/>
        </w:rPr>
        <w:commentReference w:id="70"/>
      </w:r>
    </w:p>
    <w:p w14:paraId="04A35DDA" w14:textId="0A5426B3" w:rsidR="006E57BE" w:rsidRDefault="006E57BE" w:rsidP="00FA2EC9">
      <w:pPr>
        <w:rPr>
          <w:rFonts w:ascii="Times New Roman" w:hAnsi="Times New Roman" w:cs="Times New Roman"/>
          <w:b/>
          <w:bCs/>
        </w:rPr>
      </w:pPr>
      <w:commentRangeStart w:id="71"/>
      <w:r w:rsidRPr="002C279D">
        <w:rPr>
          <w:rFonts w:ascii="Helvetica" w:hAnsi="Helvetica" w:cs="Helvetica"/>
          <w:b/>
          <w:bCs/>
          <w:noProof/>
          <w:sz w:val="22"/>
          <w:szCs w:val="22"/>
        </w:rPr>
        <w:drawing>
          <wp:inline distT="0" distB="0" distL="0" distR="0" wp14:anchorId="595D64D6" wp14:editId="29B65E28">
            <wp:extent cx="5943600" cy="2913152"/>
            <wp:effectExtent l="0" t="0" r="0" b="0"/>
            <wp:docPr id="10"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3152"/>
                    </a:xfrm>
                    <a:prstGeom prst="rect">
                      <a:avLst/>
                    </a:prstGeom>
                  </pic:spPr>
                </pic:pic>
              </a:graphicData>
            </a:graphic>
          </wp:inline>
        </w:drawing>
      </w:r>
      <w:commentRangeEnd w:id="71"/>
      <w:r>
        <w:rPr>
          <w:rStyle w:val="CommentReference"/>
        </w:rPr>
        <w:commentReference w:id="71"/>
      </w: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3AEB60B" w:rsidR="00C351E5" w:rsidRDefault="009D595E">
      <w:r>
        <w:rPr>
          <w:rFonts w:ascii="Times New Roman" w:hAnsi="Times New Roman" w:cs="Times New Roman"/>
          <w:noProof/>
        </w:rPr>
        <w:lastRenderedPageBreak/>
        <w:drawing>
          <wp:inline distT="0" distB="0" distL="0" distR="0" wp14:anchorId="308A89AE" wp14:editId="7EC222BB">
            <wp:extent cx="5943600" cy="2971800"/>
            <wp:effectExtent l="0" t="0" r="0" b="0"/>
            <wp:docPr id="1897289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9754" name="Picture 745619754"/>
                    <pic:cNvPicPr/>
                  </pic:nvPicPr>
                  <pic:blipFill>
                    <a:blip r:embed="rId16"/>
                    <a:stretch>
                      <a:fillRect/>
                    </a:stretch>
                  </pic:blipFill>
                  <pic:spPr>
                    <a:xfrm>
                      <a:off x="0" y="0"/>
                      <a:ext cx="5943600" cy="2971800"/>
                    </a:xfrm>
                    <a:prstGeom prst="rect">
                      <a:avLst/>
                    </a:prstGeom>
                  </pic:spPr>
                </pic:pic>
              </a:graphicData>
            </a:graphic>
          </wp:inline>
        </w:drawing>
      </w:r>
    </w:p>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3" w:author="Martin, Greta Katherine" w:date="2024-10-28T10:52:00Z" w:initials="GM">
    <w:p w14:paraId="5F07BEA8" w14:textId="57D7D175" w:rsidR="00834FE1" w:rsidRDefault="00834FE1" w:rsidP="00834FE1">
      <w:r>
        <w:rPr>
          <w:rStyle w:val="CommentReference"/>
        </w:rPr>
        <w:annotationRef/>
      </w:r>
      <w:r>
        <w:rPr>
          <w:color w:val="000000"/>
          <w:sz w:val="20"/>
          <w:szCs w:val="20"/>
        </w:rPr>
        <w:t>I moved this up here as suggested but it feels a little specific for intro?</w:t>
      </w:r>
    </w:p>
  </w:comment>
  <w:comment w:id="6" w:author="Anenberg, Susan Casper" w:date="2024-10-26T07:10:00Z" w:initials="ASC">
    <w:p w14:paraId="20199722" w14:textId="58CD6755" w:rsidR="001A3B3D" w:rsidRDefault="001A3B3D">
      <w:pPr>
        <w:pStyle w:val="CommentText"/>
      </w:pPr>
      <w:r>
        <w:rPr>
          <w:rStyle w:val="CommentReference"/>
        </w:rPr>
        <w:annotationRef/>
      </w:r>
      <w:r>
        <w:t xml:space="preserve">This is surprising… can you confirm that these are all small island nations or something where the cities are too small to be included? </w:t>
      </w:r>
    </w:p>
  </w:comment>
  <w:comment w:id="7" w:author="Martin, Greta Katherine" w:date="2024-10-28T14:56:00Z" w:initials="GM">
    <w:p w14:paraId="7C0A1DA3" w14:textId="77777777" w:rsidR="00867BD2" w:rsidRDefault="00867BD2" w:rsidP="00867BD2">
      <w:r>
        <w:rPr>
          <w:rStyle w:val="CommentReference"/>
        </w:rPr>
        <w:annotationRef/>
      </w:r>
      <w:r>
        <w:rPr>
          <w:sz w:val="20"/>
          <w:szCs w:val="20"/>
        </w:rPr>
        <w:t>Mainly island nations:</w:t>
      </w:r>
    </w:p>
    <w:p w14:paraId="17F06C23" w14:textId="77777777" w:rsidR="00867BD2" w:rsidRDefault="00867BD2" w:rsidP="00867BD2">
      <w:r>
        <w:rPr>
          <w:sz w:val="20"/>
          <w:szCs w:val="20"/>
        </w:rPr>
        <w:t xml:space="preserve">1. Andorra </w:t>
      </w:r>
      <w:r>
        <w:rPr>
          <w:sz w:val="20"/>
          <w:szCs w:val="20"/>
        </w:rPr>
        <w:cr/>
        <w:t>2. Antigua and Barbuda</w:t>
      </w:r>
      <w:r>
        <w:rPr>
          <w:sz w:val="20"/>
          <w:szCs w:val="20"/>
        </w:rPr>
        <w:cr/>
        <w:t xml:space="preserve">3. Eswatini </w:t>
      </w:r>
      <w:r>
        <w:rPr>
          <w:sz w:val="20"/>
          <w:szCs w:val="20"/>
        </w:rPr>
        <w:cr/>
        <w:t>4. Dominica</w:t>
      </w:r>
      <w:r>
        <w:rPr>
          <w:sz w:val="20"/>
          <w:szCs w:val="20"/>
        </w:rPr>
        <w:cr/>
        <w:t>5. Grenada</w:t>
      </w:r>
      <w:r>
        <w:rPr>
          <w:sz w:val="20"/>
          <w:szCs w:val="20"/>
        </w:rPr>
        <w:cr/>
        <w:t>6. Holy See</w:t>
      </w:r>
      <w:r>
        <w:rPr>
          <w:sz w:val="20"/>
          <w:szCs w:val="20"/>
        </w:rPr>
        <w:cr/>
        <w:t>7. Kiribati</w:t>
      </w:r>
      <w:r>
        <w:rPr>
          <w:sz w:val="20"/>
          <w:szCs w:val="20"/>
        </w:rPr>
        <w:cr/>
        <w:t>8. Liechtenstein</w:t>
      </w:r>
      <w:r>
        <w:rPr>
          <w:sz w:val="20"/>
          <w:szCs w:val="20"/>
        </w:rPr>
        <w:cr/>
        <w:t>9. Marshall Islands</w:t>
      </w:r>
      <w:r>
        <w:rPr>
          <w:sz w:val="20"/>
          <w:szCs w:val="20"/>
        </w:rPr>
        <w:cr/>
        <w:t>10.  Micronesia (Federated States of)</w:t>
      </w:r>
      <w:r>
        <w:rPr>
          <w:sz w:val="20"/>
          <w:szCs w:val="20"/>
        </w:rPr>
        <w:cr/>
        <w:t>11.  Nauru</w:t>
      </w:r>
      <w:r>
        <w:rPr>
          <w:sz w:val="20"/>
          <w:szCs w:val="20"/>
        </w:rPr>
        <w:cr/>
        <w:t>12.  Palau</w:t>
      </w:r>
      <w:r>
        <w:rPr>
          <w:sz w:val="20"/>
          <w:szCs w:val="20"/>
        </w:rPr>
        <w:cr/>
        <w:t>13.  Saint Kitts and Nevis</w:t>
      </w:r>
      <w:r>
        <w:rPr>
          <w:sz w:val="20"/>
          <w:szCs w:val="20"/>
        </w:rPr>
        <w:cr/>
        <w:t>14.  Saint Lucia</w:t>
      </w:r>
      <w:r>
        <w:rPr>
          <w:sz w:val="20"/>
          <w:szCs w:val="20"/>
        </w:rPr>
        <w:cr/>
        <w:t>15.  Saint Vincent and the Grenadines</w:t>
      </w:r>
      <w:r>
        <w:rPr>
          <w:sz w:val="20"/>
          <w:szCs w:val="20"/>
        </w:rPr>
        <w:cr/>
        <w:t>16.  Samoa</w:t>
      </w:r>
      <w:r>
        <w:rPr>
          <w:sz w:val="20"/>
          <w:szCs w:val="20"/>
        </w:rPr>
        <w:cr/>
        <w:t>17.  San Marino</w:t>
      </w:r>
      <w:r>
        <w:rPr>
          <w:sz w:val="20"/>
          <w:szCs w:val="20"/>
        </w:rPr>
        <w:cr/>
        <w:t>18.  Seychelles</w:t>
      </w:r>
      <w:r>
        <w:rPr>
          <w:sz w:val="20"/>
          <w:szCs w:val="20"/>
        </w:rPr>
        <w:cr/>
        <w:t>19.  State of Palestine</w:t>
      </w:r>
      <w:r>
        <w:rPr>
          <w:sz w:val="20"/>
          <w:szCs w:val="20"/>
        </w:rPr>
        <w:cr/>
        <w:t>20.  Tonga</w:t>
      </w:r>
      <w:r>
        <w:rPr>
          <w:sz w:val="20"/>
          <w:szCs w:val="20"/>
        </w:rPr>
        <w:cr/>
        <w:t xml:space="preserve">21.  Tuvalu      </w:t>
      </w:r>
      <w:r>
        <w:rPr>
          <w:sz w:val="20"/>
          <w:szCs w:val="20"/>
        </w:rPr>
        <w:cr/>
        <w:t xml:space="preserve">22. Vanuatu                       </w:t>
      </w:r>
    </w:p>
  </w:comment>
  <w:comment w:id="46" w:author="Anenberg, Susan Casper" w:date="2024-10-28T06:39:00Z" w:initials="ASC">
    <w:p w14:paraId="4AF324A8" w14:textId="2BE5B0E3" w:rsidR="00EA6880" w:rsidRDefault="00EA6880">
      <w:pPr>
        <w:pStyle w:val="CommentText"/>
      </w:pPr>
      <w:r>
        <w:rPr>
          <w:rStyle w:val="CommentReference"/>
        </w:rPr>
        <w:annotationRef/>
      </w:r>
      <w:r>
        <w:t>This paragraph could use quantitative results – maybe include the median and range results for each climate region</w:t>
      </w:r>
    </w:p>
  </w:comment>
  <w:comment w:id="49" w:author="Anenberg, Susan Casper" w:date="2024-10-28T06:36:00Z" w:initials="ASC">
    <w:p w14:paraId="3D49A6CB" w14:textId="77777777" w:rsidR="00A01D20" w:rsidRDefault="00A01D20">
      <w:pPr>
        <w:pStyle w:val="CommentText"/>
      </w:pPr>
      <w:r>
        <w:rPr>
          <w:rStyle w:val="CommentReference"/>
        </w:rPr>
        <w:annotationRef/>
      </w:r>
      <w:r>
        <w:t>If you add another panel here on NDVI change, you can use this to refer to in the text, per my comment above</w:t>
      </w:r>
    </w:p>
    <w:p w14:paraId="3C0AEF3A" w14:textId="77777777" w:rsidR="00837AAA" w:rsidRDefault="00837AAA">
      <w:pPr>
        <w:pStyle w:val="CommentText"/>
      </w:pPr>
    </w:p>
    <w:p w14:paraId="2C67317C" w14:textId="046668F5" w:rsidR="00837AAA" w:rsidRDefault="00837AAA">
      <w:pPr>
        <w:pStyle w:val="CommentText"/>
      </w:pPr>
      <w:r>
        <w:t>Could also consider a 4-panel figure – 2 scatterplots colored by climate zone and 2 of these density plots colored by climate zone (one each for NDVI and mortality)</w:t>
      </w:r>
    </w:p>
  </w:comment>
  <w:comment w:id="50" w:author="Anenberg, Susan Casper" w:date="2024-10-28T06:37:00Z" w:initials="ASC">
    <w:p w14:paraId="7A03FF4B" w14:textId="264B4AD7" w:rsidR="005246F9" w:rsidRDefault="005246F9">
      <w:pPr>
        <w:pStyle w:val="CommentText"/>
      </w:pPr>
      <w:r>
        <w:rPr>
          <w:rStyle w:val="CommentReference"/>
        </w:rPr>
        <w:annotationRef/>
      </w:r>
      <w:r>
        <w:t>Suggest using the “more” and “fewer” again here instead of “excess” and “averted”. If you add another panel on NDVI change, it makes sense that averted is on the right because it aligns with positive increases in NDVI. If you don’t add another panel, consider flipping the x axis since usually higher values (aligned with excess) are on the right</w:t>
      </w:r>
    </w:p>
  </w:comment>
  <w:comment w:id="51" w:author="Anenberg, Susan Casper" w:date="2024-10-28T06:42:00Z" w:initials="ASC">
    <w:p w14:paraId="66AB4F9F" w14:textId="62FEF98F" w:rsidR="00FF7F01" w:rsidRDefault="00FF7F01">
      <w:pPr>
        <w:pStyle w:val="CommentText"/>
      </w:pPr>
      <w:r>
        <w:rPr>
          <w:rStyle w:val="CommentReference"/>
        </w:rPr>
        <w:annotationRef/>
      </w:r>
      <w:r>
        <w:t>Include the n # of cities in parentheses for each classification in the legend</w:t>
      </w:r>
    </w:p>
  </w:comment>
  <w:comment w:id="52" w:author="Anenberg, Susan Casper" w:date="2024-10-28T06:37:00Z" w:initials="ASC">
    <w:p w14:paraId="343195AA" w14:textId="218C92CC" w:rsidR="00567C37" w:rsidRDefault="00567C37">
      <w:pPr>
        <w:pStyle w:val="CommentText"/>
      </w:pPr>
      <w:r>
        <w:rPr>
          <w:rStyle w:val="CommentReference"/>
        </w:rPr>
        <w:annotationRef/>
      </w:r>
      <w:r>
        <w:t xml:space="preserve">Add the city </w:t>
      </w:r>
      <w:r w:rsidR="001E50F9">
        <w:t xml:space="preserve">and numeric result </w:t>
      </w:r>
      <w:r>
        <w:t>in parentheses</w:t>
      </w:r>
    </w:p>
  </w:comment>
  <w:comment w:id="59" w:author="Anenberg, Susan Casper" w:date="2024-10-28T06:44:00Z" w:initials="ASC">
    <w:p w14:paraId="04628A7C" w14:textId="57321130"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58" w:author="Anenberg, Susan Casper" w:date="2024-10-28T06:45:00Z" w:initials="ASC">
    <w:p w14:paraId="36CA4743" w14:textId="6D6913FD" w:rsidR="005B31D0" w:rsidRDefault="005B31D0">
      <w:pPr>
        <w:pStyle w:val="CommentText"/>
      </w:pPr>
      <w:r>
        <w:rPr>
          <w:rStyle w:val="CommentReference"/>
        </w:rPr>
        <w:annotationRef/>
      </w:r>
      <w:r>
        <w:t>This paragraph should be stronger in highlighting the key results. Let’s discuss what they should be</w:t>
      </w:r>
      <w:r w:rsidR="00847D77">
        <w:t>. I only see one numerical result in here right now (5 additional deaths per 100,000)</w:t>
      </w:r>
    </w:p>
  </w:comment>
  <w:comment w:id="64" w:author="Anenberg, Susan Casper" w:date="2024-10-28T06:46:00Z" w:initials="ASC">
    <w:p w14:paraId="1A266108" w14:textId="18BAF07D" w:rsidR="00286C54" w:rsidRDefault="00286C54">
      <w:pPr>
        <w:pStyle w:val="CommentText"/>
      </w:pPr>
      <w:r>
        <w:rPr>
          <w:rStyle w:val="CommentReference"/>
        </w:rPr>
        <w:annotationRef/>
      </w:r>
      <w:r>
        <w:t>I’m not sure I understand this. Can you restate to try to clarify?</w:t>
      </w:r>
    </w:p>
  </w:comment>
  <w:comment w:id="65" w:author="Anenberg, Susan Casper" w:date="2024-10-28T06:47:00Z" w:initials="ASC">
    <w:p w14:paraId="56A8A554" w14:textId="7CDFA0A6" w:rsidR="00286C54" w:rsidRDefault="00286C54">
      <w:pPr>
        <w:pStyle w:val="CommentText"/>
      </w:pPr>
      <w:r>
        <w:rPr>
          <w:rStyle w:val="CommentReference"/>
        </w:rPr>
        <w:annotationRef/>
      </w:r>
      <w:r>
        <w:t>But these weren’t used for the HIA</w:t>
      </w:r>
    </w:p>
  </w:comment>
  <w:comment w:id="66" w:author="Anenberg, Susan Casper" w:date="2024-10-28T06:49:00Z" w:initials="ASC">
    <w:p w14:paraId="1E8187B3" w14:textId="4267B48E" w:rsidR="003774C2" w:rsidRDefault="003774C2">
      <w:pPr>
        <w:pStyle w:val="CommentText"/>
      </w:pPr>
      <w:r>
        <w:rPr>
          <w:rStyle w:val="CommentReference"/>
        </w:rPr>
        <w:annotationRef/>
      </w:r>
      <w:r>
        <w:t>This is not a key takeaway from the paper which focused on comparing the 5 year time periods. Remove and only include the top-line take home messages here</w:t>
      </w:r>
    </w:p>
  </w:comment>
  <w:comment w:id="67" w:author="Anenberg, Susan Casper" w:date="2024-10-28T06:50:00Z" w:initials="ASC">
    <w:p w14:paraId="63FD12A8" w14:textId="061B676F" w:rsidR="00F50FD4" w:rsidRDefault="00F50FD4">
      <w:pPr>
        <w:pStyle w:val="CommentText"/>
      </w:pPr>
      <w:r>
        <w:rPr>
          <w:rStyle w:val="CommentReference"/>
        </w:rPr>
        <w:annotationRef/>
      </w:r>
      <w:r>
        <w:t>Note the differences instead of just saying they are different</w:t>
      </w:r>
    </w:p>
  </w:comment>
  <w:comment w:id="70" w:author="Martin, Greta Katherine" w:date="2024-10-23T10:02:00Z" w:initials="GM">
    <w:p w14:paraId="2C8EBEB9" w14:textId="77777777" w:rsidR="001A3B3D" w:rsidRDefault="001A3B3D" w:rsidP="006E57BE">
      <w:r>
        <w:rPr>
          <w:rStyle w:val="CommentReference"/>
        </w:rPr>
        <w:annotationRef/>
      </w:r>
      <w:r>
        <w:rPr>
          <w:color w:val="000000"/>
          <w:sz w:val="20"/>
          <w:szCs w:val="20"/>
        </w:rPr>
        <w:t>Taken from internet need to remake</w:t>
      </w:r>
    </w:p>
  </w:comment>
  <w:comment w:id="71" w:author="Martin, Greta Katherine" w:date="2024-10-23T09:58:00Z" w:initials="GM">
    <w:p w14:paraId="0C8593E1" w14:textId="1AE268C0" w:rsidR="001A3B3D" w:rsidRDefault="001A3B3D" w:rsidP="006E57BE">
      <w:r>
        <w:rPr>
          <w:rStyle w:val="CommentReference"/>
        </w:rPr>
        <w:annotationRef/>
      </w:r>
      <w:r>
        <w:rPr>
          <w:sz w:val="20"/>
          <w:szCs w:val="20"/>
        </w:rPr>
        <w:t>This is taken from Jen will need to remake or take&amp;cite from Koppen website</w:t>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5F07BEA8" w15:done="0"/>
  <w15:commentEx w15:paraId="20199722" w15:done="0"/>
  <w15:commentEx w15:paraId="17F06C23" w15:paraIdParent="20199722" w15:done="0"/>
  <w15:commentEx w15:paraId="4AF324A8" w15:done="0"/>
  <w15:commentEx w15:paraId="2C67317C" w15:done="0"/>
  <w15:commentEx w15:paraId="7A03FF4B" w15:done="0"/>
  <w15:commentEx w15:paraId="66AB4F9F" w15:done="0"/>
  <w15:commentEx w15:paraId="343195AA" w15:done="0"/>
  <w15:commentEx w15:paraId="04628A7C" w15:done="0"/>
  <w15:commentEx w15:paraId="36CA4743" w15:done="0"/>
  <w15:commentEx w15:paraId="1A266108" w15:done="0"/>
  <w15:commentEx w15:paraId="56A8A554" w15:done="0"/>
  <w15:commentEx w15:paraId="1E8187B3" w15:done="0"/>
  <w15:commentEx w15:paraId="63FD12A8" w15:done="0"/>
  <w15:commentEx w15:paraId="2C8EBEB9" w15:done="0"/>
  <w15:commentEx w15:paraId="0C859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32A04438" w16cex:dateUtc="2024-10-28T14:52:00Z"/>
  <w16cex:commentExtensible w16cex:durableId="501800EA" w16cex:dateUtc="2024-10-28T18:56:00Z"/>
  <w16cex:commentExtensible w16cex:durableId="38BBA889" w16cex:dateUtc="2024-10-23T14:02:00Z"/>
  <w16cex:commentExtensible w16cex:durableId="68370C5F" w16cex:dateUtc="2024-10-23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5F07BEA8" w16cid:durableId="32A04438"/>
  <w16cid:commentId w16cid:paraId="20199722" w16cid:durableId="2AC7147F"/>
  <w16cid:commentId w16cid:paraId="17F06C23" w16cid:durableId="501800EA"/>
  <w16cid:commentId w16cid:paraId="4AF324A8" w16cid:durableId="2AC9B035"/>
  <w16cid:commentId w16cid:paraId="2C67317C" w16cid:durableId="2AC9AF59"/>
  <w16cid:commentId w16cid:paraId="7A03FF4B" w16cid:durableId="2AC9AFB0"/>
  <w16cid:commentId w16cid:paraId="66AB4F9F" w16cid:durableId="2AC9B0E0"/>
  <w16cid:commentId w16cid:paraId="343195AA" w16cid:durableId="2AC9AF9D"/>
  <w16cid:commentId w16cid:paraId="04628A7C" w16cid:durableId="2AC9B149"/>
  <w16cid:commentId w16cid:paraId="36CA4743" w16cid:durableId="2AC9B172"/>
  <w16cid:commentId w16cid:paraId="1A266108" w16cid:durableId="2AC9B1DB"/>
  <w16cid:commentId w16cid:paraId="56A8A554" w16cid:durableId="2AC9B202"/>
  <w16cid:commentId w16cid:paraId="1E8187B3" w16cid:durableId="2AC9B277"/>
  <w16cid:commentId w16cid:paraId="63FD12A8" w16cid:durableId="2AC9B29A"/>
  <w16cid:commentId w16cid:paraId="2C8EBEB9" w16cid:durableId="38BBA889"/>
  <w16cid:commentId w16cid:paraId="0C8593E1" w16cid:durableId="68370C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231D0"/>
    <w:rsid w:val="00024A18"/>
    <w:rsid w:val="00031679"/>
    <w:rsid w:val="0003208C"/>
    <w:rsid w:val="00035747"/>
    <w:rsid w:val="00037559"/>
    <w:rsid w:val="00045A4F"/>
    <w:rsid w:val="00051E49"/>
    <w:rsid w:val="00052ACC"/>
    <w:rsid w:val="0005328A"/>
    <w:rsid w:val="00055F86"/>
    <w:rsid w:val="00057CCA"/>
    <w:rsid w:val="00060081"/>
    <w:rsid w:val="000626A4"/>
    <w:rsid w:val="00064A1A"/>
    <w:rsid w:val="000736DF"/>
    <w:rsid w:val="000753B7"/>
    <w:rsid w:val="0007761B"/>
    <w:rsid w:val="00077823"/>
    <w:rsid w:val="00085BF5"/>
    <w:rsid w:val="00085E43"/>
    <w:rsid w:val="00090A79"/>
    <w:rsid w:val="000A3562"/>
    <w:rsid w:val="000A4F94"/>
    <w:rsid w:val="000B0248"/>
    <w:rsid w:val="000B11D9"/>
    <w:rsid w:val="000B6E75"/>
    <w:rsid w:val="000C6488"/>
    <w:rsid w:val="000C6DEB"/>
    <w:rsid w:val="000D568A"/>
    <w:rsid w:val="00107C0A"/>
    <w:rsid w:val="00107F48"/>
    <w:rsid w:val="001135F2"/>
    <w:rsid w:val="00120B9A"/>
    <w:rsid w:val="00123848"/>
    <w:rsid w:val="00141172"/>
    <w:rsid w:val="00153D90"/>
    <w:rsid w:val="00154804"/>
    <w:rsid w:val="001607E3"/>
    <w:rsid w:val="0016141A"/>
    <w:rsid w:val="00165BFB"/>
    <w:rsid w:val="00167925"/>
    <w:rsid w:val="0017376A"/>
    <w:rsid w:val="00173BD9"/>
    <w:rsid w:val="001835C0"/>
    <w:rsid w:val="00194ED0"/>
    <w:rsid w:val="0019782A"/>
    <w:rsid w:val="001A3B3D"/>
    <w:rsid w:val="001A41E6"/>
    <w:rsid w:val="001B327B"/>
    <w:rsid w:val="001C5BE1"/>
    <w:rsid w:val="001D435E"/>
    <w:rsid w:val="001D6941"/>
    <w:rsid w:val="001D78AB"/>
    <w:rsid w:val="001E50F9"/>
    <w:rsid w:val="001F36CB"/>
    <w:rsid w:val="001F69F2"/>
    <w:rsid w:val="00202B9E"/>
    <w:rsid w:val="0020576C"/>
    <w:rsid w:val="0022043E"/>
    <w:rsid w:val="00223AB8"/>
    <w:rsid w:val="00225861"/>
    <w:rsid w:val="00230F0F"/>
    <w:rsid w:val="002355C4"/>
    <w:rsid w:val="00236953"/>
    <w:rsid w:val="0024097C"/>
    <w:rsid w:val="002512BB"/>
    <w:rsid w:val="00256D82"/>
    <w:rsid w:val="00265E16"/>
    <w:rsid w:val="00271908"/>
    <w:rsid w:val="00275B6E"/>
    <w:rsid w:val="00286C54"/>
    <w:rsid w:val="002931D7"/>
    <w:rsid w:val="00294AF3"/>
    <w:rsid w:val="00294BE0"/>
    <w:rsid w:val="002A65F5"/>
    <w:rsid w:val="002B1989"/>
    <w:rsid w:val="002B66B7"/>
    <w:rsid w:val="002B6F7A"/>
    <w:rsid w:val="002C31C3"/>
    <w:rsid w:val="002C67A4"/>
    <w:rsid w:val="002D77F9"/>
    <w:rsid w:val="002F21BE"/>
    <w:rsid w:val="003057CF"/>
    <w:rsid w:val="00310609"/>
    <w:rsid w:val="00310B46"/>
    <w:rsid w:val="00325681"/>
    <w:rsid w:val="00325F51"/>
    <w:rsid w:val="00337F2F"/>
    <w:rsid w:val="00346D63"/>
    <w:rsid w:val="003508BE"/>
    <w:rsid w:val="00354BDF"/>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788D"/>
    <w:rsid w:val="003F212E"/>
    <w:rsid w:val="003F6681"/>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60DC"/>
    <w:rsid w:val="00522757"/>
    <w:rsid w:val="005246F9"/>
    <w:rsid w:val="00531C5E"/>
    <w:rsid w:val="00532E20"/>
    <w:rsid w:val="00540752"/>
    <w:rsid w:val="0054585B"/>
    <w:rsid w:val="00551D54"/>
    <w:rsid w:val="00562949"/>
    <w:rsid w:val="00567C37"/>
    <w:rsid w:val="00575730"/>
    <w:rsid w:val="00593670"/>
    <w:rsid w:val="00595315"/>
    <w:rsid w:val="005974F8"/>
    <w:rsid w:val="005A15AF"/>
    <w:rsid w:val="005A1DF9"/>
    <w:rsid w:val="005B2BD0"/>
    <w:rsid w:val="005B31D0"/>
    <w:rsid w:val="005B4852"/>
    <w:rsid w:val="005D4B56"/>
    <w:rsid w:val="005D506E"/>
    <w:rsid w:val="005E52ED"/>
    <w:rsid w:val="005F0FBD"/>
    <w:rsid w:val="005F2425"/>
    <w:rsid w:val="006036D8"/>
    <w:rsid w:val="0060540D"/>
    <w:rsid w:val="00605D6C"/>
    <w:rsid w:val="00613582"/>
    <w:rsid w:val="0062156B"/>
    <w:rsid w:val="00632B39"/>
    <w:rsid w:val="00643A8D"/>
    <w:rsid w:val="00655B0E"/>
    <w:rsid w:val="00661721"/>
    <w:rsid w:val="0067050F"/>
    <w:rsid w:val="00670DFF"/>
    <w:rsid w:val="00674CE9"/>
    <w:rsid w:val="00675556"/>
    <w:rsid w:val="00675FFE"/>
    <w:rsid w:val="00676859"/>
    <w:rsid w:val="006816E2"/>
    <w:rsid w:val="00686C7C"/>
    <w:rsid w:val="00690B4F"/>
    <w:rsid w:val="00693A67"/>
    <w:rsid w:val="006B257F"/>
    <w:rsid w:val="006B51CC"/>
    <w:rsid w:val="006C4295"/>
    <w:rsid w:val="006D07C8"/>
    <w:rsid w:val="006D6CF3"/>
    <w:rsid w:val="006D7B2F"/>
    <w:rsid w:val="006E2604"/>
    <w:rsid w:val="006E2A12"/>
    <w:rsid w:val="006E388F"/>
    <w:rsid w:val="006E45F4"/>
    <w:rsid w:val="006E4C2C"/>
    <w:rsid w:val="006E54D2"/>
    <w:rsid w:val="006E57BE"/>
    <w:rsid w:val="006F53BA"/>
    <w:rsid w:val="006F5CBD"/>
    <w:rsid w:val="00701FCC"/>
    <w:rsid w:val="00703441"/>
    <w:rsid w:val="007050D7"/>
    <w:rsid w:val="007071A1"/>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7B76"/>
    <w:rsid w:val="0078361F"/>
    <w:rsid w:val="007978FB"/>
    <w:rsid w:val="007A26CC"/>
    <w:rsid w:val="007B17C1"/>
    <w:rsid w:val="007B6224"/>
    <w:rsid w:val="007B64A8"/>
    <w:rsid w:val="007B6666"/>
    <w:rsid w:val="007C1063"/>
    <w:rsid w:val="007C10CC"/>
    <w:rsid w:val="007C200E"/>
    <w:rsid w:val="007C220F"/>
    <w:rsid w:val="007C245E"/>
    <w:rsid w:val="007C4BA3"/>
    <w:rsid w:val="007C4D8D"/>
    <w:rsid w:val="007C73A9"/>
    <w:rsid w:val="007D27A1"/>
    <w:rsid w:val="007E09D3"/>
    <w:rsid w:val="007F7B32"/>
    <w:rsid w:val="00801A67"/>
    <w:rsid w:val="00825A98"/>
    <w:rsid w:val="00827425"/>
    <w:rsid w:val="0083426C"/>
    <w:rsid w:val="00834FE1"/>
    <w:rsid w:val="0083671F"/>
    <w:rsid w:val="00837AAA"/>
    <w:rsid w:val="00837BA6"/>
    <w:rsid w:val="00841C08"/>
    <w:rsid w:val="00843353"/>
    <w:rsid w:val="008433FB"/>
    <w:rsid w:val="008443E7"/>
    <w:rsid w:val="00845DBB"/>
    <w:rsid w:val="00847BEB"/>
    <w:rsid w:val="00847D77"/>
    <w:rsid w:val="00855772"/>
    <w:rsid w:val="0086582F"/>
    <w:rsid w:val="008659CD"/>
    <w:rsid w:val="00866A5E"/>
    <w:rsid w:val="00867BD2"/>
    <w:rsid w:val="00870A86"/>
    <w:rsid w:val="008721AB"/>
    <w:rsid w:val="0088371A"/>
    <w:rsid w:val="00887357"/>
    <w:rsid w:val="008902D6"/>
    <w:rsid w:val="008929AF"/>
    <w:rsid w:val="008950EF"/>
    <w:rsid w:val="008A1B17"/>
    <w:rsid w:val="008D30B4"/>
    <w:rsid w:val="008E053E"/>
    <w:rsid w:val="008F0486"/>
    <w:rsid w:val="00910DED"/>
    <w:rsid w:val="00920049"/>
    <w:rsid w:val="0092228D"/>
    <w:rsid w:val="009270AB"/>
    <w:rsid w:val="00932CD4"/>
    <w:rsid w:val="00933057"/>
    <w:rsid w:val="00933741"/>
    <w:rsid w:val="00933932"/>
    <w:rsid w:val="0093536B"/>
    <w:rsid w:val="00936E04"/>
    <w:rsid w:val="009372E8"/>
    <w:rsid w:val="00943466"/>
    <w:rsid w:val="00952099"/>
    <w:rsid w:val="00971272"/>
    <w:rsid w:val="0099266F"/>
    <w:rsid w:val="00992BCB"/>
    <w:rsid w:val="00993AEA"/>
    <w:rsid w:val="009942AC"/>
    <w:rsid w:val="009A5438"/>
    <w:rsid w:val="009B65D4"/>
    <w:rsid w:val="009B6734"/>
    <w:rsid w:val="009B7B4B"/>
    <w:rsid w:val="009B7FB9"/>
    <w:rsid w:val="009C6E24"/>
    <w:rsid w:val="009D595E"/>
    <w:rsid w:val="009D59E2"/>
    <w:rsid w:val="009E5260"/>
    <w:rsid w:val="009E573D"/>
    <w:rsid w:val="009F23F4"/>
    <w:rsid w:val="009F72FF"/>
    <w:rsid w:val="00A0060E"/>
    <w:rsid w:val="00A01D20"/>
    <w:rsid w:val="00A04301"/>
    <w:rsid w:val="00A04320"/>
    <w:rsid w:val="00A06A27"/>
    <w:rsid w:val="00A07A0D"/>
    <w:rsid w:val="00A10D1B"/>
    <w:rsid w:val="00A3377F"/>
    <w:rsid w:val="00A36392"/>
    <w:rsid w:val="00A37A37"/>
    <w:rsid w:val="00A40822"/>
    <w:rsid w:val="00A43575"/>
    <w:rsid w:val="00A459D8"/>
    <w:rsid w:val="00A47834"/>
    <w:rsid w:val="00A53DA2"/>
    <w:rsid w:val="00A625BD"/>
    <w:rsid w:val="00A6681F"/>
    <w:rsid w:val="00A706D9"/>
    <w:rsid w:val="00A71F12"/>
    <w:rsid w:val="00A7210E"/>
    <w:rsid w:val="00A77558"/>
    <w:rsid w:val="00A82B15"/>
    <w:rsid w:val="00A92750"/>
    <w:rsid w:val="00AA3F0D"/>
    <w:rsid w:val="00AA5506"/>
    <w:rsid w:val="00AB4188"/>
    <w:rsid w:val="00AC0A44"/>
    <w:rsid w:val="00AC5493"/>
    <w:rsid w:val="00AD0485"/>
    <w:rsid w:val="00AD473B"/>
    <w:rsid w:val="00AD75A9"/>
    <w:rsid w:val="00AE765C"/>
    <w:rsid w:val="00AF0AB2"/>
    <w:rsid w:val="00AF3074"/>
    <w:rsid w:val="00AF358C"/>
    <w:rsid w:val="00AF3FCC"/>
    <w:rsid w:val="00AF52BD"/>
    <w:rsid w:val="00AF54A8"/>
    <w:rsid w:val="00B044FF"/>
    <w:rsid w:val="00B1621C"/>
    <w:rsid w:val="00B30178"/>
    <w:rsid w:val="00B31CD1"/>
    <w:rsid w:val="00B356A6"/>
    <w:rsid w:val="00B37183"/>
    <w:rsid w:val="00B42539"/>
    <w:rsid w:val="00B44137"/>
    <w:rsid w:val="00B56686"/>
    <w:rsid w:val="00B723B6"/>
    <w:rsid w:val="00B86455"/>
    <w:rsid w:val="00BA124C"/>
    <w:rsid w:val="00BA22DC"/>
    <w:rsid w:val="00BA3573"/>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1524"/>
    <w:rsid w:val="00C158AD"/>
    <w:rsid w:val="00C1696B"/>
    <w:rsid w:val="00C2130A"/>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C77EE"/>
    <w:rsid w:val="00CC782D"/>
    <w:rsid w:val="00CE07A8"/>
    <w:rsid w:val="00CE55BE"/>
    <w:rsid w:val="00CE7C15"/>
    <w:rsid w:val="00CF2476"/>
    <w:rsid w:val="00CF3D70"/>
    <w:rsid w:val="00CF3EEC"/>
    <w:rsid w:val="00CF4379"/>
    <w:rsid w:val="00D0577D"/>
    <w:rsid w:val="00D05F03"/>
    <w:rsid w:val="00D2161E"/>
    <w:rsid w:val="00D3001E"/>
    <w:rsid w:val="00D3065F"/>
    <w:rsid w:val="00D322C2"/>
    <w:rsid w:val="00D37869"/>
    <w:rsid w:val="00D3799D"/>
    <w:rsid w:val="00D50D3C"/>
    <w:rsid w:val="00D51280"/>
    <w:rsid w:val="00D51E22"/>
    <w:rsid w:val="00D57F4C"/>
    <w:rsid w:val="00D670DD"/>
    <w:rsid w:val="00D85548"/>
    <w:rsid w:val="00D87E31"/>
    <w:rsid w:val="00D90D9F"/>
    <w:rsid w:val="00D95A79"/>
    <w:rsid w:val="00DA1D37"/>
    <w:rsid w:val="00DA7A83"/>
    <w:rsid w:val="00DB1517"/>
    <w:rsid w:val="00DB4DCA"/>
    <w:rsid w:val="00DD0531"/>
    <w:rsid w:val="00DD06C6"/>
    <w:rsid w:val="00DD1521"/>
    <w:rsid w:val="00DD5C68"/>
    <w:rsid w:val="00DD7949"/>
    <w:rsid w:val="00DD7A83"/>
    <w:rsid w:val="00DE5536"/>
    <w:rsid w:val="00DF337C"/>
    <w:rsid w:val="00E01C87"/>
    <w:rsid w:val="00E03410"/>
    <w:rsid w:val="00E150CA"/>
    <w:rsid w:val="00E16E03"/>
    <w:rsid w:val="00E238E3"/>
    <w:rsid w:val="00E26B4F"/>
    <w:rsid w:val="00E30742"/>
    <w:rsid w:val="00E319B6"/>
    <w:rsid w:val="00E401D7"/>
    <w:rsid w:val="00E457AE"/>
    <w:rsid w:val="00E467F5"/>
    <w:rsid w:val="00E63418"/>
    <w:rsid w:val="00E63731"/>
    <w:rsid w:val="00E74A19"/>
    <w:rsid w:val="00E83875"/>
    <w:rsid w:val="00E83E43"/>
    <w:rsid w:val="00E85AF5"/>
    <w:rsid w:val="00E91D7B"/>
    <w:rsid w:val="00E928D9"/>
    <w:rsid w:val="00E93D78"/>
    <w:rsid w:val="00E953AA"/>
    <w:rsid w:val="00EA100A"/>
    <w:rsid w:val="00EA130A"/>
    <w:rsid w:val="00EA3427"/>
    <w:rsid w:val="00EA6880"/>
    <w:rsid w:val="00EB2E8E"/>
    <w:rsid w:val="00EB3004"/>
    <w:rsid w:val="00EB77D4"/>
    <w:rsid w:val="00EC6CB2"/>
    <w:rsid w:val="00ED2483"/>
    <w:rsid w:val="00ED662B"/>
    <w:rsid w:val="00EE198F"/>
    <w:rsid w:val="00EE1D87"/>
    <w:rsid w:val="00EE4043"/>
    <w:rsid w:val="00EE4DB7"/>
    <w:rsid w:val="00EE5CD0"/>
    <w:rsid w:val="00EF26BC"/>
    <w:rsid w:val="00EF5AD7"/>
    <w:rsid w:val="00F0025E"/>
    <w:rsid w:val="00F23DBF"/>
    <w:rsid w:val="00F27553"/>
    <w:rsid w:val="00F359A0"/>
    <w:rsid w:val="00F37DF7"/>
    <w:rsid w:val="00F450F7"/>
    <w:rsid w:val="00F50FD4"/>
    <w:rsid w:val="00F51C2B"/>
    <w:rsid w:val="00F52217"/>
    <w:rsid w:val="00F533A8"/>
    <w:rsid w:val="00F66727"/>
    <w:rsid w:val="00F73B7D"/>
    <w:rsid w:val="00F75556"/>
    <w:rsid w:val="00F82B6B"/>
    <w:rsid w:val="00F82E36"/>
    <w:rsid w:val="00F83BE8"/>
    <w:rsid w:val="00F856B5"/>
    <w:rsid w:val="00F8735D"/>
    <w:rsid w:val="00F9161A"/>
    <w:rsid w:val="00FA2EC9"/>
    <w:rsid w:val="00FA4C3C"/>
    <w:rsid w:val="00FA738D"/>
    <w:rsid w:val="00FB004F"/>
    <w:rsid w:val="00FB426E"/>
    <w:rsid w:val="00FB6951"/>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microsoft.com/office/2011/relationships/people" Target="peop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emf"/><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png"/><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13</Pages>
  <Words>10077</Words>
  <Characters>57444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70</cp:revision>
  <dcterms:created xsi:type="dcterms:W3CDTF">2024-10-28T12:41:00Z</dcterms:created>
  <dcterms:modified xsi:type="dcterms:W3CDTF">2024-10-29T15:35:00Z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id="9XM2rUK3"/&gt;&lt;style id="http://www.zotero.org/styles/american-medical-association" hasBibliography="1" bibliographyStyleHasBeenSet="1"/&gt;&lt;prefs&gt;&lt;pref name="fieldType" value="Field"/&gt;&lt;/prefs&gt;&lt;/data&gt;</vt:lpwstr>
  </property>
</Properties>
</file>