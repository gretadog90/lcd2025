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70F032C4" w14:textId="77777777" w:rsidR="006279CF" w:rsidRDefault="00E319B6" w:rsidP="00551D54">
      <w:pPr>
        <w:rPr>
          <w:rFonts w:ascii="Times New Roman" w:hAnsi="Times New Roman" w:cs="Times New Roman"/>
        </w:rPr>
      </w:pPr>
      <w:commentRangeStart w:id="1"/>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commentRangeEnd w:id="1"/>
      <w:r w:rsidR="006279CF">
        <w:rPr>
          <w:rStyle w:val="CommentReference"/>
        </w:rPr>
        <w:commentReference w:id="1"/>
      </w:r>
    </w:p>
    <w:p w14:paraId="4CCF9EFE" w14:textId="77777777" w:rsidR="006279CF" w:rsidRDefault="006279CF" w:rsidP="00551D54">
      <w:pPr>
        <w:rPr>
          <w:rFonts w:ascii="Times New Roman" w:hAnsi="Times New Roman" w:cs="Times New Roman"/>
        </w:rPr>
      </w:pPr>
    </w:p>
    <w:p w14:paraId="68C00227" w14:textId="28D34A21" w:rsidR="00F73B7D" w:rsidRDefault="00E144F5" w:rsidP="00551D54">
      <w:pPr>
        <w:rPr>
          <w:rFonts w:ascii="Times New Roman" w:hAnsi="Times New Roman" w:cs="Times New Roman"/>
        </w:rPr>
      </w:pPr>
      <w:commentRangeStart w:id="2"/>
      <w:r>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Pr>
          <w:rFonts w:ascii="Times New Roman" w:hAnsi="Times New Roman" w:cs="Times New Roman"/>
        </w:rPr>
        <w:t xml:space="preserve"> </w:t>
      </w:r>
      <w:r w:rsidR="0001515D">
        <w:rPr>
          <w:rFonts w:ascii="Times New Roman" w:hAnsi="Times New Roman" w:cs="Times New Roman"/>
        </w:rPr>
        <w:t>D</w:t>
      </w:r>
      <w:r>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These changes have resulted in a global average of 5.04 additional deaths per 100,000, ranging from 569.84 fewer to 521.82 more deaths per 100,000 across the 1,041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w:t>
      </w:r>
      <w:commentRangeEnd w:id="2"/>
      <w:r w:rsidR="00B60C02">
        <w:rPr>
          <w:rStyle w:val="CommentReference"/>
        </w:rPr>
        <w:commentReference w:id="2"/>
      </w:r>
      <w:r w:rsidR="00841A64">
        <w:rPr>
          <w:rFonts w:ascii="Times New Roman" w:hAnsi="Times New Roman" w:cs="Times New Roman"/>
        </w:rPr>
        <w:t xml:space="preserve">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34160B8E"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48803588"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29269045"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3"/>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3"/>
      <w:r w:rsidR="00834FE1">
        <w:rPr>
          <w:rStyle w:val="CommentReference"/>
        </w:rPr>
        <w:commentReference w:id="3"/>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039567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6C8C1158"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CE4B45E"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1</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w:t>
      </w:r>
      <w:r w:rsidR="00736C52">
        <w:rPr>
          <w:rFonts w:ascii="Times New Roman" w:hAnsi="Times New Roman" w:cs="Times New Roman"/>
        </w:rPr>
        <w:t>2</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37417F8D" w:rsidR="000C6A15" w:rsidRPr="001D035D"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 xml:space="preserve">(years 2014 and 2015). </w:t>
      </w:r>
      <w:r w:rsidR="007A0072">
        <w:rPr>
          <w:rFonts w:ascii="Times New Roman" w:hAnsi="Times New Roman" w:cs="Times New Roman"/>
        </w:rPr>
        <w:t xml:space="preserve">Despite these stable global, and even regional trends, there was large year to year variation across individual cities. </w:t>
      </w:r>
      <w:r w:rsidR="004E411D">
        <w:rPr>
          <w:rFonts w:ascii="Times New Roman" w:hAnsi="Times New Roman" w:cs="Times New Roman"/>
        </w:rPr>
        <w:t xml:space="preserve">NDVI </w:t>
      </w:r>
      <w:r w:rsidR="004E411D">
        <w:rPr>
          <w:rFonts w:ascii="Times New Roman" w:hAnsi="Times New Roman" w:cs="Times New Roman"/>
        </w:rPr>
        <w:t xml:space="preserve">has remained </w:t>
      </w:r>
      <w:r w:rsidR="004E411D">
        <w:rPr>
          <w:rFonts w:ascii="Times New Roman" w:hAnsi="Times New Roman" w:cs="Times New Roman"/>
        </w:rPr>
        <w:t xml:space="preserve">comparatively </w:t>
      </w:r>
      <w:r w:rsidR="004E411D">
        <w:rPr>
          <w:rFonts w:ascii="Times New Roman" w:hAnsi="Times New Roman" w:cs="Times New Roman"/>
        </w:rPr>
        <w:t>stable across arid cities</w:t>
      </w:r>
      <w:r w:rsidR="004E411D">
        <w:rPr>
          <w:rFonts w:ascii="Times New Roman" w:hAnsi="Times New Roman" w:cs="Times New Roman"/>
        </w:rPr>
        <w:t>, with a median city range in NDVI across this period of 0.03</w:t>
      </w:r>
      <w:r w:rsidR="00337DBF">
        <w:rPr>
          <w:rFonts w:ascii="Times New Roman" w:hAnsi="Times New Roman" w:cs="Times New Roman"/>
        </w:rPr>
        <w:t>3</w:t>
      </w:r>
      <w:r w:rsidR="004E411D">
        <w:rPr>
          <w:rFonts w:ascii="Times New Roman" w:hAnsi="Times New Roman" w:cs="Times New Roman"/>
        </w:rPr>
        <w:t xml:space="preserve">, about half that of cities in other climate zones. </w:t>
      </w:r>
      <w:r w:rsidR="005548B0">
        <w:rPr>
          <w:rFonts w:ascii="Times New Roman" w:hAnsi="Times New Roman" w:cs="Times New Roman"/>
        </w:rPr>
        <w:t xml:space="preserve">Regionally, </w:t>
      </w:r>
      <w:r w:rsidR="00436152">
        <w:rPr>
          <w:rFonts w:ascii="Times New Roman" w:hAnsi="Times New Roman" w:cs="Times New Roman"/>
        </w:rPr>
        <w:t xml:space="preserve">many cities in </w:t>
      </w:r>
      <w:r w:rsidR="005548B0">
        <w:rPr>
          <w:rFonts w:ascii="Times New Roman" w:hAnsi="Times New Roman" w:cs="Times New Roman"/>
        </w:rPr>
        <w:t>Sub-Saharan Africa</w:t>
      </w:r>
      <w:r w:rsidR="00F75F1A">
        <w:rPr>
          <w:rFonts w:ascii="Times New Roman" w:hAnsi="Times New Roman" w:cs="Times New Roman"/>
        </w:rPr>
        <w:t xml:space="preserve">, Eastern Asia, </w:t>
      </w:r>
      <w:r w:rsidR="005548B0">
        <w:rPr>
          <w:rFonts w:ascii="Times New Roman" w:hAnsi="Times New Roman" w:cs="Times New Roman"/>
        </w:rPr>
        <w:t>and Southern Asia have larges</w:t>
      </w:r>
      <w:r w:rsidR="00436152">
        <w:rPr>
          <w:rFonts w:ascii="Times New Roman" w:hAnsi="Times New Roman" w:cs="Times New Roman"/>
        </w:rPr>
        <w:t xml:space="preserve"> </w:t>
      </w:r>
      <w:r w:rsidR="005548B0">
        <w:rPr>
          <w:rFonts w:ascii="Times New Roman" w:hAnsi="Times New Roman" w:cs="Times New Roman"/>
        </w:rPr>
        <w:t>year to year variability</w:t>
      </w:r>
      <w:r w:rsidR="00337DBF">
        <w:rPr>
          <w:rFonts w:ascii="Times New Roman" w:hAnsi="Times New Roman" w:cs="Times New Roman"/>
        </w:rPr>
        <w:t xml:space="preserve"> (median range in NDVI: 0.07)</w:t>
      </w:r>
      <w:r w:rsidR="005548B0">
        <w:rPr>
          <w:rFonts w:ascii="Times New Roman" w:hAnsi="Times New Roman" w:cs="Times New Roman"/>
        </w:rPr>
        <w:t xml:space="preserve">, while </w:t>
      </w:r>
      <w:r w:rsidR="00436152">
        <w:rPr>
          <w:rFonts w:ascii="Times New Roman" w:hAnsi="Times New Roman" w:cs="Times New Roman"/>
        </w:rPr>
        <w:t xml:space="preserve">cities in </w:t>
      </w:r>
      <w:r w:rsidR="005548B0">
        <w:rPr>
          <w:rFonts w:ascii="Times New Roman" w:hAnsi="Times New Roman" w:cs="Times New Roman"/>
        </w:rPr>
        <w:t>Northern Africa</w:t>
      </w:r>
      <w:r w:rsidR="00F75F1A">
        <w:rPr>
          <w:rFonts w:ascii="Times New Roman" w:hAnsi="Times New Roman" w:cs="Times New Roman"/>
        </w:rPr>
        <w:t xml:space="preserve"> and Central Asia </w:t>
      </w:r>
      <w:r w:rsidR="005548B0">
        <w:rPr>
          <w:rFonts w:ascii="Times New Roman" w:hAnsi="Times New Roman" w:cs="Times New Roman"/>
        </w:rPr>
        <w:t>show a flatter trend</w:t>
      </w:r>
      <w:r w:rsidR="00337DBF">
        <w:rPr>
          <w:rFonts w:ascii="Times New Roman" w:hAnsi="Times New Roman" w:cs="Times New Roman"/>
        </w:rPr>
        <w:t xml:space="preserve"> </w:t>
      </w:r>
      <w:r w:rsidR="00337DBF">
        <w:rPr>
          <w:rFonts w:ascii="Times New Roman" w:hAnsi="Times New Roman" w:cs="Times New Roman"/>
        </w:rPr>
        <w:t>(median range in NDVI: 0.0</w:t>
      </w:r>
      <w:r w:rsidR="00337DBF">
        <w:rPr>
          <w:rFonts w:ascii="Times New Roman" w:hAnsi="Times New Roman" w:cs="Times New Roman"/>
        </w:rPr>
        <w:t>2</w:t>
      </w:r>
      <w:r w:rsidR="00337DBF">
        <w:rPr>
          <w:rFonts w:ascii="Times New Roman" w:hAnsi="Times New Roman" w:cs="Times New Roman"/>
        </w:rPr>
        <w:t>)</w:t>
      </w:r>
      <w:r w:rsidR="005548B0">
        <w:rPr>
          <w:rFonts w:ascii="Times New Roman" w:hAnsi="Times New Roman" w:cs="Times New Roman"/>
        </w:rPr>
        <w:t xml:space="preserve">. </w:t>
      </w:r>
      <w:r w:rsidR="00436152">
        <w:rPr>
          <w:rFonts w:ascii="Times New Roman" w:hAnsi="Times New Roman" w:cs="Times New Roman"/>
        </w:rPr>
        <w:t xml:space="preserve">Across all regions and climate zones there are individual cities that have consistent peak season NDVI and others with substantial yearly variation. </w:t>
      </w:r>
      <w:r w:rsidR="00182372">
        <w:rPr>
          <w:rFonts w:ascii="Times New Roman" w:hAnsi="Times New Roman" w:cs="Times New Roman"/>
        </w:rPr>
        <w:t xml:space="preserve">Considering the </w:t>
      </w:r>
      <w:r w:rsidR="00182372">
        <w:rPr>
          <w:rFonts w:ascii="Times New Roman" w:hAnsi="Times New Roman" w:cs="Times New Roman"/>
        </w:rPr>
        <w:t xml:space="preserve">percent change </w:t>
      </w:r>
      <w:r w:rsidR="00182372">
        <w:rPr>
          <w:rFonts w:ascii="Times New Roman" w:hAnsi="Times New Roman" w:cs="Times New Roman"/>
        </w:rPr>
        <w:t xml:space="preserve">of year-to-year changes in peak season NDVI (Fig. S3), it was not uncommon for cities of all regions and climate classifications to have </w:t>
      </w:r>
      <w:r w:rsidR="00F00C39">
        <w:rPr>
          <w:rFonts w:ascii="Times New Roman" w:hAnsi="Times New Roman" w:cs="Times New Roman"/>
        </w:rPr>
        <w:t xml:space="preserve">yearly </w:t>
      </w:r>
      <w:r w:rsidR="00182372">
        <w:rPr>
          <w:rFonts w:ascii="Times New Roman" w:hAnsi="Times New Roman" w:cs="Times New Roman"/>
        </w:rPr>
        <w:t xml:space="preserve">changes of 20% in either direction. </w:t>
      </w:r>
    </w:p>
    <w:p w14:paraId="435EF839" w14:textId="19D213E3" w:rsidR="00083DB1" w:rsidRPr="00E150CA" w:rsidRDefault="007A0072" w:rsidP="00551D54">
      <w:pPr>
        <w:rPr>
          <w:rFonts w:ascii="Times New Roman" w:hAnsi="Times New Roman" w:cs="Times New Roman"/>
          <w:b/>
          <w:bCs/>
        </w:rPr>
      </w:pPr>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p>
    <w:p w14:paraId="3DAC6856" w14:textId="6628224E" w:rsidR="00083DB1" w:rsidRDefault="00083DB1" w:rsidP="00083DB1">
      <w:pPr>
        <w:rPr>
          <w:rFonts w:ascii="Times New Roman" w:hAnsi="Times New Roman" w:cs="Times New Roman"/>
          <w:i/>
          <w:iCs/>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NDVI from 2014-2023</w:t>
      </w:r>
      <w:r>
        <w:rPr>
          <w:rFonts w:ascii="Times New Roman" w:hAnsi="Times New Roman" w:cs="Times New Roman"/>
          <w:i/>
          <w:iCs/>
        </w:rPr>
        <w:t xml:space="preserve"> </w:t>
      </w:r>
      <w:r>
        <w:rPr>
          <w:rFonts w:ascii="Times New Roman" w:hAnsi="Times New Roman" w:cs="Times New Roman"/>
          <w:i/>
          <w:iCs/>
        </w:rPr>
        <w:t>by geographic region</w:t>
      </w:r>
      <w:r>
        <w:rPr>
          <w:rFonts w:ascii="Times New Roman" w:hAnsi="Times New Roman" w:cs="Times New Roman"/>
          <w:i/>
          <w:iCs/>
        </w:rPr>
        <w:t>. Each thin line represents an individual city within the geographic region, while each thick line shows the average NDVI for all cities in that region, colored by climate zone.</w:t>
      </w:r>
      <w:r>
        <w:rPr>
          <w:rFonts w:ascii="Times New Roman" w:hAnsi="Times New Roman" w:cs="Times New Roman"/>
          <w:i/>
          <w:iCs/>
        </w:rPr>
        <w:t xml:space="preserve"> </w:t>
      </w:r>
    </w:p>
    <w:p w14:paraId="3CBD27E3" w14:textId="77777777" w:rsidR="0047751C" w:rsidRDefault="0047751C" w:rsidP="00551D54">
      <w:pPr>
        <w:rPr>
          <w:rFonts w:ascii="Times New Roman" w:hAnsi="Times New Roman" w:cs="Times New Roman"/>
        </w:rPr>
      </w:pPr>
    </w:p>
    <w:p w14:paraId="66BC6136" w14:textId="77777777" w:rsidR="00083DB1" w:rsidRDefault="00083DB1" w:rsidP="00551D54">
      <w:pPr>
        <w:rPr>
          <w:rFonts w:ascii="Times New Roman" w:hAnsi="Times New Roman" w:cs="Times New Roman"/>
        </w:rPr>
      </w:pPr>
    </w:p>
    <w:p w14:paraId="2F87ED76" w14:textId="7E95A387"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6C67EB">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w:t>
      </w:r>
      <w:r w:rsidR="00736C52">
        <w:rPr>
          <w:rFonts w:ascii="Times New Roman" w:hAnsi="Times New Roman" w:cs="Times New Roman"/>
        </w:rPr>
        <w:t>4</w:t>
      </w:r>
      <w:r w:rsidR="00B86455">
        <w:rPr>
          <w:rFonts w:ascii="Times New Roman" w:hAnsi="Times New Roman" w:cs="Times New Roman"/>
        </w:rPr>
        <w:t xml:space="preserve">)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t>
      </w:r>
      <w:r w:rsidR="00736C52">
        <w:rPr>
          <w:rFonts w:ascii="Times New Roman" w:hAnsi="Times New Roman" w:cs="Times New Roman"/>
        </w:rPr>
        <w:t xml:space="preserve">with NDVI </w:t>
      </w:r>
      <w:r w:rsidR="00A04320">
        <w:rPr>
          <w:rFonts w:ascii="Times New Roman" w:hAnsi="Times New Roman" w:cs="Times New Roman"/>
        </w:rPr>
        <w:t xml:space="preserve">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5C8B0460"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6C67EB">
        <w:rPr>
          <w:rFonts w:ascii="Times New Roman" w:hAnsi="Times New Roman" w:cs="Times New Roman"/>
        </w:rPr>
        <w:t xml:space="preserve">. </w:t>
      </w:r>
      <w:r w:rsidR="00560272">
        <w:rPr>
          <w:rFonts w:ascii="Times New Roman" w:hAnsi="Times New Roman" w:cs="Times New Roman"/>
        </w:rPr>
        <w:t>However, th</w:t>
      </w:r>
      <w:r w:rsidR="006C67EB">
        <w:rPr>
          <w:rFonts w:ascii="Times New Roman" w:hAnsi="Times New Roman" w:cs="Times New Roman"/>
        </w:rPr>
        <w:t>is</w:t>
      </w:r>
      <w:r w:rsidR="005F46DB">
        <w:rPr>
          <w:rFonts w:ascii="Times New Roman" w:hAnsi="Times New Roman" w:cs="Times New Roman"/>
        </w:rPr>
        <w:t xml:space="preserve"> </w:t>
      </w:r>
      <w:r w:rsidR="00560272">
        <w:rPr>
          <w:rFonts w:ascii="Times New Roman" w:hAnsi="Times New Roman" w:cs="Times New Roman"/>
        </w:rPr>
        <w:t>relatively small global change</w:t>
      </w:r>
      <w:r w:rsidR="005F46DB">
        <w:rPr>
          <w:rFonts w:ascii="Times New Roman" w:hAnsi="Times New Roman" w:cs="Times New Roman"/>
        </w:rPr>
        <w:t>s</w:t>
      </w:r>
      <w:r w:rsidR="00560272">
        <w:rPr>
          <w:rFonts w:ascii="Times New Roman" w:hAnsi="Times New Roman" w:cs="Times New Roman"/>
        </w:rPr>
        <w:t xml:space="preserve"> mask</w:t>
      </w:r>
      <w:r w:rsidR="006C67EB">
        <w:rPr>
          <w:rFonts w:ascii="Times New Roman" w:hAnsi="Times New Roman" w:cs="Times New Roman"/>
        </w:rPr>
        <w:t>s</w:t>
      </w:r>
      <w:r w:rsidR="00560272">
        <w:rPr>
          <w:rFonts w:ascii="Times New Roman" w:hAnsi="Times New Roman" w:cs="Times New Roman"/>
        </w:rPr>
        <w:t xml:space="preserve">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04BD5B0C" w14:textId="410699AE"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1"/>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4CC64F68" w14:textId="671A496B"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4D355332" w14:textId="77777777" w:rsidR="006C67EB" w:rsidRDefault="006C67EB" w:rsidP="003771C7">
      <w:pPr>
        <w:rPr>
          <w:rFonts w:ascii="Times New Roman" w:hAnsi="Times New Roman" w:cs="Times New Roman"/>
        </w:rPr>
      </w:pPr>
    </w:p>
    <w:p w14:paraId="1E45EFD8" w14:textId="555E4F6F" w:rsidR="006C67EB" w:rsidRDefault="006C67EB" w:rsidP="003771C7">
      <w:pPr>
        <w:rPr>
          <w:rFonts w:ascii="Times New Roman" w:hAnsi="Times New Roman" w:cs="Times New Roman"/>
        </w:rPr>
      </w:pPr>
      <w:r>
        <w:rPr>
          <w:rFonts w:ascii="Times New Roman" w:hAnsi="Times New Roman" w:cs="Times New Roman"/>
        </w:rPr>
        <w:t>Regional city averages across the two 5-year periods were relatively stable</w:t>
      </w:r>
      <w:r w:rsidR="00402760">
        <w:rPr>
          <w:rFonts w:ascii="Times New Roman" w:hAnsi="Times New Roman" w:cs="Times New Roman"/>
        </w:rPr>
        <w:t xml:space="preserve"> (Fig 3A)</w:t>
      </w:r>
      <w:r>
        <w:rPr>
          <w:rFonts w:ascii="Times New Roman" w:hAnsi="Times New Roman" w:cs="Times New Roman"/>
        </w:rPr>
        <w:t xml:space="preserve">. </w:t>
      </w:r>
      <w:r w:rsidR="00C10E7C">
        <w:rPr>
          <w:rFonts w:ascii="Times New Roman" w:hAnsi="Times New Roman" w:cs="Times New Roman"/>
        </w:rPr>
        <w:t xml:space="preserve">The median regional </w:t>
      </w:r>
      <w:r>
        <w:rPr>
          <w:rFonts w:ascii="Times New Roman" w:hAnsi="Times New Roman" w:cs="Times New Roman"/>
        </w:rPr>
        <w:t>NDVI changed by more than 0.01 in only four geographic regions: Melanesia (-0.01</w:t>
      </w:r>
      <w:r w:rsidR="00C10E7C">
        <w:rPr>
          <w:rFonts w:ascii="Times New Roman" w:hAnsi="Times New Roman" w:cs="Times New Roman"/>
        </w:rPr>
        <w:t>8</w:t>
      </w:r>
      <w:r>
        <w:rPr>
          <w:rFonts w:ascii="Times New Roman" w:hAnsi="Times New Roman" w:cs="Times New Roman"/>
        </w:rPr>
        <w:t>), South-eastern Asia (-0.0</w:t>
      </w:r>
      <w:r w:rsidR="00C10E7C">
        <w:rPr>
          <w:rFonts w:ascii="Times New Roman" w:hAnsi="Times New Roman" w:cs="Times New Roman"/>
        </w:rPr>
        <w:t>22</w:t>
      </w:r>
      <w:r>
        <w:rPr>
          <w:rFonts w:ascii="Times New Roman" w:hAnsi="Times New Roman" w:cs="Times New Roman"/>
        </w:rPr>
        <w:t>), Sub-Saharan Africa (-0.01</w:t>
      </w:r>
      <w:r w:rsidR="00C10E7C">
        <w:rPr>
          <w:rFonts w:ascii="Times New Roman" w:hAnsi="Times New Roman" w:cs="Times New Roman"/>
        </w:rPr>
        <w:t>0</w:t>
      </w:r>
      <w:r>
        <w:rPr>
          <w:rFonts w:ascii="Times New Roman" w:hAnsi="Times New Roman" w:cs="Times New Roman"/>
        </w:rPr>
        <w:t xml:space="preserve">) and Eastern Asia (+0.014). </w:t>
      </w:r>
      <w:r w:rsidR="00C10E7C">
        <w:rPr>
          <w:rFonts w:ascii="Times New Roman" w:hAnsi="Times New Roman" w:cs="Times New Roman"/>
        </w:rPr>
        <w:t xml:space="preserve">The </w:t>
      </w:r>
      <w:r w:rsidR="003A4C10">
        <w:rPr>
          <w:rFonts w:ascii="Times New Roman" w:hAnsi="Times New Roman" w:cs="Times New Roman"/>
        </w:rPr>
        <w:t xml:space="preserve">regional </w:t>
      </w:r>
      <w:r w:rsidR="00C10E7C">
        <w:rPr>
          <w:rFonts w:ascii="Times New Roman" w:hAnsi="Times New Roman" w:cs="Times New Roman"/>
        </w:rPr>
        <w:t xml:space="preserve">spread </w:t>
      </w:r>
      <w:r w:rsidR="003A4C10">
        <w:rPr>
          <w:rFonts w:ascii="Times New Roman" w:hAnsi="Times New Roman" w:cs="Times New Roman"/>
        </w:rPr>
        <w:t xml:space="preserve">of absolute changes in NDVI ranged from 0.028 in Southern Europe to 0.095 in </w:t>
      </w:r>
      <w:r w:rsidR="00812492">
        <w:rPr>
          <w:rFonts w:ascii="Times New Roman" w:hAnsi="Times New Roman" w:cs="Times New Roman"/>
        </w:rPr>
        <w:lastRenderedPageBreak/>
        <w:t>E</w:t>
      </w:r>
      <w:r w:rsidR="003A4C10">
        <w:rPr>
          <w:rFonts w:ascii="Times New Roman" w:hAnsi="Times New Roman" w:cs="Times New Roman"/>
        </w:rPr>
        <w:t xml:space="preserve">astern Asia. </w:t>
      </w:r>
      <w:r w:rsidR="00A70F65">
        <w:rPr>
          <w:rFonts w:ascii="Times New Roman" w:hAnsi="Times New Roman" w:cs="Times New Roman"/>
        </w:rPr>
        <w:t>Every region had cities that became greener and others that became less green from 2014-2018 to 2019-2023.</w:t>
      </w:r>
    </w:p>
    <w:p w14:paraId="583E63A8" w14:textId="77777777" w:rsidR="00A70F65" w:rsidRDefault="00A70F65" w:rsidP="003771C7">
      <w:pPr>
        <w:rPr>
          <w:rFonts w:ascii="Times New Roman" w:hAnsi="Times New Roman" w:cs="Times New Roman"/>
        </w:rPr>
      </w:pPr>
    </w:p>
    <w:p w14:paraId="68FB2AF5" w14:textId="578FCDDD" w:rsidR="004902E4" w:rsidRDefault="00812492" w:rsidP="003771C7">
      <w:pPr>
        <w:rPr>
          <w:rFonts w:ascii="Times New Roman" w:hAnsi="Times New Roman" w:cs="Times New Roman"/>
        </w:rPr>
      </w:pPr>
      <w:r>
        <w:rPr>
          <w:rFonts w:ascii="Times New Roman" w:hAnsi="Times New Roman" w:cs="Times New Roman"/>
        </w:rPr>
        <w:t>There was a similarly</w:t>
      </w:r>
      <w:r w:rsidR="009E57CF">
        <w:rPr>
          <w:rFonts w:ascii="Times New Roman" w:hAnsi="Times New Roman" w:cs="Times New Roman"/>
        </w:rPr>
        <w:t xml:space="preserve"> large spread </w:t>
      </w:r>
      <w:r w:rsidR="00180E9E">
        <w:rPr>
          <w:rFonts w:ascii="Times New Roman" w:hAnsi="Times New Roman" w:cs="Times New Roman"/>
        </w:rPr>
        <w:t>within each</w:t>
      </w:r>
      <w:r w:rsidR="009E57CF">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 xml:space="preserve">(Fig. </w:t>
      </w:r>
      <w:r w:rsidR="006F2027">
        <w:rPr>
          <w:rFonts w:ascii="Times New Roman" w:hAnsi="Times New Roman" w:cs="Times New Roman"/>
        </w:rPr>
        <w:t>3B</w:t>
      </w:r>
      <w:r w:rsidR="0087108D">
        <w:rPr>
          <w:rFonts w:ascii="Times New Roman" w:hAnsi="Times New Roman" w:cs="Times New Roman"/>
        </w:rPr>
        <w:t>)</w:t>
      </w:r>
      <w:r w:rsidR="00E16E03">
        <w:rPr>
          <w:rFonts w:ascii="Times New Roman" w:hAnsi="Times New Roman" w:cs="Times New Roman"/>
        </w:rPr>
        <w:t xml:space="preserve">. </w:t>
      </w:r>
      <w:r w:rsidR="004339B3">
        <w:rPr>
          <w:rFonts w:ascii="Times New Roman" w:hAnsi="Times New Roman" w:cs="Times New Roman"/>
        </w:rPr>
        <w:t xml:space="preserve">The median percent change was greater than 5% in South-eastern Asia (-6.3%) and Eastern Asia (+6.2%). </w:t>
      </w:r>
      <w:r w:rsidR="00E16E03">
        <w:rPr>
          <w:rFonts w:ascii="Times New Roman" w:hAnsi="Times New Roman" w:cs="Times New Roman"/>
        </w:rPr>
        <w:t>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w:t>
      </w:r>
      <w:r w:rsidR="00533BBB">
        <w:rPr>
          <w:rFonts w:ascii="Times New Roman" w:hAnsi="Times New Roman" w:cs="Times New Roman"/>
        </w:rPr>
        <w:t xml:space="preserve">percent </w:t>
      </w:r>
      <w:r w:rsidR="00E16E03">
        <w:rPr>
          <w:rFonts w:ascii="Times New Roman" w:hAnsi="Times New Roman" w:cs="Times New Roman"/>
        </w:rPr>
        <w:t>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Pr>
          <w:rFonts w:ascii="Times New Roman" w:hAnsi="Times New Roman" w:cs="Times New Roman"/>
        </w:rPr>
        <w:t xml:space="preserve"> </w:t>
      </w:r>
      <w:r w:rsidR="00220EF2">
        <w:rPr>
          <w:rFonts w:ascii="Times New Roman" w:hAnsi="Times New Roman" w:cs="Times New Roman"/>
        </w:rPr>
        <w:t>The relative magnitude of percent changes in NDVI generally mirrored changes in absolute terms. However</w:t>
      </w:r>
      <w:r w:rsidR="00EC78C9">
        <w:rPr>
          <w:rFonts w:ascii="Times New Roman" w:hAnsi="Times New Roman" w:cs="Times New Roman"/>
        </w:rPr>
        <w:t>,</w:t>
      </w:r>
      <w:r w:rsidR="00220EF2">
        <w:rPr>
          <w:rFonts w:ascii="Times New Roman" w:hAnsi="Times New Roman" w:cs="Times New Roman"/>
        </w:rPr>
        <w:t xml:space="preserve"> there were more positive outliers and fewer negative outliers when considering </w:t>
      </w:r>
      <w:r w:rsidR="00533BBB">
        <w:rPr>
          <w:rFonts w:ascii="Times New Roman" w:hAnsi="Times New Roman" w:cs="Times New Roman"/>
        </w:rPr>
        <w:t>relative</w:t>
      </w:r>
      <w:r w:rsidR="00220EF2">
        <w:rPr>
          <w:rFonts w:ascii="Times New Roman" w:hAnsi="Times New Roman" w:cs="Times New Roman"/>
        </w:rPr>
        <w:t xml:space="preserve"> compared to absolute changes.  </w:t>
      </w:r>
      <w:r>
        <w:rPr>
          <w:rFonts w:ascii="Times New Roman" w:hAnsi="Times New Roman" w:cs="Times New Roman"/>
        </w:rPr>
        <w:t xml:space="preserve"> </w:t>
      </w:r>
    </w:p>
    <w:p w14:paraId="083DCD71" w14:textId="2EE96D3E" w:rsidR="00CB3595" w:rsidRDefault="008772E9" w:rsidP="003771C7">
      <w:pPr>
        <w:rPr>
          <w:rFonts w:ascii="Times New Roman" w:hAnsi="Times New Roman" w:cs="Times New Roman"/>
        </w:rPr>
      </w:pPr>
      <w:r>
        <w:rPr>
          <w:rFonts w:ascii="Times New Roman" w:hAnsi="Times New Roman" w:cs="Times New Roman"/>
          <w:b/>
          <w:bCs/>
          <w:i/>
          <w:iCs/>
          <w:noProof/>
        </w:rPr>
        <w:drawing>
          <wp:anchor distT="0" distB="0" distL="114300" distR="114300" simplePos="0" relativeHeight="251669504" behindDoc="1" locked="0" layoutInCell="1" allowOverlap="1" wp14:anchorId="341388A9" wp14:editId="3ABDF135">
            <wp:simplePos x="0" y="0"/>
            <wp:positionH relativeFrom="column">
              <wp:posOffset>-50800</wp:posOffset>
            </wp:positionH>
            <wp:positionV relativeFrom="paragraph">
              <wp:posOffset>222885</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47864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4092" name="Picture 747864092"/>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31211FB" w14:textId="1463C3BC" w:rsidR="007C73A9" w:rsidRDefault="007C73A9" w:rsidP="00551D54">
      <w:pPr>
        <w:rPr>
          <w:rFonts w:ascii="Times New Roman" w:hAnsi="Times New Roman" w:cs="Times New Roman"/>
        </w:rPr>
      </w:pPr>
    </w:p>
    <w:p w14:paraId="1904F4FD" w14:textId="5F5978AA" w:rsidR="005B2BD0" w:rsidRDefault="005B2BD0" w:rsidP="00551D54">
      <w:pPr>
        <w:rPr>
          <w:rFonts w:ascii="Times New Roman" w:hAnsi="Times New Roman" w:cs="Times New Roman"/>
          <w:i/>
          <w:iCs/>
        </w:rPr>
      </w:pPr>
    </w:p>
    <w:p w14:paraId="199095B6" w14:textId="6623924C"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394A7890" w:rsidR="004902E4" w:rsidRDefault="004902E4" w:rsidP="00551D54">
      <w:pPr>
        <w:rPr>
          <w:rFonts w:ascii="Times New Roman" w:hAnsi="Times New Roman" w:cs="Times New Roman"/>
          <w:b/>
          <w:bCs/>
          <w:i/>
          <w:iCs/>
        </w:rPr>
      </w:pP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58DCF198" w:rsidR="004902E4" w:rsidRDefault="004902E4" w:rsidP="00551D54">
      <w:pPr>
        <w:rPr>
          <w:rFonts w:ascii="Times New Roman" w:hAnsi="Times New Roman" w:cs="Times New Roman"/>
          <w:b/>
          <w:bCs/>
          <w:i/>
          <w:iCs/>
        </w:rPr>
      </w:pPr>
    </w:p>
    <w:p w14:paraId="44EAF2DA" w14:textId="50A3BF32" w:rsidR="004902E4" w:rsidRDefault="004902E4" w:rsidP="00551D54">
      <w:pPr>
        <w:rPr>
          <w:rFonts w:ascii="Times New Roman" w:hAnsi="Times New Roman" w:cs="Times New Roman"/>
          <w:b/>
          <w:bCs/>
          <w:i/>
          <w:iCs/>
        </w:rPr>
      </w:pPr>
    </w:p>
    <w:p w14:paraId="58FC3A85" w14:textId="35A59BF3" w:rsidR="004902E4" w:rsidRDefault="004902E4" w:rsidP="00551D54">
      <w:pPr>
        <w:rPr>
          <w:rFonts w:ascii="Times New Roman" w:hAnsi="Times New Roman" w:cs="Times New Roman"/>
          <w:b/>
          <w:bCs/>
          <w:i/>
          <w:iCs/>
        </w:rPr>
      </w:pPr>
    </w:p>
    <w:p w14:paraId="32B731F7" w14:textId="6EAC760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5388A93F"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767F6AC7"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A014FF">
        <w:rPr>
          <w:rFonts w:ascii="Times New Roman" w:hAnsi="Times New Roman" w:cs="Times New Roman"/>
          <w:i/>
          <w:iCs/>
        </w:rPr>
        <w:t>Percent change in population-weighted greenest season Normalized Difference Vegetation Index from 2014-2018 to 2019-2023 (panel A) and the associated c</w:t>
      </w:r>
      <w:r w:rsidR="003A6EB2">
        <w:rPr>
          <w:rFonts w:ascii="Times New Roman" w:hAnsi="Times New Roman" w:cs="Times New Roman"/>
          <w:i/>
          <w:iCs/>
        </w:rPr>
        <w:t>hange</w:t>
      </w:r>
      <w:r w:rsidR="00A014FF">
        <w:rPr>
          <w:rFonts w:ascii="Times New Roman" w:hAnsi="Times New Roman" w:cs="Times New Roman"/>
          <w:i/>
          <w:iCs/>
        </w:rPr>
        <w:t>s</w:t>
      </w:r>
      <w:r w:rsidR="003A6EB2">
        <w:rPr>
          <w:rFonts w:ascii="Times New Roman" w:hAnsi="Times New Roman" w:cs="Times New Roman"/>
          <w:i/>
          <w:iCs/>
        </w:rPr>
        <w:t xml:space="preserve"> in </w:t>
      </w:r>
      <w:r w:rsidR="001A3B3D">
        <w:rPr>
          <w:rFonts w:ascii="Times New Roman" w:hAnsi="Times New Roman" w:cs="Times New Roman"/>
          <w:i/>
          <w:iCs/>
        </w:rPr>
        <w:t xml:space="preserve">all-cause </w:t>
      </w:r>
      <w:r w:rsidR="003A6EB2">
        <w:rPr>
          <w:rFonts w:ascii="Times New Roman" w:hAnsi="Times New Roman" w:cs="Times New Roman"/>
          <w:i/>
          <w:iCs/>
        </w:rPr>
        <w:t xml:space="preserve">mortality </w:t>
      </w:r>
      <w:r w:rsidR="001A3B3D">
        <w:rPr>
          <w:rFonts w:ascii="Times New Roman" w:hAnsi="Times New Roman" w:cs="Times New Roman"/>
          <w:i/>
          <w:iCs/>
        </w:rPr>
        <w:t>per 100,000 population</w:t>
      </w:r>
      <w:r w:rsidR="00A014FF">
        <w:rPr>
          <w:rFonts w:ascii="Times New Roman" w:hAnsi="Times New Roman" w:cs="Times New Roman"/>
          <w:i/>
          <w:iCs/>
        </w:rPr>
        <w:t xml:space="preserve"> to the 2020 population (panel B)</w:t>
      </w:r>
      <w:r w:rsidR="001A3B3D">
        <w:rPr>
          <w:rFonts w:ascii="Times New Roman" w:hAnsi="Times New Roman" w:cs="Times New Roman"/>
          <w:i/>
          <w:iCs/>
        </w:rPr>
        <w:t xml:space="preserve">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415CF2A2" w14:textId="77777777" w:rsidR="008443E7" w:rsidRDefault="008443E7" w:rsidP="00551D54">
      <w:pPr>
        <w:rPr>
          <w:rFonts w:ascii="Times New Roman" w:hAnsi="Times New Roman" w:cs="Times New Roman"/>
          <w:i/>
          <w:iCs/>
        </w:rPr>
      </w:pPr>
    </w:p>
    <w:p w14:paraId="63415BCC" w14:textId="32D6F7F0" w:rsidR="006A4AC4" w:rsidRDefault="006A4AC4" w:rsidP="006A4AC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(median change &lt;0.00), and thus had smaller magnitude changes in mortality associated with urban greenspace trends compared to other climates (Fig. 3). The median change in mortality associated with changes in NDVI was 0.20 fewer deaths per 100,000 (range: 300.80 fewer to 288.27 more) among arid cities. Temperate cities were similarly fairly evenly distributed between those with fewer and more deaths associated with changes in NDVI between the two time </w:t>
      </w:r>
      <w:proofErr w:type="gramStart"/>
      <w:r>
        <w:rPr>
          <w:rFonts w:ascii="Times New Roman" w:hAnsi="Times New Roman" w:cs="Times New Roman"/>
        </w:rPr>
        <w:t>periods, but</w:t>
      </w:r>
      <w:proofErr w:type="gramEnd"/>
      <w:r>
        <w:rPr>
          <w:rFonts w:ascii="Times New Roman" w:hAnsi="Times New Roman" w:cs="Times New Roman"/>
        </w:rPr>
        <w:t xml:space="preserve"> had a much larger spread than arid cities. Temperate cities had a median change of 4.94 more deaths per 100,000 (range: 490.92 fewer to 351</w:t>
      </w:r>
      <w:r w:rsidR="00514A17">
        <w:rPr>
          <w:rFonts w:ascii="Times New Roman" w:hAnsi="Times New Roman" w:cs="Times New Roman"/>
        </w:rPr>
        <w:t>.</w:t>
      </w:r>
      <w:r>
        <w:rPr>
          <w:rFonts w:ascii="Times New Roman" w:hAnsi="Times New Roman" w:cs="Times New Roman"/>
        </w:rPr>
        <w:t xml:space="preserve">33 more). </w:t>
      </w:r>
      <w:r w:rsidR="00514A17">
        <w:rPr>
          <w:rFonts w:ascii="Times New Roman" w:hAnsi="Times New Roman" w:cs="Times New Roman"/>
        </w:rPr>
        <w:t>NDVI decreased slightly in t</w:t>
      </w:r>
      <w:r>
        <w:rPr>
          <w:rFonts w:ascii="Times New Roman" w:hAnsi="Times New Roman" w:cs="Times New Roman"/>
        </w:rPr>
        <w:t xml:space="preserve">ropical cities across the two time periods (median change -0.01), with a median of 67 more </w:t>
      </w:r>
      <w:r w:rsidR="00514A17">
        <w:rPr>
          <w:rFonts w:ascii="Times New Roman" w:hAnsi="Times New Roman" w:cs="Times New Roman"/>
        </w:rPr>
        <w:t xml:space="preserve">associated </w:t>
      </w:r>
      <w:r>
        <w:rPr>
          <w:rFonts w:ascii="Times New Roman" w:hAnsi="Times New Roman" w:cs="Times New Roman"/>
        </w:rPr>
        <w:t xml:space="preserve">deaths per 100,000 (range: 256.15 fewer to 521.82 more). In contrast, continental cities </w:t>
      </w:r>
      <w:r w:rsidR="00514A17">
        <w:rPr>
          <w:rFonts w:ascii="Times New Roman" w:hAnsi="Times New Roman" w:cs="Times New Roman"/>
        </w:rPr>
        <w:t xml:space="preserve">became slightly </w:t>
      </w:r>
      <w:r>
        <w:rPr>
          <w:rFonts w:ascii="Times New Roman" w:hAnsi="Times New Roman" w:cs="Times New Roman"/>
        </w:rPr>
        <w:t xml:space="preserve">greener on average in 2019-2023 compared to 2014-2018 (median change: 0.01) and had a median of 57.39 fewer associated deaths per 100,000 (range: 569.84 fewer to 343.40 more). The spread across all climate classifications spanned reduced and additional deaths.  </w:t>
      </w:r>
    </w:p>
    <w:p w14:paraId="7414928F" w14:textId="77777777" w:rsidR="006A4AC4" w:rsidRDefault="006A4AC4" w:rsidP="00551D54">
      <w:pPr>
        <w:rPr>
          <w:ins w:id="4" w:author="Martin, Greta Katherine" w:date="2024-11-01T13:18:00Z" w16du:dateUtc="2024-11-01T17:18:00Z"/>
          <w:rFonts w:ascii="Times New Roman" w:hAnsi="Times New Roman" w:cs="Times New Roman"/>
          <w:i/>
          <w:iCs/>
        </w:rPr>
      </w:pPr>
    </w:p>
    <w:p w14:paraId="1FCA7EC6" w14:textId="77777777" w:rsidR="007E0BEF" w:rsidRDefault="007E0BEF" w:rsidP="007E0BEF">
      <w:pPr>
        <w:rPr>
          <w:rFonts w:ascii="Times New Roman" w:hAnsi="Times New Roman" w:cs="Times New Roman"/>
        </w:rPr>
      </w:pPr>
      <w:r>
        <w:rPr>
          <w:rFonts w:ascii="Times New Roman" w:hAnsi="Times New Roman" w:cs="Times New Roman"/>
        </w:rPr>
        <w:t xml:space="preserve">Globally, NDVI changes from 2014-2018 to 2019-2023 were associated with an estimated average of 5.04 (95% CI: 4.64, 5.19) more all-cause premature deaths per 100,000 annually to the 2020 population (Fig. 2B). The premature mortality impact from urban greenspace changes was not evenly distributed around the world. Changes in associated deaths closely mirrored trends in NDVI, with the largest reductions in Eastern Asia. Eastern Asia had a median reduction of 110.56 annual premature deaths per 100,000 population, though even within this region there was substantial variation across cities, ranging from 324.82 more premature deaths per 100,000 in Hiroshima, Japan to 490.92 fewer premature deaths per 100,000 in </w:t>
      </w:r>
      <w:proofErr w:type="spellStart"/>
      <w:r>
        <w:rPr>
          <w:rFonts w:ascii="Times New Roman" w:hAnsi="Times New Roman" w:cs="Times New Roman"/>
        </w:rPr>
        <w:t>Shiyan</w:t>
      </w:r>
      <w:proofErr w:type="spellEnd"/>
      <w:r>
        <w:rPr>
          <w:rFonts w:ascii="Times New Roman" w:hAnsi="Times New Roman" w:cs="Times New Roman"/>
        </w:rPr>
        <w:t>, China. Southeastern Asia and Sub-Saharan Africa had the highest increase in health burdens, with medians of 141.93 and 80.61 more deaths per 100,000 respectively. Substantial intra-regional variation existed for these regions as well- ranging from 521.82 more deaths to 87.83 fewer deaths per 100,000 in South-eastern Asia and from 511.89 more deaths to 212.01 fewer deaths per 100,000 in Sub-Saharan Africa.</w:t>
      </w:r>
    </w:p>
    <w:p w14:paraId="5958EDB6" w14:textId="77777777" w:rsidR="007E0BEF" w:rsidRDefault="007E0BEF" w:rsidP="00551D54">
      <w:pPr>
        <w:rPr>
          <w:rFonts w:ascii="Times New Roman" w:hAnsi="Times New Roman" w:cs="Times New Roman"/>
          <w:i/>
          <w:iCs/>
        </w:rPr>
      </w:pPr>
    </w:p>
    <w:p w14:paraId="4D8609CC" w14:textId="699B2250" w:rsidR="008443E7" w:rsidRDefault="00B40700" w:rsidP="00551D54">
      <w:pPr>
        <w:rPr>
          <w:rFonts w:ascii="Times New Roman" w:hAnsi="Times New Roman" w:cs="Times New Roman"/>
          <w:i/>
          <w:iCs/>
        </w:rPr>
      </w:pPr>
      <w:del w:id="5" w:author="Martin, Greta Katherine" w:date="2024-11-01T16:04:00Z" w16du:dateUtc="2024-11-01T20:04:00Z">
        <w:r w:rsidDel="00A95BD7">
          <w:rPr>
            <w:rFonts w:ascii="Times New Roman" w:hAnsi="Times New Roman" w:cs="Times New Roman"/>
            <w:i/>
            <w:iCs/>
            <w:noProof/>
          </w:rPr>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77777777"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7777777" w:rsidR="00D10EF1" w:rsidRDefault="00D10EF1" w:rsidP="00551D54">
      <w:pPr>
        <w:rPr>
          <w:rFonts w:ascii="Times New Roman" w:hAnsi="Times New Roman" w:cs="Times New Roman"/>
        </w:rPr>
      </w:pPr>
    </w:p>
    <w:p w14:paraId="7B69F0DA" w14:textId="77777777"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764CDCA5" w14:textId="77777777" w:rsidR="00D10EF1" w:rsidRDefault="00D10EF1" w:rsidP="00551D54">
      <w:pPr>
        <w:rPr>
          <w:rFonts w:ascii="Times New Roman" w:hAnsi="Times New Roman" w:cs="Times New Roman"/>
        </w:rPr>
      </w:pPr>
    </w:p>
    <w:p w14:paraId="579A19B5" w14:textId="77777777" w:rsidR="00D10EF1" w:rsidRDefault="00D10EF1" w:rsidP="00551D54">
      <w:pPr>
        <w:rPr>
          <w:rFonts w:ascii="Times New Roman" w:hAnsi="Times New Roman" w:cs="Times New Roman"/>
        </w:rPr>
      </w:pPr>
    </w:p>
    <w:p w14:paraId="1D33D652" w14:textId="77777777" w:rsidR="00D10EF1" w:rsidRDefault="00D10EF1" w:rsidP="00551D54">
      <w:pPr>
        <w:rPr>
          <w:rFonts w:ascii="Times New Roman" w:hAnsi="Times New Roman" w:cs="Times New Roman"/>
        </w:rPr>
      </w:pPr>
    </w:p>
    <w:p w14:paraId="73EFCB39" w14:textId="77777777" w:rsidR="00D10EF1" w:rsidRDefault="00D10EF1" w:rsidP="00551D54">
      <w:pPr>
        <w:rPr>
          <w:rFonts w:ascii="Times New Roman" w:hAnsi="Times New Roman" w:cs="Times New Roman"/>
        </w:rPr>
      </w:pPr>
    </w:p>
    <w:p w14:paraId="2673E61F" w14:textId="77777777" w:rsidR="00D10EF1" w:rsidRDefault="00D10EF1" w:rsidP="00551D54">
      <w:pPr>
        <w:rPr>
          <w:rFonts w:ascii="Times New Roman" w:hAnsi="Times New Roman" w:cs="Times New Roman"/>
        </w:rPr>
      </w:pPr>
    </w:p>
    <w:p w14:paraId="16D52F36" w14:textId="77777777" w:rsidR="00D10EF1" w:rsidRDefault="00D10EF1" w:rsidP="00551D54">
      <w:pPr>
        <w:rPr>
          <w:rFonts w:ascii="Times New Roman" w:hAnsi="Times New Roman" w:cs="Times New Roman"/>
        </w:rPr>
      </w:pPr>
    </w:p>
    <w:p w14:paraId="691FF889" w14:textId="77777777" w:rsidR="00D10EF1" w:rsidRDefault="00D10EF1" w:rsidP="00551D54">
      <w:pPr>
        <w:rPr>
          <w:rFonts w:ascii="Times New Roman" w:hAnsi="Times New Roman" w:cs="Times New Roman"/>
        </w:rPr>
      </w:pPr>
    </w:p>
    <w:p w14:paraId="58742804"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E7C09EB" w14:textId="11305D7D" w:rsidR="0049174D" w:rsidRPr="0049174D" w:rsidRDefault="00D10EF1" w:rsidP="00551D54">
      <w:pPr>
        <w:rPr>
          <w:rFonts w:ascii="Times New Roman" w:hAnsi="Times New Roman" w:cs="Times New Roman"/>
        </w:rPr>
      </w:pPr>
      <w:r w:rsidRPr="00D57F4C">
        <w:rPr>
          <w:rFonts w:ascii="Times New Roman" w:hAnsi="Times New Roman" w:cs="Times New Roman"/>
          <w:b/>
          <w:bCs/>
          <w:i/>
          <w:iCs/>
        </w:rPr>
        <w:t xml:space="preserve">Figure </w:t>
      </w:r>
      <w:r w:rsidR="00015676">
        <w:rPr>
          <w:rFonts w:ascii="Times New Roman" w:hAnsi="Times New Roman" w:cs="Times New Roman"/>
          <w:b/>
          <w:bCs/>
          <w:i/>
          <w:iCs/>
        </w:rPr>
        <w:t>4</w:t>
      </w:r>
      <w:r w:rsidRPr="00D57F4C">
        <w:rPr>
          <w:rFonts w:ascii="Times New Roman" w:hAnsi="Times New Roman" w:cs="Times New Roman"/>
          <w:b/>
          <w:bCs/>
          <w:i/>
          <w:iCs/>
        </w:rPr>
        <w:t xml:space="preserve">. </w:t>
      </w:r>
      <w:r>
        <w:rPr>
          <w:rFonts w:ascii="Times New Roman" w:hAnsi="Times New Roman" w:cs="Times New Roman"/>
          <w:i/>
          <w:iCs/>
        </w:rPr>
        <w:t>Changes in population-weighted peak season NDVI from 2014-2018 to 2019-2023 (panel A) and 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 xml:space="preserve">per 100,000 population to the 2020 population (panel B) for 1,041 cities globally </w:t>
      </w:r>
      <w:r w:rsidRPr="00D57F4C">
        <w:rPr>
          <w:rFonts w:ascii="Times New Roman" w:hAnsi="Times New Roman" w:cs="Times New Roman"/>
          <w:i/>
          <w:iCs/>
        </w:rPr>
        <w:t xml:space="preserve">by </w:t>
      </w:r>
      <w:proofErr w:type="spellStart"/>
      <w:r w:rsidRPr="00D57F4C">
        <w:rPr>
          <w:rFonts w:ascii="Times New Roman" w:hAnsi="Times New Roman" w:cs="Times New Roman"/>
          <w:i/>
          <w:iCs/>
        </w:rPr>
        <w:t>Köppen</w:t>
      </w:r>
      <w:proofErr w:type="spellEnd"/>
      <w:r w:rsidRPr="00D57F4C">
        <w:rPr>
          <w:rFonts w:ascii="Times New Roman" w:hAnsi="Times New Roman" w:cs="Times New Roman"/>
          <w:i/>
          <w:iCs/>
        </w:rPr>
        <w:t xml:space="preserve">-Geiger climate classification. </w:t>
      </w:r>
      <w:r>
        <w:rPr>
          <w:rFonts w:ascii="Times New Roman" w:hAnsi="Times New Roman" w:cs="Times New Roman"/>
          <w:i/>
          <w:iCs/>
        </w:rPr>
        <w:t xml:space="preserve">Density reflects the frequency of city-level values for a given change in mortality. One city classified as “Polar” was dropped from the figure (El Alto, Bolivia, 0.01 </w:t>
      </w:r>
      <w:r w:rsidR="002509BF">
        <w:rPr>
          <w:rFonts w:ascii="Times New Roman" w:hAnsi="Times New Roman" w:cs="Times New Roman"/>
          <w:i/>
          <w:iCs/>
        </w:rPr>
        <w:t xml:space="preserve">decrease in </w:t>
      </w:r>
      <w:r>
        <w:rPr>
          <w:rFonts w:ascii="Times New Roman" w:hAnsi="Times New Roman" w:cs="Times New Roman"/>
          <w:i/>
          <w:iCs/>
        </w:rPr>
        <w:t xml:space="preserve">NDVI,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16A1F32D" w14:textId="25D7BF4E" w:rsidR="00AB7DA9"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w:t>
      </w:r>
      <w:r w:rsidR="00EE0D06">
        <w:rPr>
          <w:rFonts w:ascii="Times New Roman" w:hAnsi="Times New Roman" w:cs="Times New Roman"/>
        </w:rPr>
        <w:t xml:space="preserve">(mean: 0.270, range: 0.072, 0.580) </w:t>
      </w:r>
      <w:r>
        <w:rPr>
          <w:rFonts w:ascii="Times New Roman" w:hAnsi="Times New Roman" w:cs="Times New Roman"/>
        </w:rPr>
        <w:t xml:space="preserve">and </w:t>
      </w:r>
      <w:commentRangeStart w:id="6"/>
      <w:commentRangeStart w:id="7"/>
      <w:r>
        <w:rPr>
          <w:rFonts w:ascii="Times New Roman" w:hAnsi="Times New Roman" w:cs="Times New Roman"/>
        </w:rPr>
        <w:t xml:space="preserve">is related to region </w:t>
      </w:r>
      <w:commentRangeEnd w:id="6"/>
      <w:r w:rsidR="00085BF5">
        <w:rPr>
          <w:rStyle w:val="CommentReference"/>
        </w:rPr>
        <w:commentReference w:id="6"/>
      </w:r>
      <w:commentRangeEnd w:id="7"/>
      <w:r w:rsidR="005A20F8">
        <w:rPr>
          <w:rStyle w:val="CommentReference"/>
        </w:rPr>
        <w:commentReference w:id="7"/>
      </w:r>
      <w:r>
        <w:rPr>
          <w:rFonts w:ascii="Times New Roman" w:hAnsi="Times New Roman" w:cs="Times New Roman"/>
        </w:rPr>
        <w:t>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European and North American cities, where health impact assessments have historically been conducted. The 2019-2023 average greenest season NDVI was 0.193 in arid, 0.281 in temperate, 0.319 in tropical, and 0.327 in continental cities. </w:t>
      </w:r>
      <w:r>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Pr>
          <w:rFonts w:ascii="Times New Roman" w:hAnsi="Times New Roman" w:cs="Times New Roman"/>
        </w:rPr>
        <w:t xml:space="preserv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p>
    <w:p w14:paraId="551F39B2" w14:textId="77777777" w:rsidR="00E93033" w:rsidRDefault="00E93033" w:rsidP="00551D54">
      <w:pPr>
        <w:rPr>
          <w:rFonts w:ascii="Times New Roman" w:hAnsi="Times New Roman" w:cs="Times New Roman"/>
        </w:rPr>
      </w:pPr>
    </w:p>
    <w:p w14:paraId="61577A59" w14:textId="6475F6C4" w:rsidR="00E93033" w:rsidRDefault="00E93033" w:rsidP="00551D54">
      <w:pPr>
        <w:rPr>
          <w:rFonts w:ascii="Times New Roman" w:hAnsi="Times New Roman" w:cs="Times New Roman"/>
        </w:rPr>
      </w:pPr>
      <w:commentRangeStart w:id="8"/>
      <w:commentRangeStart w:id="9"/>
      <w:r>
        <w:rPr>
          <w:rFonts w:ascii="Times New Roman" w:hAnsi="Times New Roman" w:cs="Times New Roman"/>
        </w:rPr>
        <w:t xml:space="preserve">Most epidemiologic studies of urban greenspace and health have focused on North American and European cities, where greenspace is relatively high. This could have important implications for </w:t>
      </w:r>
      <w:r>
        <w:rPr>
          <w:rFonts w:ascii="Times New Roman" w:hAnsi="Times New Roman" w:cs="Times New Roman"/>
        </w:rPr>
        <w:lastRenderedPageBreak/>
        <w:t>the exposure-response function that we used, which assumes a linear relationship between NDVI and all-cause mortality</w:t>
      </w:r>
      <w:r w:rsidR="00961489">
        <w:rPr>
          <w:rFonts w:ascii="Times New Roman" w:hAnsi="Times New Roman" w:cs="Times New Roman"/>
        </w:rPr>
        <w:t xml:space="preserve"> across the full NDVI range</w:t>
      </w:r>
      <w:r>
        <w:rPr>
          <w:rFonts w:ascii="Times New Roman" w:hAnsi="Times New Roman" w:cs="Times New Roman"/>
        </w:rPr>
        <w:t xml:space="preserve">. Further, we found that changes in NDVI across cities within these regions were generally smaller in magnitude than other less studied regions such as South-eastern Asia, Sub-Saharan Africa, and Eastern Asia. </w:t>
      </w:r>
      <w:r w:rsidR="001C60F2">
        <w:rPr>
          <w:rFonts w:ascii="Times New Roman" w:hAnsi="Times New Roman" w:cs="Times New Roman"/>
        </w:rPr>
        <w:t xml:space="preserve">The impact of urban greenspace on health could be underestimated by studies focusing solely on European and North American cities. </w:t>
      </w:r>
      <w:commentRangeEnd w:id="8"/>
      <w:r w:rsidR="00B211B9">
        <w:rPr>
          <w:rStyle w:val="CommentReference"/>
        </w:rPr>
        <w:commentReference w:id="8"/>
      </w:r>
      <w:commentRangeEnd w:id="9"/>
      <w:r w:rsidR="003578BC">
        <w:rPr>
          <w:rStyle w:val="CommentReference"/>
        </w:rPr>
        <w:commentReference w:id="9"/>
      </w:r>
    </w:p>
    <w:p w14:paraId="078C4639" w14:textId="77777777" w:rsidR="00507D1B" w:rsidRDefault="00507D1B" w:rsidP="00551D54">
      <w:pPr>
        <w:rPr>
          <w:rFonts w:ascii="Times New Roman" w:hAnsi="Times New Roman" w:cs="Times New Roman"/>
        </w:rPr>
      </w:pPr>
    </w:p>
    <w:p w14:paraId="2D700140" w14:textId="588E0269" w:rsidR="008929A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greenspace.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Pr>
          <w:rFonts w:ascii="Times New Roman" w:hAnsi="Times New Roman" w:cs="Times New Roman"/>
        </w:rPr>
        <w:t>Furthermore</w:t>
      </w:r>
      <w:r w:rsidR="00C802AF">
        <w:rPr>
          <w:rFonts w:ascii="Times New Roman" w:hAnsi="Times New Roman" w:cs="Times New Roman"/>
        </w:rPr>
        <w:t xml:space="preserve">,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greenspace in some cities are likely partially masked in our study by the five-year average.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commentRangeStart w:id="10"/>
      <w:commentRangeStart w:id="11"/>
      <w:r>
        <w:rPr>
          <w:rFonts w:ascii="Times New Roman" w:hAnsi="Times New Roman" w:cs="Times New Roman"/>
        </w:rPr>
        <w:t xml:space="preserve">To put our results </w:t>
      </w:r>
      <w:commentRangeEnd w:id="10"/>
      <w:r w:rsidR="009941C7">
        <w:rPr>
          <w:rStyle w:val="CommentReference"/>
        </w:rPr>
        <w:commentReference w:id="10"/>
      </w:r>
      <w:commentRangeEnd w:id="11"/>
      <w:r w:rsidR="009941C7">
        <w:rPr>
          <w:rStyle w:val="CommentReference"/>
        </w:rPr>
        <w:commentReference w:id="11"/>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w:t>
      </w:r>
      <w:commentRangeStart w:id="12"/>
      <w:r w:rsidR="00674CE9">
        <w:rPr>
          <w:rFonts w:ascii="Times New Roman" w:hAnsi="Times New Roman" w:cs="Times New Roman"/>
        </w:rPr>
        <w:t>benefit from future studies exploring alternative measurements to NDVI and ideal levels of greenspace for human health.</w:t>
      </w:r>
      <w:commentRangeEnd w:id="12"/>
      <w:r w:rsidR="00AB5D37">
        <w:rPr>
          <w:rStyle w:val="CommentReference"/>
        </w:rPr>
        <w:commentReference w:id="12"/>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682368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Pr>
          <w:rFonts w:ascii="Times New Roman" w:hAnsi="Times New Roman" w:cs="Times New Roman"/>
        </w:rPr>
        <w:t>from 2014-2018 to 2019-2023</w:t>
      </w:r>
      <w:r w:rsidR="002D68C9">
        <w:rPr>
          <w:rFonts w:ascii="Times New Roman" w:hAnsi="Times New Roman" w:cs="Times New Roman"/>
        </w:rPr>
        <w:t xml:space="preserve">. However, urban greenspace in individual cities has increased or decreased by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lastRenderedPageBreak/>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221C34C3" w14:textId="77777777" w:rsidR="00E5782C" w:rsidRPr="00E5782C" w:rsidRDefault="00C158AD" w:rsidP="00E5782C">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5782C" w:rsidRPr="00E5782C">
        <w:rPr>
          <w:rFonts w:ascii="Times New Roman" w:hAnsi="Times New Roman" w:cs="Times New Roman"/>
        </w:rPr>
        <w:t>1.</w:t>
      </w:r>
      <w:r w:rsidR="00E5782C" w:rsidRPr="00E5782C">
        <w:rPr>
          <w:rFonts w:ascii="Times New Roman" w:hAnsi="Times New Roman" w:cs="Times New Roman"/>
        </w:rPr>
        <w:tab/>
        <w:t xml:space="preserve">Yang BY, Zhao T, Hu LX, et al. Greenspace and human health: An umbrella review. </w:t>
      </w:r>
      <w:r w:rsidR="00E5782C" w:rsidRPr="00E5782C">
        <w:rPr>
          <w:rFonts w:ascii="Times New Roman" w:hAnsi="Times New Roman" w:cs="Times New Roman"/>
          <w:i/>
          <w:iCs/>
        </w:rPr>
        <w:t>The Innovation</w:t>
      </w:r>
      <w:r w:rsidR="00E5782C" w:rsidRPr="00E5782C">
        <w:rPr>
          <w:rFonts w:ascii="Times New Roman" w:hAnsi="Times New Roman" w:cs="Times New Roman"/>
        </w:rPr>
        <w:t>. 2021;2(4):100164. doi:10.1016/j.xinn.2021.100164</w:t>
      </w:r>
    </w:p>
    <w:p w14:paraId="2F20E4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w:t>
      </w:r>
      <w:r w:rsidRPr="00E5782C">
        <w:rPr>
          <w:rFonts w:ascii="Times New Roman" w:hAnsi="Times New Roman" w:cs="Times New Roman"/>
        </w:rPr>
        <w:tab/>
        <w:t xml:space="preserve">Smith N, Georgiou M, King AC, Tieges Z, Webb S, Chastin S. Urban blue spaces and human health: A systematic review and meta-analysis of quantitative studies. </w:t>
      </w:r>
      <w:r w:rsidRPr="00E5782C">
        <w:rPr>
          <w:rFonts w:ascii="Times New Roman" w:hAnsi="Times New Roman" w:cs="Times New Roman"/>
          <w:i/>
          <w:iCs/>
        </w:rPr>
        <w:t>Cities</w:t>
      </w:r>
      <w:r w:rsidRPr="00E5782C">
        <w:rPr>
          <w:rFonts w:ascii="Times New Roman" w:hAnsi="Times New Roman" w:cs="Times New Roman"/>
        </w:rPr>
        <w:t>. 2021;119:103413. doi:10.1016/j.cities.2021.103413</w:t>
      </w:r>
    </w:p>
    <w:p w14:paraId="1BFDE16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3.</w:t>
      </w:r>
      <w:r w:rsidRPr="00E5782C">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5782C">
        <w:rPr>
          <w:rFonts w:ascii="Times New Roman" w:hAnsi="Times New Roman" w:cs="Times New Roman"/>
          <w:i/>
          <w:iCs/>
        </w:rPr>
        <w:t>Environment International</w:t>
      </w:r>
      <w:r w:rsidRPr="00E5782C">
        <w:rPr>
          <w:rFonts w:ascii="Times New Roman" w:hAnsi="Times New Roman" w:cs="Times New Roman"/>
        </w:rPr>
        <w:t>. 2019;130:104923. doi:10.1016/j.envint.2019.104923</w:t>
      </w:r>
    </w:p>
    <w:p w14:paraId="75BD134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4.</w:t>
      </w:r>
      <w:r w:rsidRPr="00E5782C">
        <w:rPr>
          <w:rFonts w:ascii="Times New Roman" w:hAnsi="Times New Roman" w:cs="Times New Roman"/>
        </w:rPr>
        <w:tab/>
        <w:t xml:space="preserve">Wolf KL, Lam ST, McKeen JK, Richardson GRA, Van Den Bosch M, Bardekjian AC. Urban Trees and Human Health: A Scoping Review. </w:t>
      </w:r>
      <w:r w:rsidRPr="00E5782C">
        <w:rPr>
          <w:rFonts w:ascii="Times New Roman" w:hAnsi="Times New Roman" w:cs="Times New Roman"/>
          <w:i/>
          <w:iCs/>
        </w:rPr>
        <w:t>IJERPH</w:t>
      </w:r>
      <w:r w:rsidRPr="00E5782C">
        <w:rPr>
          <w:rFonts w:ascii="Times New Roman" w:hAnsi="Times New Roman" w:cs="Times New Roman"/>
        </w:rPr>
        <w:t>. 2020;17(12):4371. doi:10.3390/ijerph17124371</w:t>
      </w:r>
    </w:p>
    <w:p w14:paraId="719A0D2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5.</w:t>
      </w:r>
      <w:r w:rsidRPr="00E5782C">
        <w:rPr>
          <w:rFonts w:ascii="Times New Roman" w:hAnsi="Times New Roman" w:cs="Times New Roman"/>
        </w:rPr>
        <w:tab/>
        <w:t xml:space="preserve">Ampatzidis P, Cintolesi C, Kershaw T. Impact of Blue Space Geometry on Urban Heat Island Mitigation. </w:t>
      </w:r>
      <w:r w:rsidRPr="00E5782C">
        <w:rPr>
          <w:rFonts w:ascii="Times New Roman" w:hAnsi="Times New Roman" w:cs="Times New Roman"/>
          <w:i/>
          <w:iCs/>
        </w:rPr>
        <w:t>Climate</w:t>
      </w:r>
      <w:r w:rsidRPr="00E5782C">
        <w:rPr>
          <w:rFonts w:ascii="Times New Roman" w:hAnsi="Times New Roman" w:cs="Times New Roman"/>
        </w:rPr>
        <w:t>. 2023;11(2):28. doi:10.3390/cli11020028</w:t>
      </w:r>
    </w:p>
    <w:p w14:paraId="3DF729AC"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6.</w:t>
      </w:r>
      <w:r w:rsidRPr="00E5782C">
        <w:rPr>
          <w:rFonts w:ascii="Times New Roman" w:hAnsi="Times New Roman" w:cs="Times New Roman"/>
        </w:rPr>
        <w:tab/>
        <w:t xml:space="preserve">Brückner A, Falkenberg T, Heinzel C, Kistemann T. The Regeneration of Urban Blue Spaces: A Public Health Intervention? Reviewing the Evidence. </w:t>
      </w:r>
      <w:r w:rsidRPr="00E5782C">
        <w:rPr>
          <w:rFonts w:ascii="Times New Roman" w:hAnsi="Times New Roman" w:cs="Times New Roman"/>
          <w:i/>
          <w:iCs/>
        </w:rPr>
        <w:t>Front Public Health</w:t>
      </w:r>
      <w:r w:rsidRPr="00E5782C">
        <w:rPr>
          <w:rFonts w:ascii="Times New Roman" w:hAnsi="Times New Roman" w:cs="Times New Roman"/>
        </w:rPr>
        <w:t>. 2022;9:782101. doi:10.3389/fpubh.2021.782101</w:t>
      </w:r>
    </w:p>
    <w:p w14:paraId="4E066E3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7.</w:t>
      </w:r>
      <w:r w:rsidRPr="00E5782C">
        <w:rPr>
          <w:rFonts w:ascii="Times New Roman" w:hAnsi="Times New Roman" w:cs="Times New Roman"/>
        </w:rPr>
        <w:tab/>
        <w:t xml:space="preserve">Alex Baeumler, Olivia D’Aoust, Maitreyi Das, et al. </w:t>
      </w:r>
      <w:r w:rsidRPr="00E5782C">
        <w:rPr>
          <w:rFonts w:ascii="Times New Roman" w:hAnsi="Times New Roman" w:cs="Times New Roman"/>
          <w:i/>
          <w:iCs/>
        </w:rPr>
        <w:t>Demographic Trends and Urbanization</w:t>
      </w:r>
      <w:r w:rsidRPr="00E5782C">
        <w:rPr>
          <w:rFonts w:ascii="Times New Roman" w:hAnsi="Times New Roman" w:cs="Times New Roman"/>
        </w:rPr>
        <w:t>. World Bank; 2021.</w:t>
      </w:r>
    </w:p>
    <w:p w14:paraId="67C03A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8.</w:t>
      </w:r>
      <w:r w:rsidRPr="00E5782C">
        <w:rPr>
          <w:rFonts w:ascii="Times New Roman" w:hAnsi="Times New Roman" w:cs="Times New Roman"/>
        </w:rPr>
        <w:tab/>
        <w:t xml:space="preserve">Hoornweg D, Sugar L, Gomez CLT. Cities and Greenhouse Gas Emissions: Moving Forward. </w:t>
      </w:r>
      <w:r w:rsidRPr="00E5782C">
        <w:rPr>
          <w:rFonts w:ascii="Times New Roman" w:hAnsi="Times New Roman" w:cs="Times New Roman"/>
          <w:i/>
          <w:iCs/>
        </w:rPr>
        <w:t>Urbanisation</w:t>
      </w:r>
      <w:r w:rsidRPr="00E5782C">
        <w:rPr>
          <w:rFonts w:ascii="Times New Roman" w:hAnsi="Times New Roman" w:cs="Times New Roman"/>
        </w:rPr>
        <w:t>. 2020;5(1):43-62. doi:10.1177/2455747120923557</w:t>
      </w:r>
    </w:p>
    <w:p w14:paraId="54971BB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9.</w:t>
      </w:r>
      <w:r w:rsidRPr="00E5782C">
        <w:rPr>
          <w:rFonts w:ascii="Times New Roman" w:hAnsi="Times New Roman" w:cs="Times New Roman"/>
        </w:rPr>
        <w:tab/>
        <w:t xml:space="preserve">Barboza EP, Cirach M, Khomenko S, et al. Green space and mortality in European cities: a health impact assessment study. </w:t>
      </w:r>
      <w:r w:rsidRPr="00E5782C">
        <w:rPr>
          <w:rFonts w:ascii="Times New Roman" w:hAnsi="Times New Roman" w:cs="Times New Roman"/>
          <w:i/>
          <w:iCs/>
        </w:rPr>
        <w:t>The Lancet Planetary Health</w:t>
      </w:r>
      <w:r w:rsidRPr="00E5782C">
        <w:rPr>
          <w:rFonts w:ascii="Times New Roman" w:hAnsi="Times New Roman" w:cs="Times New Roman"/>
        </w:rPr>
        <w:t>. 2021;5(10):e718-e730. doi:10.1016/S2542-5196(21)00229-1</w:t>
      </w:r>
    </w:p>
    <w:p w14:paraId="440F2FC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10.</w:t>
      </w:r>
      <w:r w:rsidRPr="00E5782C">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5782C">
        <w:rPr>
          <w:rFonts w:ascii="Times New Roman" w:hAnsi="Times New Roman" w:cs="Times New Roman"/>
          <w:i/>
          <w:iCs/>
        </w:rPr>
        <w:t>Front Public Health</w:t>
      </w:r>
      <w:r w:rsidRPr="00E5782C">
        <w:rPr>
          <w:rFonts w:ascii="Times New Roman" w:hAnsi="Times New Roman" w:cs="Times New Roman"/>
        </w:rPr>
        <w:t>. 2022;10:841936. doi:10.3389/fpubh.2022.841936</w:t>
      </w:r>
    </w:p>
    <w:p w14:paraId="15A86ED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11.</w:t>
      </w:r>
      <w:r w:rsidRPr="00E5782C">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5782C">
        <w:rPr>
          <w:rFonts w:ascii="Times New Roman" w:hAnsi="Times New Roman" w:cs="Times New Roman"/>
          <w:i/>
          <w:iCs/>
        </w:rPr>
        <w:t>The Lancet</w:t>
      </w:r>
      <w:r w:rsidRPr="00E5782C">
        <w:rPr>
          <w:rFonts w:ascii="Times New Roman" w:hAnsi="Times New Roman" w:cs="Times New Roman"/>
        </w:rPr>
        <w:t>. 2023;402(10419):2346-2394. doi:10.1016/S0140-6736(23)01859-7</w:t>
      </w:r>
    </w:p>
    <w:p w14:paraId="79AFD7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12.</w:t>
      </w:r>
      <w:r w:rsidRPr="00E5782C">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9F14DC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13.</w:t>
      </w:r>
      <w:r w:rsidRPr="00E5782C">
        <w:rPr>
          <w:rFonts w:ascii="Times New Roman" w:hAnsi="Times New Roman" w:cs="Times New Roman"/>
        </w:rPr>
        <w:tab/>
        <w:t xml:space="preserve">Nieuwenhuijsen M, Gascon M, Martinez D, et al. Air Pollution, Noise, Blue Space, and Green Space and Premature Mortality in Barcelona: A Mega Cohort. </w:t>
      </w:r>
      <w:r w:rsidRPr="00E5782C">
        <w:rPr>
          <w:rFonts w:ascii="Times New Roman" w:hAnsi="Times New Roman" w:cs="Times New Roman"/>
          <w:i/>
          <w:iCs/>
        </w:rPr>
        <w:t>IJERPH</w:t>
      </w:r>
      <w:r w:rsidRPr="00E5782C">
        <w:rPr>
          <w:rFonts w:ascii="Times New Roman" w:hAnsi="Times New Roman" w:cs="Times New Roman"/>
        </w:rPr>
        <w:t>. 2018;15(11):2405. doi:10.3390/ijerph15112405</w:t>
      </w:r>
    </w:p>
    <w:p w14:paraId="6941ADF9"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14.</w:t>
      </w:r>
      <w:r w:rsidRPr="00E5782C">
        <w:rPr>
          <w:rFonts w:ascii="Times New Roman" w:hAnsi="Times New Roman" w:cs="Times New Roman"/>
        </w:rPr>
        <w:tab/>
        <w:t xml:space="preserve">Crouse DL, Pinault L, Balram A, et al. Urban greenness and mortality in Canada’s largest cities: a national cohort study. </w:t>
      </w:r>
      <w:r w:rsidRPr="00E5782C">
        <w:rPr>
          <w:rFonts w:ascii="Times New Roman" w:hAnsi="Times New Roman" w:cs="Times New Roman"/>
          <w:i/>
          <w:iCs/>
        </w:rPr>
        <w:t>The Lancet Planetary Health</w:t>
      </w:r>
      <w:r w:rsidRPr="00E5782C">
        <w:rPr>
          <w:rFonts w:ascii="Times New Roman" w:hAnsi="Times New Roman" w:cs="Times New Roman"/>
        </w:rPr>
        <w:t>. 2017;1(7):e289-e297. doi:10.1016/S2542-5196(17)30118-3</w:t>
      </w:r>
    </w:p>
    <w:p w14:paraId="17BC0BC4"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15.</w:t>
      </w:r>
      <w:r w:rsidRPr="00E5782C">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5782C">
        <w:rPr>
          <w:rFonts w:ascii="Times New Roman" w:hAnsi="Times New Roman" w:cs="Times New Roman"/>
          <w:i/>
          <w:iCs/>
        </w:rPr>
        <w:t>Environment International</w:t>
      </w:r>
      <w:r w:rsidRPr="00E5782C">
        <w:rPr>
          <w:rFonts w:ascii="Times New Roman" w:hAnsi="Times New Roman" w:cs="Times New Roman"/>
        </w:rPr>
        <w:t>. 2019;125:430-436. doi:10.1016/j.envint.2019.01.075</w:t>
      </w:r>
    </w:p>
    <w:p w14:paraId="241C1DA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16.</w:t>
      </w:r>
      <w:r w:rsidRPr="00E5782C">
        <w:rPr>
          <w:rFonts w:ascii="Times New Roman" w:hAnsi="Times New Roman" w:cs="Times New Roman"/>
        </w:rPr>
        <w:tab/>
        <w:t>Global Burden of Disease Collaborative Network. Global Burden of Disease Study 2019 (GBD 2019) Reference Life Table. Published online 2021. doi:10.6069/1D4Y-YQ37</w:t>
      </w:r>
    </w:p>
    <w:p w14:paraId="65AAFD3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17.</w:t>
      </w:r>
      <w:r w:rsidRPr="00E5782C">
        <w:rPr>
          <w:rFonts w:ascii="Times New Roman" w:hAnsi="Times New Roman" w:cs="Times New Roman"/>
        </w:rPr>
        <w:tab/>
        <w:t>WorldPop. Population Counts 2020 UN-Adjusted Constrained 1 Available from: www.worldpop.org/doi/10.5258/SOTON/WP00660.</w:t>
      </w:r>
    </w:p>
    <w:p w14:paraId="6BC012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18.</w:t>
      </w:r>
      <w:r w:rsidRPr="00E5782C">
        <w:rPr>
          <w:rFonts w:ascii="Times New Roman" w:hAnsi="Times New Roman" w:cs="Times New Roman"/>
        </w:rPr>
        <w:tab/>
        <w:t xml:space="preserve">Rojas-Rueda D, Nieuwenhuijsen MJ, Gascon M, Perez-Leon D, Mudu P. Green spaces and mortality: a systematic review and meta-analysis of cohort studies. </w:t>
      </w:r>
      <w:r w:rsidRPr="00E5782C">
        <w:rPr>
          <w:rFonts w:ascii="Times New Roman" w:hAnsi="Times New Roman" w:cs="Times New Roman"/>
          <w:i/>
          <w:iCs/>
        </w:rPr>
        <w:t>Lancet Planet Health</w:t>
      </w:r>
      <w:r w:rsidRPr="00E5782C">
        <w:rPr>
          <w:rFonts w:ascii="Times New Roman" w:hAnsi="Times New Roman" w:cs="Times New Roman"/>
        </w:rPr>
        <w:t>. 2019;3(11):e469-e477. doi:10.1016/S2542-5196(19)30215-3</w:t>
      </w:r>
    </w:p>
    <w:p w14:paraId="42A5A471"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19.</w:t>
      </w:r>
      <w:r w:rsidRPr="00E5782C">
        <w:rPr>
          <w:rFonts w:ascii="Times New Roman" w:hAnsi="Times New Roman" w:cs="Times New Roman"/>
        </w:rPr>
        <w:tab/>
        <w:t>United Nations Statistics Division. Standard Country or Area Codes for Statistical Use (M49). https://unstats.un.org/unsd/methodology/m49</w:t>
      </w:r>
    </w:p>
    <w:p w14:paraId="67A25ACA"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20.</w:t>
      </w:r>
      <w:r w:rsidRPr="00E5782C">
        <w:rPr>
          <w:rFonts w:ascii="Times New Roman" w:hAnsi="Times New Roman" w:cs="Times New Roman"/>
        </w:rPr>
        <w:tab/>
        <w:t xml:space="preserve">Beck HE, Zimmermann NE, McVicar TR, Vergopolan N, Berg A, Wood EF. Present and future Köppen-Geiger climate classification maps at 1-km resolution. </w:t>
      </w:r>
      <w:r w:rsidRPr="00E5782C">
        <w:rPr>
          <w:rFonts w:ascii="Times New Roman" w:hAnsi="Times New Roman" w:cs="Times New Roman"/>
          <w:i/>
          <w:iCs/>
        </w:rPr>
        <w:t>Scientific Data</w:t>
      </w:r>
      <w:r w:rsidRPr="00E5782C">
        <w:rPr>
          <w:rFonts w:ascii="Times New Roman" w:hAnsi="Times New Roman" w:cs="Times New Roman"/>
        </w:rPr>
        <w:t>. 2018;5:180214. doi:10.1038/sdata.2018.214</w:t>
      </w:r>
    </w:p>
    <w:p w14:paraId="5A81EC1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21.</w:t>
      </w:r>
      <w:r w:rsidRPr="00E5782C">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5782C">
        <w:rPr>
          <w:rFonts w:ascii="Times New Roman" w:hAnsi="Times New Roman" w:cs="Times New Roman"/>
          <w:i/>
          <w:iCs/>
        </w:rPr>
        <w:t>The Lancet Planetary Health</w:t>
      </w:r>
      <w:r w:rsidRPr="00E5782C">
        <w:rPr>
          <w:rFonts w:ascii="Times New Roman" w:hAnsi="Times New Roman" w:cs="Times New Roman"/>
        </w:rPr>
        <w:t>. 2022;6(2):e139-e146. doi:10.1016/S2542-5196(21)00350-8</w:t>
      </w:r>
    </w:p>
    <w:p w14:paraId="2A603737" w14:textId="3256563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6540D30B" w14:textId="0E5DDDC9" w:rsidR="000F62BB" w:rsidRDefault="000F62BB" w:rsidP="00FA2EC9">
      <w:pPr>
        <w:rPr>
          <w:ins w:id="13" w:author="Martin, Greta Katherine" w:date="2024-11-01T10:16:00Z" w16du:dateUtc="2024-11-01T14:16:00Z"/>
          <w:rFonts w:ascii="Times New Roman" w:hAnsi="Times New Roman" w:cs="Times New Roman"/>
          <w:b/>
          <w:bCs/>
        </w:rPr>
      </w:pPr>
      <w:r>
        <w:rPr>
          <w:rFonts w:ascii="Times New Roman" w:hAnsi="Times New Roman" w:cs="Times New Roman"/>
          <w:b/>
          <w:bCs/>
          <w:i/>
          <w:iCs/>
          <w:noProof/>
        </w:rPr>
        <w:lastRenderedPageBreak/>
        <w:drawing>
          <wp:anchor distT="0" distB="0" distL="114300" distR="114300" simplePos="0" relativeHeight="251665408" behindDoc="1" locked="0" layoutInCell="1" allowOverlap="1" wp14:anchorId="5BD76BFE" wp14:editId="0BB50EEA">
            <wp:simplePos x="0" y="0"/>
            <wp:positionH relativeFrom="column">
              <wp:posOffset>-254000</wp:posOffset>
            </wp:positionH>
            <wp:positionV relativeFrom="paragraph">
              <wp:posOffset>243840</wp:posOffset>
            </wp:positionV>
            <wp:extent cx="5943600" cy="3403600"/>
            <wp:effectExtent l="0" t="0" r="0" b="0"/>
            <wp:wrapTight wrapText="bothSides">
              <wp:wrapPolygon edited="0">
                <wp:start x="0" y="0"/>
                <wp:lineTo x="0" y="21509"/>
                <wp:lineTo x="21553" y="21509"/>
                <wp:lineTo x="21553" y="0"/>
                <wp:lineTo x="0" y="0"/>
              </wp:wrapPolygon>
            </wp:wrapTight>
            <wp:docPr id="856203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03847" name="Picture 856203847"/>
                    <pic:cNvPicPr/>
                  </pic:nvPicPr>
                  <pic:blipFill rotWithShape="1">
                    <a:blip r:embed="rId14"/>
                    <a:srcRect t="4377" b="3999"/>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626D0994" w14:textId="62AAC737" w:rsidR="000F62BB" w:rsidRDefault="000F62BB" w:rsidP="00FA2EC9">
      <w:pPr>
        <w:rPr>
          <w:rFonts w:ascii="Times New Roman" w:hAnsi="Times New Roman" w:cs="Times New Roman"/>
          <w:b/>
          <w:bCs/>
        </w:rPr>
      </w:pPr>
    </w:p>
    <w:p w14:paraId="7627891A" w14:textId="42121919" w:rsidR="00107C0A" w:rsidRDefault="000F62BB" w:rsidP="00FA2EC9">
      <w:pPr>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666432" behindDoc="1" locked="0" layoutInCell="1" allowOverlap="1" wp14:anchorId="14442407" wp14:editId="2CD589BF">
            <wp:simplePos x="0" y="0"/>
            <wp:positionH relativeFrom="column">
              <wp:posOffset>-162560</wp:posOffset>
            </wp:positionH>
            <wp:positionV relativeFrom="paragraph">
              <wp:posOffset>432435</wp:posOffset>
            </wp:positionV>
            <wp:extent cx="5943600" cy="3362960"/>
            <wp:effectExtent l="0" t="0" r="0" b="2540"/>
            <wp:wrapTight wrapText="bothSides">
              <wp:wrapPolygon edited="0">
                <wp:start x="0" y="0"/>
                <wp:lineTo x="0" y="21535"/>
                <wp:lineTo x="21554" y="21535"/>
                <wp:lineTo x="21554" y="0"/>
                <wp:lineTo x="0" y="0"/>
              </wp:wrapPolygon>
            </wp:wrapTight>
            <wp:docPr id="198928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551" name="Picture 1989284551"/>
                    <pic:cNvPicPr/>
                  </pic:nvPicPr>
                  <pic:blipFill rotWithShape="1">
                    <a:blip r:embed="rId15"/>
                    <a:srcRect t="4375" b="5094"/>
                    <a:stretch/>
                  </pic:blipFill>
                  <pic:spPr bwMode="auto">
                    <a:xfrm>
                      <a:off x="0" y="0"/>
                      <a:ext cx="5943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Figure S</w:t>
      </w:r>
      <w:r>
        <w:rPr>
          <w:rFonts w:ascii="Times New Roman" w:hAnsi="Times New Roman" w:cs="Times New Roman"/>
          <w:b/>
          <w:bCs/>
          <w:i/>
          <w:iCs/>
        </w:rPr>
        <w:t>1</w:t>
      </w:r>
      <w:r w:rsidR="0092228D" w:rsidRPr="00F0025E">
        <w:rPr>
          <w:rFonts w:ascii="Times New Roman" w:hAnsi="Times New Roman" w:cs="Times New Roman"/>
          <w:b/>
          <w:bCs/>
          <w:i/>
          <w:iCs/>
        </w:rPr>
        <w:t xml:space="preserve">. </w:t>
      </w:r>
      <w:r w:rsidR="0092228D"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0092228D" w:rsidRPr="00F0025E">
        <w:rPr>
          <w:rFonts w:ascii="Times New Roman" w:hAnsi="Times New Roman" w:cs="Times New Roman"/>
          <w:i/>
          <w:iCs/>
        </w:rPr>
        <w:t>by</w:t>
      </w:r>
      <w:r w:rsidR="00030DAE">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Pr>
          <w:rFonts w:ascii="Times New Roman" w:hAnsi="Times New Roman" w:cs="Times New Roman"/>
          <w:i/>
          <w:iCs/>
        </w:rPr>
        <w:t>s</w:t>
      </w:r>
      <w:r w:rsidR="0092228D" w:rsidRPr="00F0025E">
        <w:rPr>
          <w:rFonts w:ascii="Times New Roman" w:hAnsi="Times New Roman" w:cs="Times New Roman"/>
          <w:i/>
          <w:iCs/>
        </w:rPr>
        <w:t>.</w:t>
      </w:r>
      <w:r w:rsidR="0092228D" w:rsidRPr="00F0025E">
        <w:rPr>
          <w:rFonts w:ascii="Times New Roman" w:hAnsi="Times New Roman" w:cs="Times New Roman"/>
          <w:b/>
          <w:bCs/>
          <w:i/>
          <w:iCs/>
        </w:rPr>
        <w:t xml:space="preserve"> </w:t>
      </w:r>
    </w:p>
    <w:p w14:paraId="30716772" w14:textId="1E78D762" w:rsidR="00F0025E" w:rsidDel="000F62BB" w:rsidRDefault="00F0025E" w:rsidP="00FA2EC9">
      <w:pPr>
        <w:rPr>
          <w:del w:id="14" w:author="Martin, Greta Katherine" w:date="2024-11-01T10:20:00Z" w16du:dateUtc="2024-11-01T14:20:00Z"/>
          <w:rFonts w:ascii="Times New Roman" w:hAnsi="Times New Roman" w:cs="Times New Roman"/>
          <w:b/>
          <w:bCs/>
          <w:i/>
          <w:iCs/>
        </w:rPr>
      </w:pPr>
    </w:p>
    <w:p w14:paraId="15A6C815" w14:textId="0240DB13" w:rsidR="000F62BB" w:rsidRDefault="000F62BB" w:rsidP="00FA2EC9">
      <w:pPr>
        <w:rPr>
          <w:ins w:id="15" w:author="Martin, Greta Katherine" w:date="2024-11-01T10:17:00Z" w16du:dateUtc="2024-11-01T14:17:00Z"/>
          <w:rFonts w:ascii="Times New Roman" w:hAnsi="Times New Roman" w:cs="Times New Roman"/>
          <w:b/>
          <w:bCs/>
          <w:i/>
          <w:iCs/>
        </w:rPr>
      </w:pPr>
    </w:p>
    <w:p w14:paraId="55FF5886" w14:textId="77777777" w:rsidR="000F62BB" w:rsidDel="000F62BB" w:rsidRDefault="000F62BB" w:rsidP="00FA2EC9">
      <w:pPr>
        <w:rPr>
          <w:del w:id="16" w:author="Martin, Greta Katherine" w:date="2024-11-01T10:20:00Z" w16du:dateUtc="2024-11-01T14:20:00Z"/>
          <w:rFonts w:ascii="Times New Roman" w:hAnsi="Times New Roman" w:cs="Times New Roman"/>
          <w:b/>
          <w:bCs/>
          <w:i/>
          <w:iCs/>
        </w:rPr>
      </w:pPr>
    </w:p>
    <w:p w14:paraId="51EFEAC0" w14:textId="77777777" w:rsidR="000F62BB" w:rsidDel="000F62BB" w:rsidRDefault="000F62BB" w:rsidP="00FA2EC9">
      <w:pPr>
        <w:rPr>
          <w:del w:id="17" w:author="Martin, Greta Katherine" w:date="2024-11-01T10:20:00Z" w16du:dateUtc="2024-11-01T14:20:00Z"/>
          <w:rFonts w:ascii="Times New Roman" w:hAnsi="Times New Roman" w:cs="Times New Roman"/>
          <w:b/>
          <w:bCs/>
          <w:i/>
          <w:iCs/>
        </w:rPr>
      </w:pPr>
    </w:p>
    <w:p w14:paraId="34CE6F11" w14:textId="77777777" w:rsidR="000F62BB" w:rsidDel="000F62BB" w:rsidRDefault="000F62BB" w:rsidP="00FA2EC9">
      <w:pPr>
        <w:rPr>
          <w:del w:id="18" w:author="Martin, Greta Katherine" w:date="2024-11-01T10:20:00Z" w16du:dateUtc="2024-11-01T14:20:00Z"/>
          <w:rFonts w:ascii="Times New Roman" w:hAnsi="Times New Roman" w:cs="Times New Roman"/>
          <w:b/>
          <w:bCs/>
          <w:i/>
          <w:iCs/>
        </w:rPr>
      </w:pPr>
    </w:p>
    <w:p w14:paraId="67F9DE50" w14:textId="77777777" w:rsidR="000F62BB" w:rsidDel="000F62BB" w:rsidRDefault="000F62BB" w:rsidP="00FA2EC9">
      <w:pPr>
        <w:rPr>
          <w:del w:id="19" w:author="Martin, Greta Katherine" w:date="2024-11-01T10:20:00Z" w16du:dateUtc="2024-11-01T14:20:00Z"/>
          <w:rFonts w:ascii="Times New Roman" w:hAnsi="Times New Roman" w:cs="Times New Roman"/>
          <w:b/>
          <w:bCs/>
          <w:i/>
          <w:iCs/>
        </w:rPr>
      </w:pPr>
    </w:p>
    <w:p w14:paraId="63D75B84" w14:textId="77777777" w:rsidR="000F62BB" w:rsidDel="000F62BB" w:rsidRDefault="000F62BB" w:rsidP="00FA2EC9">
      <w:pPr>
        <w:rPr>
          <w:del w:id="20" w:author="Martin, Greta Katherine" w:date="2024-11-01T10:20:00Z" w16du:dateUtc="2024-11-01T14:20:00Z"/>
          <w:rFonts w:ascii="Times New Roman" w:hAnsi="Times New Roman" w:cs="Times New Roman"/>
          <w:b/>
          <w:bCs/>
          <w:i/>
          <w:iCs/>
        </w:rPr>
      </w:pPr>
    </w:p>
    <w:p w14:paraId="1730D667" w14:textId="77777777" w:rsidR="000F62BB" w:rsidDel="000F62BB" w:rsidRDefault="000F62BB" w:rsidP="00FA2EC9">
      <w:pPr>
        <w:rPr>
          <w:del w:id="21" w:author="Martin, Greta Katherine" w:date="2024-11-01T10:20:00Z" w16du:dateUtc="2024-11-01T14:20:00Z"/>
          <w:rFonts w:ascii="Times New Roman" w:hAnsi="Times New Roman" w:cs="Times New Roman"/>
          <w:b/>
          <w:bCs/>
          <w:i/>
          <w:iCs/>
        </w:rPr>
      </w:pPr>
    </w:p>
    <w:p w14:paraId="035A5CBE" w14:textId="09858CE5" w:rsidR="000F62BB" w:rsidRDefault="000F62BB" w:rsidP="000F62BB">
      <w:pPr>
        <w:rPr>
          <w:ins w:id="22" w:author="Martin, Greta Katherine" w:date="2024-11-01T11:29:00Z" w16du:dateUtc="2024-11-01T15:29:00Z"/>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2</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t>
      </w:r>
      <w:r>
        <w:rPr>
          <w:rFonts w:ascii="Times New Roman" w:hAnsi="Times New Roman" w:cs="Times New Roman"/>
          <w:i/>
          <w:iCs/>
        </w:rPr>
        <w:t>1,041 global cities</w:t>
      </w:r>
      <w:r w:rsidRPr="00F0025E">
        <w:rPr>
          <w:rFonts w:ascii="Times New Roman" w:hAnsi="Times New Roman" w:cs="Times New Roman"/>
          <w:i/>
          <w:iCs/>
        </w:rPr>
        <w:t xml:space="preserve"> </w:t>
      </w:r>
      <w:r w:rsidRPr="00F0025E">
        <w:rPr>
          <w:rFonts w:ascii="Times New Roman" w:hAnsi="Times New Roman" w:cs="Times New Roman"/>
          <w:i/>
          <w:iCs/>
        </w:rPr>
        <w:t xml:space="preserve">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65F36D39" w14:textId="666B1922" w:rsidR="00182372" w:rsidRDefault="002E78EC" w:rsidP="000F62BB">
      <w:pPr>
        <w:rPr>
          <w:rFonts w:ascii="Times New Roman" w:hAnsi="Times New Roman" w:cs="Times New Roman"/>
          <w:b/>
          <w:bCs/>
          <w:i/>
          <w:iCs/>
        </w:rPr>
      </w:pPr>
      <w:r w:rsidRPr="00BA0784">
        <w:rPr>
          <w:rFonts w:ascii="Times New Roman" w:hAnsi="Times New Roman" w:cs="Times New Roman"/>
          <w:b/>
          <w:bCs/>
          <w:i/>
          <w:iCs/>
          <w:noProof/>
        </w:rPr>
        <w:lastRenderedPageBreak/>
        <w:drawing>
          <wp:anchor distT="0" distB="0" distL="114300" distR="114300" simplePos="0" relativeHeight="251667456" behindDoc="1" locked="0" layoutInCell="1" allowOverlap="1" wp14:anchorId="24674C92" wp14:editId="4E62B95A">
            <wp:simplePos x="0" y="0"/>
            <wp:positionH relativeFrom="column">
              <wp:posOffset>-396240</wp:posOffset>
            </wp:positionH>
            <wp:positionV relativeFrom="paragraph">
              <wp:posOffset>0</wp:posOffset>
            </wp:positionV>
            <wp:extent cx="6753860" cy="4251960"/>
            <wp:effectExtent l="0" t="0" r="2540" b="2540"/>
            <wp:wrapTight wrapText="bothSides">
              <wp:wrapPolygon edited="0">
                <wp:start x="0" y="0"/>
                <wp:lineTo x="0" y="21548"/>
                <wp:lineTo x="21568" y="21548"/>
                <wp:lineTo x="21568" y="0"/>
                <wp:lineTo x="0" y="0"/>
              </wp:wrapPolygon>
            </wp:wrapTight>
            <wp:docPr id="110665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0255" name="Picture 1106650255"/>
                    <pic:cNvPicPr/>
                  </pic:nvPicPr>
                  <pic:blipFill>
                    <a:blip r:embed="rId16"/>
                    <a:stretch>
                      <a:fillRect/>
                    </a:stretch>
                  </pic:blipFill>
                  <pic:spPr>
                    <a:xfrm>
                      <a:off x="0" y="0"/>
                      <a:ext cx="6753860" cy="4251960"/>
                    </a:xfrm>
                    <a:prstGeom prst="rect">
                      <a:avLst/>
                    </a:prstGeom>
                  </pic:spPr>
                </pic:pic>
              </a:graphicData>
            </a:graphic>
            <wp14:sizeRelH relativeFrom="page">
              <wp14:pctWidth>0</wp14:pctWidth>
            </wp14:sizeRelH>
            <wp14:sizeRelV relativeFrom="page">
              <wp14:pctHeight>0</wp14:pctHeight>
            </wp14:sizeRelV>
          </wp:anchor>
        </w:drawing>
      </w:r>
      <w:r w:rsidRPr="00414DD2">
        <w:rPr>
          <w:rFonts w:ascii="Times New Roman" w:hAnsi="Times New Roman" w:cs="Times New Roman"/>
          <w:b/>
          <w:bCs/>
          <w:i/>
          <w:iCs/>
        </w:rPr>
        <w:t>Figure S3.</w:t>
      </w:r>
      <w:r>
        <w:rPr>
          <w:rFonts w:ascii="Times New Roman" w:hAnsi="Times New Roman" w:cs="Times New Roman"/>
          <w:i/>
          <w:iCs/>
        </w:rPr>
        <w:t xml:space="preserve"> Percent change in annual population-weighted greenest season Normalized Difference Vegetation Index (NDVI) from 2014-2023</w:t>
      </w:r>
      <w:r w:rsidR="00BA0784">
        <w:rPr>
          <w:rFonts w:ascii="Times New Roman" w:hAnsi="Times New Roman" w:cs="Times New Roman"/>
          <w:i/>
          <w:iCs/>
        </w:rPr>
        <w:t xml:space="preserve"> by geographic region. </w:t>
      </w:r>
      <w:r w:rsidR="00BA0784">
        <w:rPr>
          <w:rFonts w:ascii="Times New Roman" w:hAnsi="Times New Roman" w:cs="Times New Roman"/>
          <w:i/>
          <w:iCs/>
        </w:rPr>
        <w:t xml:space="preserve">Each thin line represents an individual city within the geographic region, while each thick line shows the average NDVI for all cities in that region, colored by climate </w:t>
      </w:r>
      <w:r w:rsidR="00BA0784">
        <w:rPr>
          <w:rFonts w:ascii="Times New Roman" w:hAnsi="Times New Roman" w:cs="Times New Roman"/>
          <w:i/>
          <w:iCs/>
        </w:rPr>
        <w:t>classification</w:t>
      </w:r>
      <w:r w:rsidR="00BA0784">
        <w:rPr>
          <w:rFonts w:ascii="Times New Roman" w:hAnsi="Times New Roman" w:cs="Times New Roman"/>
          <w:i/>
          <w:iCs/>
        </w:rPr>
        <w:t>.</w:t>
      </w:r>
    </w:p>
    <w:p w14:paraId="49F3B78A" w14:textId="4C0843E8" w:rsidR="00182372" w:rsidRDefault="00182372" w:rsidP="000F62BB">
      <w:pPr>
        <w:rPr>
          <w:rFonts w:ascii="Times New Roman" w:hAnsi="Times New Roman" w:cs="Times New Roman"/>
          <w:b/>
          <w:bCs/>
          <w:i/>
          <w:iCs/>
        </w:rPr>
      </w:pPr>
    </w:p>
    <w:p w14:paraId="78F6AF95" w14:textId="5DCF022B" w:rsidR="00182372" w:rsidRDefault="00182372" w:rsidP="000F62BB">
      <w:pPr>
        <w:rPr>
          <w:rFonts w:ascii="Times New Roman" w:hAnsi="Times New Roman" w:cs="Times New Roman"/>
          <w:b/>
          <w:bCs/>
          <w:i/>
          <w:iCs/>
        </w:rPr>
      </w:pPr>
    </w:p>
    <w:p w14:paraId="3A0DBF22" w14:textId="0FE71031" w:rsidR="00182372" w:rsidRDefault="00182372" w:rsidP="000F62BB">
      <w:pPr>
        <w:rPr>
          <w:rFonts w:ascii="Times New Roman" w:hAnsi="Times New Roman" w:cs="Times New Roman"/>
          <w:b/>
          <w:bCs/>
          <w:i/>
          <w:iCs/>
        </w:rPr>
      </w:pPr>
    </w:p>
    <w:p w14:paraId="56810867" w14:textId="1D993881" w:rsidR="00182372" w:rsidRDefault="00182372" w:rsidP="000F62BB">
      <w:pPr>
        <w:rPr>
          <w:rFonts w:ascii="Times New Roman" w:hAnsi="Times New Roman" w:cs="Times New Roman"/>
          <w:b/>
          <w:bCs/>
          <w:i/>
          <w:iCs/>
        </w:rPr>
      </w:pPr>
    </w:p>
    <w:p w14:paraId="4EF730CD" w14:textId="445776E0" w:rsidR="00182372" w:rsidRDefault="00182372" w:rsidP="000F62BB">
      <w:pPr>
        <w:rPr>
          <w:rFonts w:ascii="Times New Roman" w:hAnsi="Times New Roman" w:cs="Times New Roman"/>
          <w:b/>
          <w:bCs/>
          <w:i/>
          <w:iCs/>
        </w:rPr>
      </w:pPr>
    </w:p>
    <w:p w14:paraId="410EFDDF" w14:textId="0AE146C1" w:rsidR="00182372" w:rsidRDefault="00182372" w:rsidP="000F62BB">
      <w:pPr>
        <w:rPr>
          <w:rFonts w:ascii="Times New Roman" w:hAnsi="Times New Roman" w:cs="Times New Roman"/>
          <w:b/>
          <w:bCs/>
          <w:i/>
          <w:iCs/>
        </w:rPr>
      </w:pPr>
    </w:p>
    <w:p w14:paraId="416E1832" w14:textId="3C295752" w:rsidR="00182372" w:rsidRDefault="00182372" w:rsidP="000F62BB">
      <w:pPr>
        <w:rPr>
          <w:rFonts w:ascii="Times New Roman" w:hAnsi="Times New Roman" w:cs="Times New Roman"/>
          <w:b/>
          <w:bCs/>
          <w:i/>
          <w:iCs/>
        </w:rPr>
      </w:pPr>
    </w:p>
    <w:p w14:paraId="0536CD36" w14:textId="55DE8B6B" w:rsidR="00182372" w:rsidRDefault="00182372" w:rsidP="000F62BB">
      <w:pPr>
        <w:rPr>
          <w:rFonts w:ascii="Times New Roman" w:hAnsi="Times New Roman" w:cs="Times New Roman"/>
          <w:b/>
          <w:bCs/>
          <w:i/>
          <w:iCs/>
        </w:rPr>
      </w:pPr>
    </w:p>
    <w:p w14:paraId="09C3CB83" w14:textId="77777777" w:rsidR="00182372" w:rsidRDefault="00182372" w:rsidP="000F62BB">
      <w:pPr>
        <w:rPr>
          <w:rFonts w:ascii="Times New Roman" w:hAnsi="Times New Roman" w:cs="Times New Roman"/>
          <w:b/>
          <w:bCs/>
          <w:i/>
          <w:iCs/>
        </w:rPr>
      </w:pPr>
    </w:p>
    <w:p w14:paraId="70C60DAC" w14:textId="51E8CCF3" w:rsidR="00182372" w:rsidRDefault="00182372" w:rsidP="000F62BB">
      <w:pPr>
        <w:rPr>
          <w:rFonts w:ascii="Times New Roman" w:hAnsi="Times New Roman" w:cs="Times New Roman"/>
          <w:b/>
          <w:bCs/>
          <w:i/>
          <w:iCs/>
        </w:rPr>
      </w:pPr>
    </w:p>
    <w:p w14:paraId="2B4DC7A4" w14:textId="05A583D6" w:rsidR="00182372" w:rsidRDefault="00182372" w:rsidP="000F62BB">
      <w:pPr>
        <w:rPr>
          <w:rFonts w:ascii="Times New Roman" w:hAnsi="Times New Roman" w:cs="Times New Roman"/>
          <w:b/>
          <w:bCs/>
          <w:i/>
          <w:iCs/>
        </w:rPr>
      </w:pPr>
    </w:p>
    <w:p w14:paraId="67FA13E8" w14:textId="2C734DB9" w:rsidR="00182372" w:rsidRDefault="00182372" w:rsidP="000F62BB">
      <w:pPr>
        <w:rPr>
          <w:rFonts w:ascii="Times New Roman" w:hAnsi="Times New Roman" w:cs="Times New Roman"/>
          <w:b/>
          <w:bCs/>
          <w:i/>
          <w:iCs/>
        </w:rPr>
      </w:pPr>
    </w:p>
    <w:p w14:paraId="013C9961" w14:textId="77777777" w:rsidR="00182372" w:rsidRDefault="00182372" w:rsidP="000F62BB">
      <w:pPr>
        <w:rPr>
          <w:rFonts w:ascii="Times New Roman" w:hAnsi="Times New Roman" w:cs="Times New Roman"/>
          <w:b/>
          <w:bCs/>
          <w:i/>
          <w:iCs/>
        </w:rPr>
      </w:pPr>
    </w:p>
    <w:p w14:paraId="5D4FD634" w14:textId="77777777" w:rsidR="00182372" w:rsidRDefault="00182372" w:rsidP="000F62BB">
      <w:pPr>
        <w:rPr>
          <w:rFonts w:ascii="Times New Roman" w:hAnsi="Times New Roman" w:cs="Times New Roman"/>
          <w:b/>
          <w:bCs/>
          <w:i/>
          <w:iCs/>
        </w:rPr>
      </w:pPr>
    </w:p>
    <w:p w14:paraId="061F54D2" w14:textId="77777777" w:rsidR="000F62BB" w:rsidRDefault="000F62BB" w:rsidP="00FA2EC9">
      <w:pPr>
        <w:rPr>
          <w:rFonts w:ascii="Times New Roman" w:hAnsi="Times New Roman" w:cs="Times New Roman"/>
          <w:b/>
          <w:bCs/>
          <w:i/>
          <w:iCs/>
        </w:rPr>
      </w:pPr>
    </w:p>
    <w:p w14:paraId="1232E0D9" w14:textId="70A919F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8"/>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30T13:52:00Z" w:initials="GM">
    <w:p w14:paraId="6849693F" w14:textId="77777777" w:rsidR="006279CF" w:rsidRDefault="006279CF" w:rsidP="006279CF">
      <w:r>
        <w:rPr>
          <w:rStyle w:val="CommentReference"/>
        </w:rPr>
        <w:annotationRef/>
      </w:r>
      <w:r>
        <w:rPr>
          <w:color w:val="000000"/>
          <w:sz w:val="20"/>
          <w:szCs w:val="20"/>
        </w:rPr>
        <w:t>Shorten intro/methods</w:t>
      </w:r>
    </w:p>
  </w:comment>
  <w:comment w:id="2" w:author="Martin, Greta Katherine" w:date="2024-10-30T13:53:00Z" w:initials="GM">
    <w:p w14:paraId="5980CC7E" w14:textId="77777777" w:rsidR="00B60C02" w:rsidRDefault="00B60C02" w:rsidP="00B60C02">
      <w:r>
        <w:rPr>
          <w:rStyle w:val="CommentReference"/>
        </w:rPr>
        <w:annotationRef/>
      </w:r>
      <w:r>
        <w:rPr>
          <w:color w:val="000000"/>
          <w:sz w:val="20"/>
          <w:szCs w:val="20"/>
        </w:rPr>
        <w:t>Every sentence of results should have a numeric result and be ordered to match the results section</w:t>
      </w:r>
    </w:p>
  </w:comment>
  <w:comment w:id="3" w:author="Martin, Greta Katherine" w:date="2024-10-28T10:52:00Z" w:initials="GM">
    <w:p w14:paraId="5F07BEA8" w14:textId="7293FFBE" w:rsidR="00834FE1" w:rsidRDefault="00834FE1" w:rsidP="00834FE1">
      <w:r>
        <w:rPr>
          <w:rStyle w:val="CommentReference"/>
        </w:rPr>
        <w:annotationRef/>
      </w:r>
      <w:r>
        <w:rPr>
          <w:color w:val="000000"/>
          <w:sz w:val="20"/>
          <w:szCs w:val="20"/>
        </w:rPr>
        <w:t>I moved this up here as suggested but it feels a little specific for intro?</w:t>
      </w:r>
    </w:p>
  </w:comment>
  <w:comment w:id="6" w:author="Anenberg, Susan Casper" w:date="2024-10-28T06:44:00Z" w:initials="ASC">
    <w:p w14:paraId="04628A7C" w14:textId="44976054"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7" w:author="Martin, Greta Katherine" w:date="2024-10-29T18:57:00Z" w:initials="GM">
    <w:p w14:paraId="02CC7AFF" w14:textId="77777777" w:rsidR="005A20F8" w:rsidRDefault="005A20F8" w:rsidP="005A20F8">
      <w:r>
        <w:rPr>
          <w:rStyle w:val="CommentReference"/>
        </w:rPr>
        <w:annotationRef/>
      </w:r>
      <w:r>
        <w:rPr>
          <w:color w:val="000000"/>
          <w:sz w:val="20"/>
          <w:szCs w:val="20"/>
        </w:rPr>
        <w:t>I think this is true of urban greenspace (not change in greenspace/associated mortality)</w:t>
      </w:r>
    </w:p>
  </w:comment>
  <w:comment w:id="8" w:author="Martin, Greta Katherine" w:date="2024-10-30T13:46:00Z" w:initials="GM">
    <w:p w14:paraId="0CDD915F" w14:textId="77777777" w:rsidR="00B211B9" w:rsidRDefault="00B211B9" w:rsidP="00B211B9">
      <w:r>
        <w:rPr>
          <w:rStyle w:val="CommentReference"/>
        </w:rPr>
        <w:annotationRef/>
      </w:r>
      <w:r>
        <w:rPr>
          <w:color w:val="000000"/>
          <w:sz w:val="20"/>
          <w:szCs w:val="20"/>
        </w:rPr>
        <w:t>Compare results from this analysis to numeric results from N. America/Euro study of NDVI HIA</w:t>
      </w:r>
    </w:p>
  </w:comment>
  <w:comment w:id="9" w:author="Martin, Greta Katherine" w:date="2024-10-30T13:46:00Z" w:initials="GM">
    <w:p w14:paraId="0D595679" w14:textId="77777777" w:rsidR="003578BC" w:rsidRDefault="003578BC" w:rsidP="003578BC">
      <w:r>
        <w:rPr>
          <w:rStyle w:val="CommentReference"/>
        </w:rPr>
        <w:annotationRef/>
      </w:r>
      <w:r>
        <w:rPr>
          <w:color w:val="000000"/>
          <w:sz w:val="20"/>
          <w:szCs w:val="20"/>
        </w:rPr>
        <w:t>1 or 2 sentences comparing to LCD results</w:t>
      </w:r>
    </w:p>
  </w:comment>
  <w:comment w:id="10" w:author="Martin, Greta Katherine" w:date="2024-10-30T13:50:00Z" w:initials="GM">
    <w:p w14:paraId="216EAD96" w14:textId="77777777"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11"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 w:id="12" w:author="Martin, Greta Katherine" w:date="2024-10-30T13:48:00Z" w:initials="GM">
    <w:p w14:paraId="53D831BC" w14:textId="0082BAFA" w:rsidR="00AB5D37" w:rsidRDefault="00AB5D37" w:rsidP="00AB5D37">
      <w:r>
        <w:rPr>
          <w:rStyle w:val="CommentReference"/>
        </w:rPr>
        <w:annotationRef/>
      </w:r>
      <w:r>
        <w:rPr>
          <w:color w:val="000000"/>
          <w:sz w:val="20"/>
          <w:szCs w:val="20"/>
        </w:rPr>
        <w:t>Paragraph on advantages of this study— consistent methodology to compare cities around the world and 5 year aves rather than individual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6849693F" w15:done="0"/>
  <w15:commentEx w15:paraId="5980CC7E" w15:done="0"/>
  <w15:commentEx w15:paraId="5F07BEA8" w15:done="0"/>
  <w15:commentEx w15:paraId="04628A7C" w15:done="0"/>
  <w15:commentEx w15:paraId="02CC7AFF" w15:paraIdParent="04628A7C" w15:done="0"/>
  <w15:commentEx w15:paraId="0CDD915F" w15:done="0"/>
  <w15:commentEx w15:paraId="0D595679" w15:paraIdParent="0CDD915F" w15:done="0"/>
  <w15:commentEx w15:paraId="216EAD96" w15:done="0"/>
  <w15:commentEx w15:paraId="63862D11" w15:paraIdParent="216EAD96" w15:done="0"/>
  <w15:commentEx w15:paraId="53D831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4B8847BE" w16cex:dateUtc="2024-10-30T17:52:00Z"/>
  <w16cex:commentExtensible w16cex:durableId="6D396D68" w16cex:dateUtc="2024-10-30T17:53:00Z"/>
  <w16cex:commentExtensible w16cex:durableId="32A04438" w16cex:dateUtc="2024-10-28T14:52:00Z"/>
  <w16cex:commentExtensible w16cex:durableId="3EF15FBE" w16cex:dateUtc="2024-10-29T22:57:00Z"/>
  <w16cex:commentExtensible w16cex:durableId="43B1A12F" w16cex:dateUtc="2024-10-30T17:46:00Z"/>
  <w16cex:commentExtensible w16cex:durableId="5C94C9B2" w16cex:dateUtc="2024-10-30T17:46:00Z"/>
  <w16cex:commentExtensible w16cex:durableId="61ADC763" w16cex:dateUtc="2024-10-30T17:50:00Z"/>
  <w16cex:commentExtensible w16cex:durableId="4EEE4967" w16cex:dateUtc="2024-10-30T17:50:00Z"/>
  <w16cex:commentExtensible w16cex:durableId="51098043" w16cex:dateUtc="2024-10-30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6849693F" w16cid:durableId="4B8847BE"/>
  <w16cid:commentId w16cid:paraId="5980CC7E" w16cid:durableId="6D396D68"/>
  <w16cid:commentId w16cid:paraId="5F07BEA8" w16cid:durableId="32A04438"/>
  <w16cid:commentId w16cid:paraId="04628A7C" w16cid:durableId="2AC9B149"/>
  <w16cid:commentId w16cid:paraId="02CC7AFF" w16cid:durableId="3EF15FBE"/>
  <w16cid:commentId w16cid:paraId="0CDD915F" w16cid:durableId="43B1A12F"/>
  <w16cid:commentId w16cid:paraId="0D595679" w16cid:durableId="5C94C9B2"/>
  <w16cid:commentId w16cid:paraId="216EAD96" w16cid:durableId="61ADC763"/>
  <w16cid:commentId w16cid:paraId="63862D11" w16cid:durableId="4EEE4967"/>
  <w16cid:commentId w16cid:paraId="53D831BC" w16cid:durableId="510980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5A4F"/>
    <w:rsid w:val="000500FA"/>
    <w:rsid w:val="00051E49"/>
    <w:rsid w:val="00052ACC"/>
    <w:rsid w:val="0005328A"/>
    <w:rsid w:val="000537E1"/>
    <w:rsid w:val="00055F86"/>
    <w:rsid w:val="00057CCA"/>
    <w:rsid w:val="00060081"/>
    <w:rsid w:val="000626A4"/>
    <w:rsid w:val="00064A1A"/>
    <w:rsid w:val="000736DF"/>
    <w:rsid w:val="000753B7"/>
    <w:rsid w:val="0007761B"/>
    <w:rsid w:val="00077823"/>
    <w:rsid w:val="00083DB1"/>
    <w:rsid w:val="00085BF5"/>
    <w:rsid w:val="00085E43"/>
    <w:rsid w:val="00090A79"/>
    <w:rsid w:val="00091884"/>
    <w:rsid w:val="000A3562"/>
    <w:rsid w:val="000A4F94"/>
    <w:rsid w:val="000B0248"/>
    <w:rsid w:val="000B11D9"/>
    <w:rsid w:val="000B6E75"/>
    <w:rsid w:val="000C081F"/>
    <w:rsid w:val="000C6488"/>
    <w:rsid w:val="000C6A15"/>
    <w:rsid w:val="000C6DEB"/>
    <w:rsid w:val="000D568A"/>
    <w:rsid w:val="000F34B8"/>
    <w:rsid w:val="000F62BB"/>
    <w:rsid w:val="00105A15"/>
    <w:rsid w:val="00107C0A"/>
    <w:rsid w:val="00107F48"/>
    <w:rsid w:val="001135F2"/>
    <w:rsid w:val="00120B9A"/>
    <w:rsid w:val="00123848"/>
    <w:rsid w:val="00132283"/>
    <w:rsid w:val="00141172"/>
    <w:rsid w:val="001470F7"/>
    <w:rsid w:val="00153D90"/>
    <w:rsid w:val="00154804"/>
    <w:rsid w:val="001607E3"/>
    <w:rsid w:val="0016141A"/>
    <w:rsid w:val="00165BFB"/>
    <w:rsid w:val="00167925"/>
    <w:rsid w:val="00171935"/>
    <w:rsid w:val="0017376A"/>
    <w:rsid w:val="00173BD9"/>
    <w:rsid w:val="00180E9E"/>
    <w:rsid w:val="00182372"/>
    <w:rsid w:val="001835C0"/>
    <w:rsid w:val="00185717"/>
    <w:rsid w:val="00187996"/>
    <w:rsid w:val="00194ED0"/>
    <w:rsid w:val="0019782A"/>
    <w:rsid w:val="001A3B3D"/>
    <w:rsid w:val="001A41E6"/>
    <w:rsid w:val="001B040E"/>
    <w:rsid w:val="001B327B"/>
    <w:rsid w:val="001C5BE1"/>
    <w:rsid w:val="001C60F2"/>
    <w:rsid w:val="001D035D"/>
    <w:rsid w:val="001D435E"/>
    <w:rsid w:val="001D6941"/>
    <w:rsid w:val="001D78AB"/>
    <w:rsid w:val="001E50F9"/>
    <w:rsid w:val="001F36CB"/>
    <w:rsid w:val="001F69F2"/>
    <w:rsid w:val="00202B9E"/>
    <w:rsid w:val="0020576C"/>
    <w:rsid w:val="0022043E"/>
    <w:rsid w:val="00220EF2"/>
    <w:rsid w:val="00223AB8"/>
    <w:rsid w:val="00225861"/>
    <w:rsid w:val="00227D90"/>
    <w:rsid w:val="00230F0F"/>
    <w:rsid w:val="002355C4"/>
    <w:rsid w:val="00236953"/>
    <w:rsid w:val="0024097C"/>
    <w:rsid w:val="002509BF"/>
    <w:rsid w:val="002512BB"/>
    <w:rsid w:val="00256D82"/>
    <w:rsid w:val="00265E16"/>
    <w:rsid w:val="00271908"/>
    <w:rsid w:val="00275B6E"/>
    <w:rsid w:val="00286C54"/>
    <w:rsid w:val="002874D4"/>
    <w:rsid w:val="002931D7"/>
    <w:rsid w:val="00294AF3"/>
    <w:rsid w:val="00294BE0"/>
    <w:rsid w:val="002A65F5"/>
    <w:rsid w:val="002B1989"/>
    <w:rsid w:val="002B66B7"/>
    <w:rsid w:val="002B6F7A"/>
    <w:rsid w:val="002B7A9A"/>
    <w:rsid w:val="002C31C3"/>
    <w:rsid w:val="002C67A4"/>
    <w:rsid w:val="002D68C9"/>
    <w:rsid w:val="002D77F9"/>
    <w:rsid w:val="002D7D8E"/>
    <w:rsid w:val="002E78EC"/>
    <w:rsid w:val="002F21BE"/>
    <w:rsid w:val="003057CF"/>
    <w:rsid w:val="00310609"/>
    <w:rsid w:val="00310B46"/>
    <w:rsid w:val="00325681"/>
    <w:rsid w:val="00325F51"/>
    <w:rsid w:val="00330023"/>
    <w:rsid w:val="0033781C"/>
    <w:rsid w:val="00337DBF"/>
    <w:rsid w:val="00337F2F"/>
    <w:rsid w:val="00346D63"/>
    <w:rsid w:val="003508BE"/>
    <w:rsid w:val="00354BDF"/>
    <w:rsid w:val="003578BC"/>
    <w:rsid w:val="00362015"/>
    <w:rsid w:val="0036229A"/>
    <w:rsid w:val="00373D6B"/>
    <w:rsid w:val="003771C7"/>
    <w:rsid w:val="003774C2"/>
    <w:rsid w:val="00377F9E"/>
    <w:rsid w:val="003807BC"/>
    <w:rsid w:val="003A1BDD"/>
    <w:rsid w:val="003A24BE"/>
    <w:rsid w:val="003A4C10"/>
    <w:rsid w:val="003A6EB2"/>
    <w:rsid w:val="003C2F7C"/>
    <w:rsid w:val="003C3846"/>
    <w:rsid w:val="003C57E4"/>
    <w:rsid w:val="003C7B28"/>
    <w:rsid w:val="003D44E1"/>
    <w:rsid w:val="003E6DFB"/>
    <w:rsid w:val="003E788D"/>
    <w:rsid w:val="003F212E"/>
    <w:rsid w:val="003F6681"/>
    <w:rsid w:val="00402760"/>
    <w:rsid w:val="00402A60"/>
    <w:rsid w:val="00411349"/>
    <w:rsid w:val="00411F45"/>
    <w:rsid w:val="00414DD2"/>
    <w:rsid w:val="004169F7"/>
    <w:rsid w:val="004201BC"/>
    <w:rsid w:val="00420610"/>
    <w:rsid w:val="004234E5"/>
    <w:rsid w:val="00432318"/>
    <w:rsid w:val="004339B3"/>
    <w:rsid w:val="00435203"/>
    <w:rsid w:val="00435A59"/>
    <w:rsid w:val="00435EC8"/>
    <w:rsid w:val="00436152"/>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11D"/>
    <w:rsid w:val="004E4DEF"/>
    <w:rsid w:val="004E6D40"/>
    <w:rsid w:val="004E7988"/>
    <w:rsid w:val="004F24B5"/>
    <w:rsid w:val="004F7FF4"/>
    <w:rsid w:val="00505E9F"/>
    <w:rsid w:val="00507D1B"/>
    <w:rsid w:val="00514A17"/>
    <w:rsid w:val="005160DC"/>
    <w:rsid w:val="00522757"/>
    <w:rsid w:val="005246F9"/>
    <w:rsid w:val="00531C5E"/>
    <w:rsid w:val="00532E20"/>
    <w:rsid w:val="00533BBB"/>
    <w:rsid w:val="00540752"/>
    <w:rsid w:val="0054585B"/>
    <w:rsid w:val="00551D54"/>
    <w:rsid w:val="005548B0"/>
    <w:rsid w:val="00560272"/>
    <w:rsid w:val="0056135D"/>
    <w:rsid w:val="00562949"/>
    <w:rsid w:val="00567C37"/>
    <w:rsid w:val="00575730"/>
    <w:rsid w:val="00584822"/>
    <w:rsid w:val="00593670"/>
    <w:rsid w:val="00595315"/>
    <w:rsid w:val="005974F8"/>
    <w:rsid w:val="005A15AF"/>
    <w:rsid w:val="005A1DF9"/>
    <w:rsid w:val="005A20F8"/>
    <w:rsid w:val="005B2BD0"/>
    <w:rsid w:val="005B31D0"/>
    <w:rsid w:val="005B4852"/>
    <w:rsid w:val="005C5CA4"/>
    <w:rsid w:val="005D4B56"/>
    <w:rsid w:val="005D506E"/>
    <w:rsid w:val="005E52ED"/>
    <w:rsid w:val="005F0FBD"/>
    <w:rsid w:val="005F2425"/>
    <w:rsid w:val="005F46DB"/>
    <w:rsid w:val="006036D8"/>
    <w:rsid w:val="0060540D"/>
    <w:rsid w:val="00605D6C"/>
    <w:rsid w:val="00613582"/>
    <w:rsid w:val="0062156B"/>
    <w:rsid w:val="006279CF"/>
    <w:rsid w:val="00630632"/>
    <w:rsid w:val="00632B39"/>
    <w:rsid w:val="00643A8D"/>
    <w:rsid w:val="00655B0E"/>
    <w:rsid w:val="00661721"/>
    <w:rsid w:val="0067050F"/>
    <w:rsid w:val="006707EF"/>
    <w:rsid w:val="00670DFF"/>
    <w:rsid w:val="00670F3D"/>
    <w:rsid w:val="00674CE9"/>
    <w:rsid w:val="00675556"/>
    <w:rsid w:val="00675FFE"/>
    <w:rsid w:val="00676859"/>
    <w:rsid w:val="006816E2"/>
    <w:rsid w:val="00686C7C"/>
    <w:rsid w:val="00690B4F"/>
    <w:rsid w:val="00693A67"/>
    <w:rsid w:val="006A4AC4"/>
    <w:rsid w:val="006B257F"/>
    <w:rsid w:val="006B4603"/>
    <w:rsid w:val="006B51CC"/>
    <w:rsid w:val="006C4295"/>
    <w:rsid w:val="006C67EB"/>
    <w:rsid w:val="006D07C8"/>
    <w:rsid w:val="006D6CF3"/>
    <w:rsid w:val="006D7B2F"/>
    <w:rsid w:val="006E0341"/>
    <w:rsid w:val="006E2604"/>
    <w:rsid w:val="006E2A12"/>
    <w:rsid w:val="006E388F"/>
    <w:rsid w:val="006E45F4"/>
    <w:rsid w:val="006E4C2C"/>
    <w:rsid w:val="006E54D2"/>
    <w:rsid w:val="006E57BE"/>
    <w:rsid w:val="006F2027"/>
    <w:rsid w:val="006F53BA"/>
    <w:rsid w:val="006F5CBD"/>
    <w:rsid w:val="00701667"/>
    <w:rsid w:val="00701FCC"/>
    <w:rsid w:val="007028CD"/>
    <w:rsid w:val="00702E03"/>
    <w:rsid w:val="00703441"/>
    <w:rsid w:val="007050D7"/>
    <w:rsid w:val="007071A1"/>
    <w:rsid w:val="007075FE"/>
    <w:rsid w:val="00712FD7"/>
    <w:rsid w:val="00717770"/>
    <w:rsid w:val="00732271"/>
    <w:rsid w:val="00733950"/>
    <w:rsid w:val="007354C6"/>
    <w:rsid w:val="00736C52"/>
    <w:rsid w:val="00744A00"/>
    <w:rsid w:val="00747437"/>
    <w:rsid w:val="00747622"/>
    <w:rsid w:val="00750D2E"/>
    <w:rsid w:val="00750E9F"/>
    <w:rsid w:val="00751D10"/>
    <w:rsid w:val="00751D3A"/>
    <w:rsid w:val="00752FF8"/>
    <w:rsid w:val="00753B4F"/>
    <w:rsid w:val="00757BB7"/>
    <w:rsid w:val="0077127F"/>
    <w:rsid w:val="00775F83"/>
    <w:rsid w:val="00777B76"/>
    <w:rsid w:val="0078361F"/>
    <w:rsid w:val="0078403A"/>
    <w:rsid w:val="007978FB"/>
    <w:rsid w:val="007A0072"/>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D366C"/>
    <w:rsid w:val="007D7DC3"/>
    <w:rsid w:val="007E09D3"/>
    <w:rsid w:val="007E0BEF"/>
    <w:rsid w:val="007F7B32"/>
    <w:rsid w:val="00801A67"/>
    <w:rsid w:val="008056D3"/>
    <w:rsid w:val="00812492"/>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772E9"/>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0C07"/>
    <w:rsid w:val="00932CD4"/>
    <w:rsid w:val="00933057"/>
    <w:rsid w:val="00933741"/>
    <w:rsid w:val="00933932"/>
    <w:rsid w:val="0093536B"/>
    <w:rsid w:val="00936E04"/>
    <w:rsid w:val="009372E8"/>
    <w:rsid w:val="00943466"/>
    <w:rsid w:val="00952099"/>
    <w:rsid w:val="0095452D"/>
    <w:rsid w:val="00961489"/>
    <w:rsid w:val="00971272"/>
    <w:rsid w:val="0099266F"/>
    <w:rsid w:val="00992BCB"/>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269B"/>
    <w:rsid w:val="00A04301"/>
    <w:rsid w:val="00A04320"/>
    <w:rsid w:val="00A06A27"/>
    <w:rsid w:val="00A07A0D"/>
    <w:rsid w:val="00A10D1B"/>
    <w:rsid w:val="00A26064"/>
    <w:rsid w:val="00A3377F"/>
    <w:rsid w:val="00A36392"/>
    <w:rsid w:val="00A37A37"/>
    <w:rsid w:val="00A40822"/>
    <w:rsid w:val="00A43575"/>
    <w:rsid w:val="00A459D8"/>
    <w:rsid w:val="00A47834"/>
    <w:rsid w:val="00A53DA2"/>
    <w:rsid w:val="00A625BD"/>
    <w:rsid w:val="00A6681F"/>
    <w:rsid w:val="00A706D9"/>
    <w:rsid w:val="00A70F65"/>
    <w:rsid w:val="00A71F12"/>
    <w:rsid w:val="00A7210E"/>
    <w:rsid w:val="00A75BA5"/>
    <w:rsid w:val="00A77558"/>
    <w:rsid w:val="00A82B15"/>
    <w:rsid w:val="00A877AC"/>
    <w:rsid w:val="00A92750"/>
    <w:rsid w:val="00A95BD7"/>
    <w:rsid w:val="00A96C86"/>
    <w:rsid w:val="00AA3F0D"/>
    <w:rsid w:val="00AA5506"/>
    <w:rsid w:val="00AB3750"/>
    <w:rsid w:val="00AB4188"/>
    <w:rsid w:val="00AB5D37"/>
    <w:rsid w:val="00AB7DA9"/>
    <w:rsid w:val="00AC0A44"/>
    <w:rsid w:val="00AC5493"/>
    <w:rsid w:val="00AC6C82"/>
    <w:rsid w:val="00AD0485"/>
    <w:rsid w:val="00AD473B"/>
    <w:rsid w:val="00AD75A9"/>
    <w:rsid w:val="00AE765C"/>
    <w:rsid w:val="00AF0AB2"/>
    <w:rsid w:val="00AF3074"/>
    <w:rsid w:val="00AF358C"/>
    <w:rsid w:val="00AF3FCC"/>
    <w:rsid w:val="00AF52BD"/>
    <w:rsid w:val="00AF54A8"/>
    <w:rsid w:val="00B044FF"/>
    <w:rsid w:val="00B1144D"/>
    <w:rsid w:val="00B1621C"/>
    <w:rsid w:val="00B211B9"/>
    <w:rsid w:val="00B30178"/>
    <w:rsid w:val="00B31CD1"/>
    <w:rsid w:val="00B3437F"/>
    <w:rsid w:val="00B356A6"/>
    <w:rsid w:val="00B37183"/>
    <w:rsid w:val="00B40700"/>
    <w:rsid w:val="00B42539"/>
    <w:rsid w:val="00B439D8"/>
    <w:rsid w:val="00B44137"/>
    <w:rsid w:val="00B52B55"/>
    <w:rsid w:val="00B559F0"/>
    <w:rsid w:val="00B56686"/>
    <w:rsid w:val="00B60C02"/>
    <w:rsid w:val="00B723B6"/>
    <w:rsid w:val="00B86455"/>
    <w:rsid w:val="00B96663"/>
    <w:rsid w:val="00BA0784"/>
    <w:rsid w:val="00BA124C"/>
    <w:rsid w:val="00BA22DC"/>
    <w:rsid w:val="00BA3573"/>
    <w:rsid w:val="00BA621B"/>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0E7C"/>
    <w:rsid w:val="00C11524"/>
    <w:rsid w:val="00C158AD"/>
    <w:rsid w:val="00C1696B"/>
    <w:rsid w:val="00C2130A"/>
    <w:rsid w:val="00C228BD"/>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24F3"/>
    <w:rsid w:val="00D0577D"/>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7F4C"/>
    <w:rsid w:val="00D670DD"/>
    <w:rsid w:val="00D85548"/>
    <w:rsid w:val="00D87B88"/>
    <w:rsid w:val="00D87E31"/>
    <w:rsid w:val="00D90D9F"/>
    <w:rsid w:val="00D95A79"/>
    <w:rsid w:val="00DA1D37"/>
    <w:rsid w:val="00DA7A83"/>
    <w:rsid w:val="00DB1517"/>
    <w:rsid w:val="00DB4DCA"/>
    <w:rsid w:val="00DB6B2F"/>
    <w:rsid w:val="00DD0531"/>
    <w:rsid w:val="00DD06C6"/>
    <w:rsid w:val="00DD1521"/>
    <w:rsid w:val="00DD5C68"/>
    <w:rsid w:val="00DD7949"/>
    <w:rsid w:val="00DD7A83"/>
    <w:rsid w:val="00DE5536"/>
    <w:rsid w:val="00DF337C"/>
    <w:rsid w:val="00DF421B"/>
    <w:rsid w:val="00E01C87"/>
    <w:rsid w:val="00E03410"/>
    <w:rsid w:val="00E144F5"/>
    <w:rsid w:val="00E150CA"/>
    <w:rsid w:val="00E16E03"/>
    <w:rsid w:val="00E238E3"/>
    <w:rsid w:val="00E26B4F"/>
    <w:rsid w:val="00E30742"/>
    <w:rsid w:val="00E319B6"/>
    <w:rsid w:val="00E401D7"/>
    <w:rsid w:val="00E457AE"/>
    <w:rsid w:val="00E467F5"/>
    <w:rsid w:val="00E5782C"/>
    <w:rsid w:val="00E63418"/>
    <w:rsid w:val="00E63731"/>
    <w:rsid w:val="00E74A19"/>
    <w:rsid w:val="00E83875"/>
    <w:rsid w:val="00E83E43"/>
    <w:rsid w:val="00E85AF5"/>
    <w:rsid w:val="00E91D7B"/>
    <w:rsid w:val="00E928D9"/>
    <w:rsid w:val="00E93033"/>
    <w:rsid w:val="00E93D78"/>
    <w:rsid w:val="00E953AA"/>
    <w:rsid w:val="00EA100A"/>
    <w:rsid w:val="00EA130A"/>
    <w:rsid w:val="00EA3427"/>
    <w:rsid w:val="00EA6880"/>
    <w:rsid w:val="00EB2752"/>
    <w:rsid w:val="00EB2E8E"/>
    <w:rsid w:val="00EB3004"/>
    <w:rsid w:val="00EB390E"/>
    <w:rsid w:val="00EB7037"/>
    <w:rsid w:val="00EB77D4"/>
    <w:rsid w:val="00EC6CB2"/>
    <w:rsid w:val="00EC78C9"/>
    <w:rsid w:val="00ED2483"/>
    <w:rsid w:val="00ED662B"/>
    <w:rsid w:val="00EE0D06"/>
    <w:rsid w:val="00EE198F"/>
    <w:rsid w:val="00EE1D87"/>
    <w:rsid w:val="00EE4043"/>
    <w:rsid w:val="00EE4DB7"/>
    <w:rsid w:val="00EE5CD0"/>
    <w:rsid w:val="00EF26BC"/>
    <w:rsid w:val="00EF3256"/>
    <w:rsid w:val="00EF4425"/>
    <w:rsid w:val="00EF5AD7"/>
    <w:rsid w:val="00F0025E"/>
    <w:rsid w:val="00F00C39"/>
    <w:rsid w:val="00F20AF5"/>
    <w:rsid w:val="00F23DBF"/>
    <w:rsid w:val="00F27553"/>
    <w:rsid w:val="00F33DE4"/>
    <w:rsid w:val="00F359A0"/>
    <w:rsid w:val="00F37DF7"/>
    <w:rsid w:val="00F450F7"/>
    <w:rsid w:val="00F50FD4"/>
    <w:rsid w:val="00F51C2B"/>
    <w:rsid w:val="00F52217"/>
    <w:rsid w:val="00F533A8"/>
    <w:rsid w:val="00F66727"/>
    <w:rsid w:val="00F71C0C"/>
    <w:rsid w:val="00F73B7D"/>
    <w:rsid w:val="00F75556"/>
    <w:rsid w:val="00F75F1A"/>
    <w:rsid w:val="00F82B6B"/>
    <w:rsid w:val="00F82E36"/>
    <w:rsid w:val="00F83BE8"/>
    <w:rsid w:val="00F856B5"/>
    <w:rsid w:val="00F8735D"/>
    <w:rsid w:val="00F9161A"/>
    <w:rsid w:val="00F9185B"/>
    <w:rsid w:val="00FA2EC9"/>
    <w:rsid w:val="00FA4C3C"/>
    <w:rsid w:val="00FA4E0D"/>
    <w:rsid w:val="00FA5762"/>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798</TotalTime>
  <Pages>17</Pages>
  <Words>10745</Words>
  <Characters>61248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183</cp:revision>
  <dcterms:created xsi:type="dcterms:W3CDTF">2024-10-28T12:41:00Z</dcterms:created>
  <dcterms:modified xsi:type="dcterms:W3CDTF">2024-11-01T20:04:00Z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